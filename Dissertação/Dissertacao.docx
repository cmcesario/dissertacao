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261CD0" w14:textId="77777777" w:rsidR="00330F8B" w:rsidRPr="00E92F36" w:rsidRDefault="00330F8B" w:rsidP="00524D6F">
      <w:pPr>
        <w:rPr>
          <w:rStyle w:val="TextoSimplesChar"/>
          <w:rFonts w:cs="Times New Roman"/>
          <w:b w:val="0"/>
          <w:lang w:val="en-US"/>
        </w:rPr>
      </w:pPr>
    </w:p>
    <w:p w14:paraId="122C221F" w14:textId="77777777" w:rsidR="00330F8B" w:rsidRPr="00E92F36" w:rsidRDefault="00330F8B" w:rsidP="00330F8B">
      <w:pPr>
        <w:jc w:val="center"/>
        <w:rPr>
          <w:rStyle w:val="TextoSimplesChar"/>
          <w:rFonts w:cs="Times New Roman"/>
          <w:b w:val="0"/>
          <w:lang w:val="en-US"/>
        </w:rPr>
      </w:pPr>
    </w:p>
    <w:p w14:paraId="4225A879" w14:textId="77777777" w:rsidR="00941844" w:rsidRPr="00E92F36" w:rsidRDefault="00704826" w:rsidP="003A0C7D">
      <w:pPr>
        <w:ind w:firstLine="0"/>
        <w:jc w:val="center"/>
        <w:rPr>
          <w:szCs w:val="24"/>
          <w:lang w:val="en-US"/>
        </w:rPr>
      </w:pPr>
      <w:r w:rsidRPr="00E92F36">
        <w:rPr>
          <w:lang w:val="en-US"/>
        </w:rPr>
        <w:fldChar w:fldCharType="begin">
          <w:ffData>
            <w:name w:val=""/>
            <w:enabled/>
            <w:calcOnExit w:val="0"/>
            <w:textInput>
              <w:default w:val="CRISTIANO MACHADO CESÁRIO"/>
              <w:format w:val="Maiúsculas"/>
            </w:textInput>
          </w:ffData>
        </w:fldChar>
      </w:r>
      <w:r w:rsidRPr="00E92F36">
        <w:rPr>
          <w:lang w:val="en-US"/>
        </w:rPr>
        <w:instrText xml:space="preserve"> FORMTEXT </w:instrText>
      </w:r>
      <w:r w:rsidRPr="00E92F36">
        <w:rPr>
          <w:lang w:val="en-US"/>
        </w:rPr>
      </w:r>
      <w:r w:rsidRPr="00E92F36">
        <w:rPr>
          <w:lang w:val="en-US"/>
        </w:rPr>
        <w:fldChar w:fldCharType="separate"/>
      </w:r>
      <w:r w:rsidR="002F6ED6" w:rsidRPr="00E92F36">
        <w:rPr>
          <w:noProof/>
          <w:lang w:val="en-US"/>
        </w:rPr>
        <w:t>CRISTIANO MACHADO CESÁRIO</w:t>
      </w:r>
      <w:r w:rsidRPr="00E92F36">
        <w:rPr>
          <w:lang w:val="en-US"/>
        </w:rPr>
        <w:fldChar w:fldCharType="end"/>
      </w:r>
    </w:p>
    <w:p w14:paraId="39BD000D" w14:textId="77777777" w:rsidR="00941844" w:rsidRPr="00E92F36" w:rsidRDefault="00941844" w:rsidP="00330F8B">
      <w:pPr>
        <w:rPr>
          <w:szCs w:val="24"/>
          <w:lang w:val="en-US"/>
        </w:rPr>
      </w:pPr>
    </w:p>
    <w:p w14:paraId="22B7C140" w14:textId="77777777" w:rsidR="00330F8B" w:rsidRPr="00E92F36" w:rsidRDefault="00330F8B" w:rsidP="00330F8B">
      <w:pPr>
        <w:rPr>
          <w:szCs w:val="24"/>
          <w:lang w:val="en-US"/>
        </w:rPr>
      </w:pPr>
    </w:p>
    <w:p w14:paraId="7E7D7582" w14:textId="77777777" w:rsidR="00330F8B" w:rsidRPr="00E92F36" w:rsidRDefault="00330F8B" w:rsidP="00330F8B">
      <w:pPr>
        <w:rPr>
          <w:szCs w:val="24"/>
          <w:lang w:val="en-US"/>
        </w:rPr>
      </w:pPr>
    </w:p>
    <w:p w14:paraId="2E120473" w14:textId="77777777" w:rsidR="001B5E6A" w:rsidRPr="00E92F36" w:rsidRDefault="001B5E6A" w:rsidP="00330F8B">
      <w:pPr>
        <w:rPr>
          <w:b/>
          <w:szCs w:val="24"/>
          <w:lang w:val="en-US"/>
        </w:rPr>
      </w:pPr>
    </w:p>
    <w:p w14:paraId="04416BF3" w14:textId="77777777" w:rsidR="00941844" w:rsidRPr="00E92F36" w:rsidRDefault="00704826" w:rsidP="00274BFA">
      <w:pPr>
        <w:ind w:firstLine="0"/>
        <w:jc w:val="center"/>
        <w:rPr>
          <w:caps/>
          <w:szCs w:val="24"/>
          <w:lang w:val="en-US"/>
        </w:rPr>
      </w:pPr>
      <w:r w:rsidRPr="00E92F36">
        <w:rPr>
          <w:caps/>
          <w:lang w:val="en-US"/>
        </w:rPr>
        <w:fldChar w:fldCharType="begin">
          <w:ffData>
            <w:name w:val=""/>
            <w:enabled/>
            <w:calcOnExit w:val="0"/>
            <w:textInput>
              <w:default w:val="AWARENESS OVER DISTRIBUTED VERSION CONTROL SYSTEMS"/>
              <w:format w:val="Maiúsculas"/>
            </w:textInput>
          </w:ffData>
        </w:fldChar>
      </w:r>
      <w:r w:rsidRPr="00E92F36">
        <w:rPr>
          <w:caps/>
          <w:lang w:val="en-US"/>
        </w:rPr>
        <w:instrText xml:space="preserve"> FORMTEXT </w:instrText>
      </w:r>
      <w:r w:rsidRPr="00E92F36">
        <w:rPr>
          <w:caps/>
          <w:lang w:val="en-US"/>
        </w:rPr>
      </w:r>
      <w:r w:rsidRPr="00E92F36">
        <w:rPr>
          <w:caps/>
          <w:lang w:val="en-US"/>
        </w:rPr>
        <w:fldChar w:fldCharType="separate"/>
      </w:r>
      <w:r w:rsidR="002F6ED6" w:rsidRPr="00E92F36">
        <w:rPr>
          <w:caps/>
          <w:noProof/>
          <w:lang w:val="en-US"/>
        </w:rPr>
        <w:t>AWARENESS OVER DISTRIBUTED VERSION CONTROL SYSTEMS</w:t>
      </w:r>
      <w:r w:rsidRPr="00E92F36">
        <w:rPr>
          <w:caps/>
          <w:lang w:val="en-US"/>
        </w:rPr>
        <w:fldChar w:fldCharType="end"/>
      </w:r>
    </w:p>
    <w:p w14:paraId="5CD6F748" w14:textId="77777777" w:rsidR="00941844" w:rsidRPr="00E92F36" w:rsidRDefault="00941844" w:rsidP="00330F8B">
      <w:pPr>
        <w:rPr>
          <w:b/>
          <w:szCs w:val="24"/>
          <w:lang w:val="en-US"/>
        </w:rPr>
      </w:pPr>
    </w:p>
    <w:p w14:paraId="3DD9733A" w14:textId="77777777" w:rsidR="00941844" w:rsidRPr="00E92F36" w:rsidRDefault="00941844" w:rsidP="00330F8B">
      <w:pPr>
        <w:rPr>
          <w:b/>
          <w:szCs w:val="24"/>
          <w:lang w:val="en-US"/>
        </w:rPr>
      </w:pPr>
    </w:p>
    <w:p w14:paraId="5A264B64" w14:textId="77777777" w:rsidR="00491E78" w:rsidRPr="00E92F36" w:rsidRDefault="00491E78" w:rsidP="00330F8B">
      <w:pPr>
        <w:rPr>
          <w:b/>
          <w:szCs w:val="24"/>
          <w:lang w:val="en-US"/>
        </w:rPr>
      </w:pPr>
    </w:p>
    <w:p w14:paraId="0A271492" w14:textId="77777777" w:rsidR="00491E78" w:rsidRPr="00E92F36" w:rsidRDefault="00491E78" w:rsidP="00330F8B">
      <w:pPr>
        <w:rPr>
          <w:b/>
          <w:szCs w:val="24"/>
          <w:lang w:val="en-US"/>
        </w:rPr>
      </w:pPr>
    </w:p>
    <w:p w14:paraId="184CE555" w14:textId="77777777" w:rsidR="00941844" w:rsidRPr="00E92F36" w:rsidRDefault="00020E07" w:rsidP="00704826">
      <w:pPr>
        <w:ind w:left="4536" w:firstLine="0"/>
        <w:rPr>
          <w:szCs w:val="24"/>
          <w:lang w:val="en-US"/>
        </w:rPr>
      </w:pPr>
      <w:sdt>
        <w:sdtPr>
          <w:rPr>
            <w:szCs w:val="24"/>
            <w:lang w:val="en-US"/>
          </w:rPr>
          <w:alias w:val="Tipo de Trabalho"/>
          <w:tag w:val="Tipo de Trabalho"/>
          <w:id w:val="691340442"/>
          <w:lock w:val="sdtLocked"/>
          <w:placeholder>
            <w:docPart w:val="5499FC81CD864324A15C4D39C0BD296B"/>
          </w:placeholder>
          <w:dropDownList>
            <w:listItem w:displayText="Dissertação" w:value="Dissertação"/>
            <w:listItem w:displayText="Tese" w:value="Tese"/>
            <w:listItem w:displayText="Thesis" w:value="Thesis"/>
          </w:dropDownList>
        </w:sdtPr>
        <w:sdtContent>
          <w:r w:rsidR="00704826" w:rsidRPr="00E92F36">
            <w:rPr>
              <w:szCs w:val="24"/>
              <w:lang w:val="en-US"/>
            </w:rPr>
            <w:t>Thesis</w:t>
          </w:r>
        </w:sdtContent>
      </w:sdt>
      <w:r w:rsidR="00164D5D" w:rsidRPr="00E92F36">
        <w:rPr>
          <w:szCs w:val="24"/>
          <w:lang w:val="en-US"/>
        </w:rPr>
        <w:t xml:space="preserve"> </w:t>
      </w:r>
      <w:r w:rsidR="00704826" w:rsidRPr="00E92F36">
        <w:rPr>
          <w:szCs w:val="24"/>
          <w:lang w:val="en-US"/>
        </w:rPr>
        <w:t xml:space="preserve">presented to the Computing Graduate program of the Universidade Federal Fluminense in partial fulfillment of the requirements for the degree of </w:t>
      </w:r>
      <w:sdt>
        <w:sdtPr>
          <w:rPr>
            <w:szCs w:val="24"/>
            <w:lang w:val="en-US"/>
          </w:rPr>
          <w:alias w:val="Titulação"/>
          <w:tag w:val="Titulação"/>
          <w:id w:val="732257384"/>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Content>
          <w:r w:rsidR="00704826" w:rsidRPr="00E92F36">
            <w:rPr>
              <w:szCs w:val="24"/>
              <w:lang w:val="en-US"/>
            </w:rPr>
            <w:t>Master of Science</w:t>
          </w:r>
        </w:sdtContent>
      </w:sdt>
      <w:r w:rsidR="00941844" w:rsidRPr="00E92F36">
        <w:rPr>
          <w:szCs w:val="24"/>
          <w:lang w:val="en-US"/>
        </w:rPr>
        <w:t xml:space="preserve">. </w:t>
      </w:r>
      <w:r w:rsidR="00704826" w:rsidRPr="00E92F36">
        <w:rPr>
          <w:szCs w:val="24"/>
          <w:lang w:val="en-US"/>
        </w:rPr>
        <w:t>Topic Area</w:t>
      </w:r>
      <w:r w:rsidR="00941844" w:rsidRPr="00E92F36">
        <w:rPr>
          <w:szCs w:val="24"/>
          <w:lang w:val="en-US"/>
        </w:rPr>
        <w:t xml:space="preserve">: </w:t>
      </w:r>
      <w:sdt>
        <w:sdtPr>
          <w:rPr>
            <w:szCs w:val="24"/>
            <w:lang w:val="en-US"/>
          </w:rPr>
          <w:alias w:val="Área de Concentração"/>
          <w:tag w:val="Área de Concentração"/>
          <w:id w:val="691340463"/>
          <w:lock w:val="sdtLocked"/>
          <w:placeholder>
            <w:docPart w:val="5499FC81CD864324A15C4D39C0BD296B"/>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Content>
          <w:r w:rsidR="00704826" w:rsidRPr="00E92F36">
            <w:rPr>
              <w:szCs w:val="24"/>
              <w:lang w:val="en-US"/>
            </w:rPr>
            <w:t>Software Engineering</w:t>
          </w:r>
        </w:sdtContent>
      </w:sdt>
      <w:r w:rsidR="00941844" w:rsidRPr="00E92F36">
        <w:rPr>
          <w:szCs w:val="24"/>
          <w:lang w:val="en-US"/>
        </w:rPr>
        <w:t xml:space="preserve">. </w:t>
      </w:r>
    </w:p>
    <w:p w14:paraId="59069B82" w14:textId="77777777" w:rsidR="00941844" w:rsidRPr="00E92F36" w:rsidRDefault="00941844" w:rsidP="00330F8B">
      <w:pPr>
        <w:rPr>
          <w:szCs w:val="24"/>
          <w:lang w:val="en-US"/>
        </w:rPr>
      </w:pPr>
    </w:p>
    <w:p w14:paraId="6D88BBD1" w14:textId="77777777" w:rsidR="00491E78" w:rsidRPr="00E92F36" w:rsidRDefault="00491E78" w:rsidP="00330F8B">
      <w:pPr>
        <w:rPr>
          <w:szCs w:val="24"/>
          <w:lang w:val="en-US"/>
        </w:rPr>
      </w:pPr>
    </w:p>
    <w:p w14:paraId="319A28DA" w14:textId="77777777" w:rsidR="001B5E6A" w:rsidRPr="00E92F36" w:rsidRDefault="001B5E6A" w:rsidP="00330F8B">
      <w:pPr>
        <w:rPr>
          <w:szCs w:val="24"/>
          <w:lang w:val="en-US"/>
        </w:rPr>
      </w:pPr>
    </w:p>
    <w:p w14:paraId="021E0AA4" w14:textId="77777777" w:rsidR="00491E78" w:rsidRPr="00E92F36" w:rsidRDefault="00491E78" w:rsidP="00330F8B">
      <w:pPr>
        <w:rPr>
          <w:szCs w:val="24"/>
          <w:lang w:val="en-US"/>
        </w:rPr>
      </w:pPr>
    </w:p>
    <w:p w14:paraId="558AE814" w14:textId="77777777" w:rsidR="00941844" w:rsidRPr="00E92F36" w:rsidRDefault="00704826" w:rsidP="00274BFA">
      <w:pPr>
        <w:ind w:firstLine="0"/>
        <w:jc w:val="center"/>
        <w:rPr>
          <w:szCs w:val="24"/>
          <w:lang w:val="en-US"/>
        </w:rPr>
      </w:pPr>
      <w:r w:rsidRPr="00E92F36">
        <w:rPr>
          <w:szCs w:val="24"/>
          <w:lang w:val="en-US"/>
        </w:rPr>
        <w:t>Advisor</w:t>
      </w:r>
      <w:r w:rsidR="00941844" w:rsidRPr="00E92F36">
        <w:rPr>
          <w:szCs w:val="24"/>
          <w:lang w:val="en-US"/>
        </w:rPr>
        <w:t>:</w:t>
      </w:r>
      <w:r w:rsidR="00A938DD" w:rsidRPr="00E92F36">
        <w:rPr>
          <w:szCs w:val="24"/>
          <w:lang w:val="en-US"/>
        </w:rPr>
        <w:t xml:space="preserve"> Prof. D</w:t>
      </w:r>
      <w:r w:rsidRPr="00E92F36">
        <w:rPr>
          <w:szCs w:val="24"/>
          <w:lang w:val="en-US"/>
        </w:rPr>
        <w:t>.Sc</w:t>
      </w:r>
      <w:r w:rsidR="00A938DD" w:rsidRPr="00E92F36">
        <w:rPr>
          <w:szCs w:val="24"/>
          <w:lang w:val="en-US"/>
        </w:rPr>
        <w:t>.</w:t>
      </w:r>
      <w:r w:rsidR="00012A04" w:rsidRPr="00E92F36">
        <w:rPr>
          <w:szCs w:val="24"/>
          <w:lang w:val="en-US"/>
        </w:rPr>
        <w:t xml:space="preserve"> </w:t>
      </w:r>
      <w:r w:rsidRPr="00E92F36">
        <w:rPr>
          <w:lang w:val="en-US"/>
        </w:rPr>
        <w:fldChar w:fldCharType="begin">
          <w:ffData>
            <w:name w:val=""/>
            <w:enabled/>
            <w:calcOnExit w:val="0"/>
            <w:textInput>
              <w:default w:val="Leonardo Gresta Paulino Murta"/>
            </w:textInput>
          </w:ffData>
        </w:fldChar>
      </w:r>
      <w:r w:rsidRPr="00E92F36">
        <w:rPr>
          <w:lang w:val="en-US"/>
        </w:rPr>
        <w:instrText xml:space="preserve"> FORMTEXT </w:instrText>
      </w:r>
      <w:r w:rsidRPr="00E92F36">
        <w:rPr>
          <w:lang w:val="en-US"/>
        </w:rPr>
      </w:r>
      <w:r w:rsidRPr="00E92F36">
        <w:rPr>
          <w:lang w:val="en-US"/>
        </w:rPr>
        <w:fldChar w:fldCharType="separate"/>
      </w:r>
      <w:r w:rsidR="002F6ED6" w:rsidRPr="00E92F36">
        <w:rPr>
          <w:noProof/>
          <w:lang w:val="en-US"/>
        </w:rPr>
        <w:t>Leonardo Gresta Paulino Murta</w:t>
      </w:r>
      <w:r w:rsidRPr="00E92F36">
        <w:rPr>
          <w:lang w:val="en-US"/>
        </w:rPr>
        <w:fldChar w:fldCharType="end"/>
      </w:r>
    </w:p>
    <w:p w14:paraId="4CF63171" w14:textId="77777777" w:rsidR="00190536" w:rsidRPr="00E92F36" w:rsidRDefault="00190536" w:rsidP="00330F8B">
      <w:pPr>
        <w:rPr>
          <w:lang w:val="en-US"/>
        </w:rPr>
      </w:pPr>
    </w:p>
    <w:p w14:paraId="1BD3954B" w14:textId="77777777" w:rsidR="00491E78" w:rsidRPr="00E92F36" w:rsidRDefault="00491E78" w:rsidP="00330F8B">
      <w:pPr>
        <w:rPr>
          <w:szCs w:val="24"/>
          <w:lang w:val="en-US"/>
        </w:rPr>
      </w:pPr>
    </w:p>
    <w:p w14:paraId="1F131E89" w14:textId="77777777" w:rsidR="00491E78" w:rsidRPr="00E92F36" w:rsidRDefault="00491E78" w:rsidP="00330F8B">
      <w:pPr>
        <w:rPr>
          <w:szCs w:val="24"/>
          <w:lang w:val="en-US"/>
        </w:rPr>
      </w:pPr>
    </w:p>
    <w:p w14:paraId="3B8741C4" w14:textId="77777777" w:rsidR="00330F8B" w:rsidRPr="00E92F36" w:rsidRDefault="00330F8B" w:rsidP="00330F8B">
      <w:pPr>
        <w:rPr>
          <w:szCs w:val="24"/>
          <w:lang w:val="en-US"/>
        </w:rPr>
      </w:pPr>
    </w:p>
    <w:p w14:paraId="4EF2C76E" w14:textId="77777777" w:rsidR="00330F8B" w:rsidRPr="00E92F36" w:rsidRDefault="00330F8B" w:rsidP="00330F8B">
      <w:pPr>
        <w:rPr>
          <w:szCs w:val="24"/>
          <w:lang w:val="en-US"/>
        </w:rPr>
      </w:pPr>
    </w:p>
    <w:p w14:paraId="52D9AEE3" w14:textId="77777777" w:rsidR="00941844" w:rsidRPr="00E92F36" w:rsidRDefault="00941844" w:rsidP="00330F8B">
      <w:pPr>
        <w:rPr>
          <w:szCs w:val="24"/>
          <w:lang w:val="en-US"/>
        </w:rPr>
      </w:pPr>
    </w:p>
    <w:p w14:paraId="041711D6" w14:textId="77777777" w:rsidR="00491E78" w:rsidRPr="00E92F36" w:rsidRDefault="00491E78" w:rsidP="00330F8B">
      <w:pPr>
        <w:rPr>
          <w:szCs w:val="24"/>
          <w:lang w:val="en-US"/>
        </w:rPr>
      </w:pPr>
    </w:p>
    <w:p w14:paraId="0413EA48" w14:textId="77777777" w:rsidR="00491E78" w:rsidRPr="00E92F36" w:rsidRDefault="00491E78" w:rsidP="00330F8B">
      <w:pPr>
        <w:rPr>
          <w:szCs w:val="24"/>
          <w:lang w:val="en-US"/>
        </w:rPr>
      </w:pPr>
    </w:p>
    <w:p w14:paraId="0B0F6DBA" w14:textId="77777777" w:rsidR="00941844" w:rsidRPr="00524D6F" w:rsidRDefault="00491E78" w:rsidP="00274BFA">
      <w:pPr>
        <w:ind w:firstLine="0"/>
        <w:jc w:val="center"/>
      </w:pPr>
      <w:r w:rsidRPr="00524D6F">
        <w:t>Niterói</w:t>
      </w:r>
    </w:p>
    <w:p w14:paraId="69F13A6E" w14:textId="77777777" w:rsidR="00144A67" w:rsidRPr="00524D6F" w:rsidRDefault="00704826" w:rsidP="00274BFA">
      <w:pPr>
        <w:ind w:firstLine="0"/>
        <w:jc w:val="center"/>
        <w:rPr>
          <w:szCs w:val="24"/>
        </w:rPr>
      </w:pPr>
      <w:r w:rsidRPr="00E92F36">
        <w:rPr>
          <w:lang w:val="en-US"/>
        </w:rPr>
        <w:fldChar w:fldCharType="begin">
          <w:ffData>
            <w:name w:val=""/>
            <w:enabled/>
            <w:calcOnExit w:val="0"/>
            <w:textInput>
              <w:default w:val="2014"/>
            </w:textInput>
          </w:ffData>
        </w:fldChar>
      </w:r>
      <w:r w:rsidRPr="00524D6F">
        <w:instrText xml:space="preserve"> FORMTEXT </w:instrText>
      </w:r>
      <w:r w:rsidRPr="00E92F36">
        <w:rPr>
          <w:lang w:val="en-US"/>
        </w:rPr>
      </w:r>
      <w:r w:rsidRPr="00E92F36">
        <w:rPr>
          <w:lang w:val="en-US"/>
        </w:rPr>
        <w:fldChar w:fldCharType="separate"/>
      </w:r>
      <w:r w:rsidR="002F6ED6" w:rsidRPr="00524D6F">
        <w:rPr>
          <w:noProof/>
        </w:rPr>
        <w:t>2014</w:t>
      </w:r>
      <w:r w:rsidRPr="00E92F36">
        <w:rPr>
          <w:lang w:val="en-US"/>
        </w:rPr>
        <w:fldChar w:fldCharType="end"/>
      </w:r>
    </w:p>
    <w:p w14:paraId="665B8133" w14:textId="77777777" w:rsidR="00144A67" w:rsidRPr="00524D6F" w:rsidRDefault="00144A67">
      <w:pPr>
        <w:spacing w:after="200" w:line="276" w:lineRule="auto"/>
        <w:jc w:val="left"/>
        <w:rPr>
          <w:b/>
          <w:szCs w:val="24"/>
        </w:rPr>
      </w:pPr>
      <w:r w:rsidRPr="00524D6F">
        <w:rPr>
          <w:b/>
          <w:szCs w:val="24"/>
        </w:rPr>
        <w:br w:type="page"/>
      </w:r>
    </w:p>
    <w:p w14:paraId="5F78694D" w14:textId="77777777" w:rsidR="00170830" w:rsidRPr="00D7163E" w:rsidRDefault="006A4744" w:rsidP="00645486">
      <w:pPr>
        <w:ind w:firstLine="0"/>
      </w:pPr>
      <w:r w:rsidRPr="00D7163E">
        <w:lastRenderedPageBreak/>
        <w:t xml:space="preserve">Ficha Catalográfica </w:t>
      </w:r>
      <w:r w:rsidR="00645486" w:rsidRPr="00D7163E">
        <w:t>– Esta página deve ser removida na versão a ser entregue para a banca, mas deve ser reinserida na versão final, com a ficha catalográfica fornecida pela biblioteca. Informações sobre este processo devem ser obtidas na secretaria da pós-graduação.</w:t>
      </w:r>
    </w:p>
    <w:p w14:paraId="296C9EC4" w14:textId="77777777" w:rsidR="00144A67" w:rsidRPr="00D7163E" w:rsidRDefault="00144A67" w:rsidP="00144A67">
      <w:pPr>
        <w:rPr>
          <w:b/>
          <w:caps/>
        </w:rPr>
      </w:pPr>
      <w:r w:rsidRPr="00D7163E">
        <w:rPr>
          <w:b/>
          <w:caps/>
        </w:rPr>
        <w:br w:type="page"/>
      </w:r>
    </w:p>
    <w:p w14:paraId="47139F57" w14:textId="77777777" w:rsidR="003505FE" w:rsidRPr="00E92F36" w:rsidRDefault="00020E07" w:rsidP="003A0C7D">
      <w:pPr>
        <w:ind w:firstLine="0"/>
        <w:jc w:val="center"/>
        <w:rPr>
          <w:caps/>
          <w:lang w:val="en-US"/>
        </w:rPr>
      </w:pPr>
      <w:sdt>
        <w:sdtPr>
          <w:rPr>
            <w:caps/>
            <w:lang w:val="en-US"/>
          </w:rPr>
          <w:alias w:val="Nome Completo do Aluno"/>
          <w:id w:val="732257386"/>
          <w:lock w:val="sdtLocked"/>
          <w:placeholder>
            <w:docPart w:val="2377DDBD308A4010B8AD14CD81A1B44E"/>
          </w:placeholder>
          <w:text/>
        </w:sdtPr>
        <w:sdtContent>
          <w:r w:rsidR="003A63B7" w:rsidRPr="00E92F36">
            <w:rPr>
              <w:caps/>
              <w:lang w:val="en-US"/>
            </w:rPr>
            <w:t>CRISTIANO MACHADO CESÁRIO</w:t>
          </w:r>
        </w:sdtContent>
      </w:sdt>
    </w:p>
    <w:p w14:paraId="56D4BA26" w14:textId="77777777" w:rsidR="001B5E6A" w:rsidRPr="00E92F36" w:rsidRDefault="001B5E6A" w:rsidP="00144A67">
      <w:pPr>
        <w:rPr>
          <w:rFonts w:cs="Times New Roman"/>
          <w:b/>
          <w:szCs w:val="24"/>
          <w:lang w:val="en-US"/>
        </w:rPr>
      </w:pPr>
    </w:p>
    <w:p w14:paraId="39F63313" w14:textId="77777777" w:rsidR="003505FE" w:rsidRPr="00E92F36" w:rsidRDefault="00020E07" w:rsidP="003A0C7D">
      <w:pPr>
        <w:ind w:firstLine="0"/>
        <w:jc w:val="center"/>
        <w:rPr>
          <w:rFonts w:cs="Times New Roman"/>
          <w:caps/>
          <w:lang w:val="en-US"/>
        </w:rPr>
      </w:pPr>
      <w:sdt>
        <w:sdtPr>
          <w:rPr>
            <w:caps/>
            <w:lang w:val="en-US"/>
          </w:rPr>
          <w:alias w:val="Título do Trabalho"/>
          <w:tag w:val="Título do Trabalho"/>
          <w:id w:val="10655290"/>
          <w:lock w:val="sdtLocked"/>
          <w:placeholder>
            <w:docPart w:val="9DB67C86873D4EA798815314F861C290"/>
          </w:placeholder>
          <w:text/>
        </w:sdtPr>
        <w:sdtContent>
          <w:r w:rsidR="003A63B7" w:rsidRPr="00E92F36">
            <w:rPr>
              <w:caps/>
              <w:lang w:val="en-US"/>
            </w:rPr>
            <w:t>AWARENESS OVER DISTRIBUTED VERSION CONTROL SYSTEMS</w:t>
          </w:r>
        </w:sdtContent>
      </w:sdt>
    </w:p>
    <w:p w14:paraId="35122FA1" w14:textId="77777777" w:rsidR="00491E78" w:rsidRPr="00E92F36" w:rsidRDefault="00491E78" w:rsidP="00144A67">
      <w:pPr>
        <w:rPr>
          <w:lang w:val="en-US"/>
        </w:rPr>
      </w:pPr>
    </w:p>
    <w:p w14:paraId="15B9F128" w14:textId="77777777" w:rsidR="00A938DD" w:rsidRPr="00E92F36" w:rsidRDefault="00020E07" w:rsidP="004913AD">
      <w:pPr>
        <w:ind w:left="4536" w:firstLine="0"/>
        <w:rPr>
          <w:rFonts w:cs="Times New Roman"/>
          <w:szCs w:val="24"/>
          <w:lang w:val="en-US"/>
        </w:rPr>
      </w:pPr>
      <w:sdt>
        <w:sdtPr>
          <w:rPr>
            <w:rFonts w:cs="Times New Roman"/>
            <w:szCs w:val="24"/>
            <w:lang w:val="en-US"/>
          </w:rPr>
          <w:alias w:val="Tipo de Trabalho"/>
          <w:tag w:val="Tipo de Trabalho"/>
          <w:id w:val="732257389"/>
          <w:lock w:val="sdtLocked"/>
          <w:placeholder>
            <w:docPart w:val="5499FC81CD864324A15C4D39C0BD296B"/>
          </w:placeholder>
          <w:dropDownList>
            <w:listItem w:displayText="Dissertação" w:value="Dissertação"/>
            <w:listItem w:displayText="Tese" w:value="Tese"/>
            <w:listItem w:displayText="Thesis" w:value="Thesis"/>
          </w:dropDownList>
        </w:sdtPr>
        <w:sdtContent>
          <w:r w:rsidR="003A63B7" w:rsidRPr="00E92F36">
            <w:rPr>
              <w:rFonts w:cs="Times New Roman"/>
              <w:szCs w:val="24"/>
              <w:lang w:val="en-US"/>
            </w:rPr>
            <w:t>Thesis</w:t>
          </w:r>
        </w:sdtContent>
      </w:sdt>
      <w:r w:rsidR="003505FE" w:rsidRPr="00E92F36">
        <w:rPr>
          <w:rFonts w:cs="Times New Roman"/>
          <w:szCs w:val="24"/>
          <w:lang w:val="en-US"/>
        </w:rPr>
        <w:t xml:space="preserve"> </w:t>
      </w:r>
      <w:r w:rsidR="003A63B7" w:rsidRPr="00E92F36">
        <w:rPr>
          <w:szCs w:val="24"/>
          <w:lang w:val="en-US"/>
        </w:rPr>
        <w:t xml:space="preserve">presented to the Computing Graduate program of the Universidade Federal Fluminense in partial fulfillment of the requirements for the degree of </w:t>
      </w:r>
      <w:sdt>
        <w:sdtPr>
          <w:rPr>
            <w:rFonts w:cs="Times New Roman"/>
            <w:szCs w:val="24"/>
            <w:lang w:val="en-US"/>
          </w:rPr>
          <w:alias w:val="Titulação"/>
          <w:tag w:val="Titulação"/>
          <w:id w:val="732257391"/>
          <w:lock w:val="sdtLocked"/>
          <w:placeholder>
            <w:docPart w:val="5499FC81CD864324A15C4D39C0BD296B"/>
          </w:placeholder>
          <w:dropDownList>
            <w:listItem w:displayText="Mestre" w:value="Mestre"/>
            <w:listItem w:displayText="Doutor" w:value="Doutor"/>
            <w:listItem w:displayText="Master of Science" w:value="Master of Science"/>
          </w:dropDownList>
        </w:sdtPr>
        <w:sdtContent>
          <w:r w:rsidR="003A63B7" w:rsidRPr="00E92F36">
            <w:rPr>
              <w:rFonts w:cs="Times New Roman"/>
              <w:szCs w:val="24"/>
              <w:lang w:val="en-US"/>
            </w:rPr>
            <w:t>Master of Science</w:t>
          </w:r>
        </w:sdtContent>
      </w:sdt>
      <w:r w:rsidR="003505FE" w:rsidRPr="00E92F36">
        <w:rPr>
          <w:rFonts w:cs="Times New Roman"/>
          <w:szCs w:val="24"/>
          <w:lang w:val="en-US"/>
        </w:rPr>
        <w:t xml:space="preserve">. </w:t>
      </w:r>
      <w:r w:rsidR="003A63B7" w:rsidRPr="00E92F36">
        <w:rPr>
          <w:rFonts w:cs="Times New Roman"/>
          <w:szCs w:val="24"/>
          <w:lang w:val="en-US"/>
        </w:rPr>
        <w:t>Topic Area</w:t>
      </w:r>
      <w:r w:rsidR="00A938DD" w:rsidRPr="00E92F36">
        <w:rPr>
          <w:rFonts w:cs="Times New Roman"/>
          <w:szCs w:val="24"/>
          <w:lang w:val="en-US"/>
        </w:rPr>
        <w:t xml:space="preserve">: </w:t>
      </w:r>
      <w:sdt>
        <w:sdtPr>
          <w:rPr>
            <w:rFonts w:cs="Times New Roman"/>
            <w:szCs w:val="24"/>
            <w:lang w:val="en-US"/>
          </w:rPr>
          <w:alias w:val="Área de Concentração"/>
          <w:tag w:val="Área de Concentração"/>
          <w:id w:val="10655292"/>
          <w:lock w:val="sdtLocked"/>
          <w:placeholder>
            <w:docPart w:val="83FD0E8A03524201BD4217A38BE98E43"/>
          </w:placeholder>
          <w:dropDownList>
            <w:listItem w:displayText="Algoritmos e Otimização" w:value="Algoritmos e Otimização"/>
            <w:listItem w:displayText="Computação Científica e Sistemas de Potência" w:value="Computação Científica e Sistemas de Potência"/>
            <w:listItem w:displayText="Computação Visual" w:value="Computação Visual"/>
            <w:listItem w:displayText="Engenharia de Software" w:value="Engenharia de Software"/>
            <w:listItem w:displayText="Inteligência Artificial" w:value="Inteligência Artificial"/>
            <w:listItem w:displayText="Redes e Sistemas Distribuídos e Paralelos" w:value="Redes e Sistemas Distribuídos e Paralelos"/>
            <w:listItem w:displayText="Software Engineering" w:value="Software Engineering"/>
          </w:dropDownList>
        </w:sdtPr>
        <w:sdtContent>
          <w:r w:rsidR="002F6ED6" w:rsidRPr="00E92F36">
            <w:rPr>
              <w:rFonts w:cs="Times New Roman"/>
              <w:szCs w:val="24"/>
              <w:lang w:val="en-US"/>
            </w:rPr>
            <w:t>Software Engineering</w:t>
          </w:r>
        </w:sdtContent>
      </w:sdt>
      <w:r w:rsidR="00A938DD" w:rsidRPr="00E92F36">
        <w:rPr>
          <w:rFonts w:cs="Times New Roman"/>
          <w:szCs w:val="24"/>
          <w:lang w:val="en-US"/>
        </w:rPr>
        <w:t xml:space="preserve">. </w:t>
      </w:r>
    </w:p>
    <w:p w14:paraId="196551D1" w14:textId="77777777" w:rsidR="00491E78" w:rsidRPr="00E92F36" w:rsidRDefault="00491E78" w:rsidP="00144A67">
      <w:pPr>
        <w:rPr>
          <w:lang w:val="en-US"/>
        </w:rPr>
      </w:pPr>
    </w:p>
    <w:p w14:paraId="5F0080F0" w14:textId="77777777" w:rsidR="003505FE" w:rsidRPr="00E92F36" w:rsidRDefault="003505FE" w:rsidP="00BA43F3">
      <w:pPr>
        <w:ind w:firstLine="0"/>
        <w:jc w:val="left"/>
        <w:rPr>
          <w:rFonts w:cs="Times New Roman"/>
          <w:szCs w:val="24"/>
          <w:lang w:val="en-US"/>
        </w:rPr>
      </w:pPr>
      <w:r w:rsidRPr="00E92F36">
        <w:rPr>
          <w:rFonts w:cs="Times New Roman"/>
          <w:szCs w:val="24"/>
          <w:lang w:val="en-US"/>
        </w:rPr>
        <w:t>Ap</w:t>
      </w:r>
      <w:r w:rsidR="003A63B7" w:rsidRPr="00E92F36">
        <w:rPr>
          <w:rFonts w:cs="Times New Roman"/>
          <w:szCs w:val="24"/>
          <w:lang w:val="en-US"/>
        </w:rPr>
        <w:t>proved on</w:t>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MES&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2F6ED6" w:rsidRPr="00E92F36">
        <w:rPr>
          <w:noProof/>
          <w:lang w:val="en-US"/>
        </w:rPr>
        <w:t>&lt;MES&gt;</w:t>
      </w:r>
      <w:r w:rsidR="008825D9" w:rsidRPr="00E92F36">
        <w:rPr>
          <w:lang w:val="en-US"/>
        </w:rPr>
        <w:fldChar w:fldCharType="end"/>
      </w:r>
      <w:r w:rsidR="00A938DD" w:rsidRPr="00E92F36">
        <w:rPr>
          <w:rFonts w:cs="Times New Roman"/>
          <w:szCs w:val="24"/>
          <w:lang w:val="en-US"/>
        </w:rPr>
        <w:t xml:space="preserve"> </w:t>
      </w:r>
      <w:r w:rsidR="008825D9" w:rsidRPr="00E92F36">
        <w:rPr>
          <w:lang w:val="en-US"/>
        </w:rPr>
        <w:fldChar w:fldCharType="begin">
          <w:ffData>
            <w:name w:val=""/>
            <w:enabled/>
            <w:calcOnExit w:val="0"/>
            <w:textInput>
              <w:default w:val="&lt;ANO&gt;"/>
            </w:textInput>
          </w:ffData>
        </w:fldChar>
      </w:r>
      <w:r w:rsidR="00BA43F3" w:rsidRPr="00E92F36">
        <w:rPr>
          <w:lang w:val="en-US"/>
        </w:rPr>
        <w:instrText xml:space="preserve"> FORMTEXT </w:instrText>
      </w:r>
      <w:r w:rsidR="008825D9" w:rsidRPr="00E92F36">
        <w:rPr>
          <w:lang w:val="en-US"/>
        </w:rPr>
      </w:r>
      <w:r w:rsidR="008825D9" w:rsidRPr="00E92F36">
        <w:rPr>
          <w:lang w:val="en-US"/>
        </w:rPr>
        <w:fldChar w:fldCharType="separate"/>
      </w:r>
      <w:r w:rsidR="002F6ED6" w:rsidRPr="00E92F36">
        <w:rPr>
          <w:noProof/>
          <w:lang w:val="en-US"/>
        </w:rPr>
        <w:t>&lt;ANO&gt;</w:t>
      </w:r>
      <w:r w:rsidR="008825D9" w:rsidRPr="00E92F36">
        <w:rPr>
          <w:lang w:val="en-US"/>
        </w:rPr>
        <w:fldChar w:fldCharType="end"/>
      </w:r>
      <w:r w:rsidR="00A938DD" w:rsidRPr="00E92F36">
        <w:rPr>
          <w:rFonts w:cs="Times New Roman"/>
          <w:szCs w:val="24"/>
          <w:lang w:val="en-US"/>
        </w:rPr>
        <w:t>.</w:t>
      </w:r>
    </w:p>
    <w:p w14:paraId="315F5200" w14:textId="77777777" w:rsidR="00A938DD" w:rsidRPr="00E92F36" w:rsidRDefault="00A938DD" w:rsidP="00144A67">
      <w:pPr>
        <w:rPr>
          <w:rFonts w:cs="Times New Roman"/>
          <w:b/>
          <w:szCs w:val="24"/>
          <w:lang w:val="en-US"/>
        </w:rPr>
      </w:pPr>
    </w:p>
    <w:p w14:paraId="30D9A989" w14:textId="77777777" w:rsidR="00A938DD" w:rsidRPr="00E92F36" w:rsidRDefault="003A63B7" w:rsidP="003A0C7D">
      <w:pPr>
        <w:ind w:firstLine="0"/>
        <w:jc w:val="center"/>
        <w:rPr>
          <w:rFonts w:cs="Times New Roman"/>
          <w:szCs w:val="24"/>
          <w:lang w:val="en-US"/>
        </w:rPr>
      </w:pPr>
      <w:r w:rsidRPr="00E92F36">
        <w:rPr>
          <w:rFonts w:cs="Times New Roman"/>
          <w:szCs w:val="24"/>
          <w:lang w:val="en-US"/>
        </w:rPr>
        <w:t>APPROVED BY</w:t>
      </w:r>
    </w:p>
    <w:p w14:paraId="2949B6F3" w14:textId="77777777" w:rsidR="003505FE" w:rsidRPr="00E92F36" w:rsidRDefault="003505FE" w:rsidP="003A63B7">
      <w:pPr>
        <w:tabs>
          <w:tab w:val="left" w:pos="3686"/>
        </w:tabs>
        <w:jc w:val="center"/>
        <w:rPr>
          <w:rFonts w:cs="Times New Roman"/>
          <w:szCs w:val="24"/>
          <w:lang w:val="en-US"/>
        </w:rPr>
      </w:pPr>
    </w:p>
    <w:p w14:paraId="0BFC5B60" w14:textId="77777777" w:rsidR="00097A67" w:rsidRPr="00E92F36" w:rsidRDefault="00097A67" w:rsidP="00144A67">
      <w:pPr>
        <w:jc w:val="center"/>
        <w:rPr>
          <w:rFonts w:cs="Times New Roman"/>
          <w:szCs w:val="24"/>
          <w:lang w:val="en-US"/>
        </w:rPr>
      </w:pPr>
    </w:p>
    <w:p w14:paraId="6B4A3635" w14:textId="77777777" w:rsidR="00A938DD" w:rsidRPr="00E92F36" w:rsidRDefault="00525FCA" w:rsidP="003A0C7D">
      <w:pPr>
        <w:ind w:firstLine="0"/>
        <w:jc w:val="center"/>
        <w:rPr>
          <w:rFonts w:cs="Times New Roman"/>
          <w:szCs w:val="24"/>
          <w:lang w:val="en-US"/>
        </w:rPr>
      </w:pPr>
      <w:r w:rsidRPr="00E92F36">
        <w:rPr>
          <w:rFonts w:cs="Times New Roman"/>
          <w:szCs w:val="24"/>
          <w:lang w:val="en-US"/>
        </w:rPr>
        <w:t>______________________________________</w:t>
      </w:r>
      <w:r w:rsidR="00A938DD" w:rsidRPr="00E92F36">
        <w:rPr>
          <w:rFonts w:cs="Times New Roman"/>
          <w:szCs w:val="24"/>
          <w:lang w:val="en-US"/>
        </w:rPr>
        <w:t>__________</w:t>
      </w:r>
      <w:r w:rsidRPr="00E92F36">
        <w:rPr>
          <w:rFonts w:cs="Times New Roman"/>
          <w:szCs w:val="24"/>
          <w:lang w:val="en-US"/>
        </w:rPr>
        <w:t>_____________</w:t>
      </w:r>
    </w:p>
    <w:p w14:paraId="190E8246" w14:textId="77777777" w:rsidR="00525FCA" w:rsidRPr="00D7163E" w:rsidRDefault="00525FCA" w:rsidP="003A0C7D">
      <w:pPr>
        <w:ind w:firstLine="0"/>
        <w:jc w:val="center"/>
        <w:rPr>
          <w:rFonts w:cs="Times New Roman"/>
          <w:szCs w:val="24"/>
        </w:rPr>
      </w:pPr>
      <w:r w:rsidRPr="00D7163E">
        <w:rPr>
          <w:rFonts w:cs="Times New Roman"/>
          <w:szCs w:val="24"/>
        </w:rPr>
        <w:t xml:space="preserve">Prof. </w:t>
      </w:r>
      <w:r w:rsidR="00A938DD" w:rsidRPr="00D7163E">
        <w:rPr>
          <w:rFonts w:cs="Times New Roman"/>
          <w:szCs w:val="24"/>
        </w:rPr>
        <w:t>D</w:t>
      </w:r>
      <w:r w:rsidR="003A63B7" w:rsidRPr="00D7163E">
        <w:rPr>
          <w:rFonts w:cs="Times New Roman"/>
          <w:szCs w:val="24"/>
        </w:rPr>
        <w:t>.Sc</w:t>
      </w:r>
      <w:r w:rsidR="00A938DD" w:rsidRPr="00D7163E">
        <w:rPr>
          <w:rFonts w:cs="Times New Roman"/>
          <w:szCs w:val="24"/>
        </w:rPr>
        <w:t xml:space="preserve">. </w:t>
      </w:r>
      <w:r w:rsidR="00704826" w:rsidRPr="00E92F36">
        <w:rPr>
          <w:lang w:val="en-US"/>
        </w:rPr>
        <w:fldChar w:fldCharType="begin">
          <w:ffData>
            <w:name w:val=""/>
            <w:enabled/>
            <w:calcOnExit w:val="0"/>
            <w:textInput>
              <w:default w:val="Leonardo Gresta Paulino Murta"/>
            </w:textInput>
          </w:ffData>
        </w:fldChar>
      </w:r>
      <w:r w:rsidR="00704826" w:rsidRPr="00D7163E">
        <w:instrText xml:space="preserve"> FORMTEXT </w:instrText>
      </w:r>
      <w:r w:rsidR="00704826" w:rsidRPr="00E92F36">
        <w:rPr>
          <w:lang w:val="en-US"/>
        </w:rPr>
      </w:r>
      <w:r w:rsidR="00704826" w:rsidRPr="00E92F36">
        <w:rPr>
          <w:lang w:val="en-US"/>
        </w:rPr>
        <w:fldChar w:fldCharType="separate"/>
      </w:r>
      <w:r w:rsidR="002F6ED6" w:rsidRPr="00D7163E">
        <w:rPr>
          <w:noProof/>
        </w:rPr>
        <w:t>Leonardo Gresta Paulino Murta</w:t>
      </w:r>
      <w:r w:rsidR="00704826" w:rsidRPr="00E92F36">
        <w:rPr>
          <w:lang w:val="en-US"/>
        </w:rPr>
        <w:fldChar w:fldCharType="end"/>
      </w:r>
      <w:r w:rsidR="00BA43F3" w:rsidRPr="00D7163E">
        <w:t xml:space="preserve"> </w:t>
      </w:r>
      <w:r w:rsidR="00A938DD" w:rsidRPr="00D7163E">
        <w:rPr>
          <w:rFonts w:cs="Times New Roman"/>
          <w:szCs w:val="24"/>
        </w:rPr>
        <w:t xml:space="preserve">– </w:t>
      </w:r>
      <w:r w:rsidR="003A63B7" w:rsidRPr="00D7163E">
        <w:rPr>
          <w:rFonts w:cs="Times New Roman"/>
          <w:szCs w:val="24"/>
        </w:rPr>
        <w:t>Advisor</w:t>
      </w:r>
    </w:p>
    <w:p w14:paraId="5CA86403" w14:textId="77777777" w:rsidR="00A938DD" w:rsidRPr="00D7163E" w:rsidRDefault="00A938DD" w:rsidP="003A0C7D">
      <w:pPr>
        <w:ind w:firstLine="0"/>
        <w:jc w:val="center"/>
        <w:rPr>
          <w:rFonts w:cs="Times New Roman"/>
          <w:szCs w:val="24"/>
        </w:rPr>
      </w:pPr>
      <w:r w:rsidRPr="00D7163E">
        <w:rPr>
          <w:rFonts w:cs="Times New Roman"/>
          <w:szCs w:val="24"/>
        </w:rPr>
        <w:t>UFF</w:t>
      </w:r>
    </w:p>
    <w:p w14:paraId="4311A3DA" w14:textId="77777777" w:rsidR="00525FCA" w:rsidRPr="00D7163E" w:rsidRDefault="00525FCA" w:rsidP="00144A67">
      <w:pPr>
        <w:jc w:val="center"/>
        <w:rPr>
          <w:rFonts w:cs="Times New Roman"/>
          <w:szCs w:val="24"/>
        </w:rPr>
      </w:pPr>
    </w:p>
    <w:p w14:paraId="16C7B718" w14:textId="77777777" w:rsidR="00097A67" w:rsidRPr="00D7163E" w:rsidRDefault="00097A67" w:rsidP="00144A67">
      <w:pPr>
        <w:jc w:val="center"/>
        <w:rPr>
          <w:rFonts w:cs="Times New Roman"/>
          <w:szCs w:val="24"/>
        </w:rPr>
      </w:pPr>
    </w:p>
    <w:p w14:paraId="06C7BF7B"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38098828" w14:textId="77777777" w:rsidR="00A938DD" w:rsidRPr="00D7163E" w:rsidRDefault="00A938DD" w:rsidP="003A0C7D">
      <w:pPr>
        <w:ind w:firstLine="0"/>
        <w:jc w:val="center"/>
        <w:rPr>
          <w:rFonts w:cs="Times New Roman"/>
          <w:szCs w:val="24"/>
        </w:rPr>
      </w:pPr>
      <w:r w:rsidRPr="00D7163E">
        <w:rPr>
          <w:rFonts w:cs="Times New Roman"/>
          <w:szCs w:val="24"/>
        </w:rPr>
        <w:t>Prof. D</w:t>
      </w:r>
      <w:r w:rsidR="003A63B7" w:rsidRPr="00D7163E">
        <w:rPr>
          <w:rFonts w:cs="Times New Roman"/>
          <w:szCs w:val="24"/>
        </w:rPr>
        <w:t>.Sc</w:t>
      </w:r>
      <w:r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2F6ED6" w:rsidRPr="00D7163E">
        <w:rPr>
          <w:noProof/>
        </w:rPr>
        <w:t>&lt;NOME DO AVALIADOR&gt;</w:t>
      </w:r>
      <w:r w:rsidR="008825D9" w:rsidRPr="00E92F36">
        <w:rPr>
          <w:lang w:val="en-US"/>
        </w:rPr>
        <w:fldChar w:fldCharType="end"/>
      </w:r>
    </w:p>
    <w:p w14:paraId="60B94264" w14:textId="77777777" w:rsidR="00A938DD" w:rsidRPr="00D7163E" w:rsidRDefault="008825D9" w:rsidP="003A0C7D">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2F6ED6" w:rsidRPr="00D7163E">
        <w:rPr>
          <w:noProof/>
        </w:rPr>
        <w:t>&lt;INSTITUIÇÃO DO AVALIADOR&gt;</w:t>
      </w:r>
      <w:r w:rsidRPr="00E92F36">
        <w:rPr>
          <w:lang w:val="en-US"/>
        </w:rPr>
        <w:fldChar w:fldCharType="end"/>
      </w:r>
    </w:p>
    <w:p w14:paraId="3E34EAB1" w14:textId="77777777" w:rsidR="00525FCA" w:rsidRPr="00D7163E" w:rsidRDefault="00525FCA" w:rsidP="00144A67">
      <w:pPr>
        <w:jc w:val="center"/>
        <w:rPr>
          <w:rFonts w:cs="Times New Roman"/>
          <w:szCs w:val="24"/>
        </w:rPr>
      </w:pPr>
    </w:p>
    <w:p w14:paraId="0F1C6584" w14:textId="77777777" w:rsidR="00097A67" w:rsidRPr="00D7163E" w:rsidRDefault="00097A67" w:rsidP="00144A67">
      <w:pPr>
        <w:jc w:val="center"/>
        <w:rPr>
          <w:rFonts w:cs="Times New Roman"/>
          <w:szCs w:val="24"/>
        </w:rPr>
      </w:pPr>
    </w:p>
    <w:p w14:paraId="4F6F2AEE" w14:textId="77777777" w:rsidR="00A938DD" w:rsidRPr="00D7163E" w:rsidRDefault="00A938DD" w:rsidP="003A0C7D">
      <w:pPr>
        <w:ind w:firstLine="0"/>
        <w:jc w:val="center"/>
        <w:rPr>
          <w:rFonts w:cs="Times New Roman"/>
          <w:szCs w:val="24"/>
        </w:rPr>
      </w:pPr>
      <w:r w:rsidRPr="00D7163E">
        <w:rPr>
          <w:rFonts w:cs="Times New Roman"/>
          <w:szCs w:val="24"/>
        </w:rPr>
        <w:t>_____________________________________________________________</w:t>
      </w:r>
    </w:p>
    <w:p w14:paraId="76CECC37" w14:textId="77777777" w:rsidR="00491E78" w:rsidRPr="00D7163E" w:rsidRDefault="00491E78" w:rsidP="003A0C7D">
      <w:pPr>
        <w:ind w:firstLine="0"/>
        <w:jc w:val="center"/>
        <w:rPr>
          <w:rFonts w:cs="Times New Roman"/>
          <w:szCs w:val="24"/>
        </w:rPr>
      </w:pPr>
      <w:r w:rsidRPr="00D7163E">
        <w:rPr>
          <w:rFonts w:cs="Times New Roman"/>
          <w:szCs w:val="24"/>
        </w:rPr>
        <w:t>Prof. D</w:t>
      </w:r>
      <w:r w:rsidR="003A63B7" w:rsidRPr="00D7163E">
        <w:rPr>
          <w:rFonts w:cs="Times New Roman"/>
          <w:szCs w:val="24"/>
        </w:rPr>
        <w:t>.Sc</w:t>
      </w:r>
      <w:r w:rsidRPr="00D7163E">
        <w:rPr>
          <w:rFonts w:cs="Times New Roman"/>
          <w:szCs w:val="24"/>
        </w:rPr>
        <w:t>.</w:t>
      </w:r>
      <w:r w:rsidR="00BA43F3" w:rsidRPr="00D7163E">
        <w:rPr>
          <w:rFonts w:cs="Times New Roman"/>
          <w:szCs w:val="24"/>
        </w:rPr>
        <w:t xml:space="preserve"> </w:t>
      </w:r>
      <w:r w:rsidR="008825D9" w:rsidRPr="00E92F36">
        <w:rPr>
          <w:lang w:val="en-US"/>
        </w:rPr>
        <w:fldChar w:fldCharType="begin">
          <w:ffData>
            <w:name w:val=""/>
            <w:enabled/>
            <w:calcOnExit w:val="0"/>
            <w:textInput>
              <w:default w:val="&lt;NOME DO AVALIADOR&gt;"/>
            </w:textInput>
          </w:ffData>
        </w:fldChar>
      </w:r>
      <w:r w:rsidR="00BA43F3" w:rsidRPr="00D7163E">
        <w:instrText xml:space="preserve"> FORMTEXT </w:instrText>
      </w:r>
      <w:r w:rsidR="008825D9" w:rsidRPr="00E92F36">
        <w:rPr>
          <w:lang w:val="en-US"/>
        </w:rPr>
      </w:r>
      <w:r w:rsidR="008825D9" w:rsidRPr="00E92F36">
        <w:rPr>
          <w:lang w:val="en-US"/>
        </w:rPr>
        <w:fldChar w:fldCharType="separate"/>
      </w:r>
      <w:r w:rsidR="002F6ED6" w:rsidRPr="00D7163E">
        <w:rPr>
          <w:noProof/>
        </w:rPr>
        <w:t>&lt;NOME DO AVALIADOR&gt;</w:t>
      </w:r>
      <w:r w:rsidR="008825D9" w:rsidRPr="00E92F36">
        <w:rPr>
          <w:lang w:val="en-US"/>
        </w:rPr>
        <w:fldChar w:fldCharType="end"/>
      </w:r>
    </w:p>
    <w:p w14:paraId="767D5F6D" w14:textId="77777777" w:rsidR="00BA43F3" w:rsidRPr="00D7163E" w:rsidRDefault="008825D9" w:rsidP="00BA43F3">
      <w:pPr>
        <w:ind w:firstLine="0"/>
        <w:jc w:val="center"/>
        <w:rPr>
          <w:rFonts w:cs="Times New Roman"/>
          <w:caps/>
          <w:szCs w:val="24"/>
        </w:rPr>
      </w:pPr>
      <w:r w:rsidRPr="00E92F36">
        <w:rPr>
          <w:lang w:val="en-US"/>
        </w:rPr>
        <w:fldChar w:fldCharType="begin">
          <w:ffData>
            <w:name w:val=""/>
            <w:enabled/>
            <w:calcOnExit w:val="0"/>
            <w:textInput>
              <w:default w:val="&lt;INSTITUIÇÃO DO AVALIADOR&gt;"/>
            </w:textInput>
          </w:ffData>
        </w:fldChar>
      </w:r>
      <w:r w:rsidR="00BA43F3" w:rsidRPr="00D7163E">
        <w:instrText xml:space="preserve"> FORMTEXT </w:instrText>
      </w:r>
      <w:r w:rsidRPr="00E92F36">
        <w:rPr>
          <w:lang w:val="en-US"/>
        </w:rPr>
      </w:r>
      <w:r w:rsidRPr="00E92F36">
        <w:rPr>
          <w:lang w:val="en-US"/>
        </w:rPr>
        <w:fldChar w:fldCharType="separate"/>
      </w:r>
      <w:r w:rsidR="002F6ED6" w:rsidRPr="00D7163E">
        <w:rPr>
          <w:noProof/>
        </w:rPr>
        <w:t>&lt;INSTITUIÇÃO DO AVALIADOR&gt;</w:t>
      </w:r>
      <w:r w:rsidRPr="00E92F36">
        <w:rPr>
          <w:lang w:val="en-US"/>
        </w:rPr>
        <w:fldChar w:fldCharType="end"/>
      </w:r>
    </w:p>
    <w:p w14:paraId="42C2C5C5" w14:textId="77777777" w:rsidR="00525FCA" w:rsidRPr="00D7163E" w:rsidRDefault="00525FCA" w:rsidP="00144A67">
      <w:pPr>
        <w:jc w:val="center"/>
        <w:rPr>
          <w:rFonts w:cs="Times New Roman"/>
          <w:szCs w:val="24"/>
        </w:rPr>
      </w:pPr>
    </w:p>
    <w:p w14:paraId="4529E311" w14:textId="77777777" w:rsidR="00491E78" w:rsidRPr="00D7163E" w:rsidRDefault="00491E78" w:rsidP="00144A67">
      <w:pPr>
        <w:jc w:val="center"/>
        <w:rPr>
          <w:rFonts w:cs="Times New Roman"/>
          <w:szCs w:val="24"/>
        </w:rPr>
      </w:pPr>
    </w:p>
    <w:p w14:paraId="72F8EE78" w14:textId="77777777" w:rsidR="00A938DD" w:rsidRPr="00D7163E" w:rsidRDefault="00491E78" w:rsidP="003A0C7D">
      <w:pPr>
        <w:ind w:firstLine="0"/>
        <w:jc w:val="center"/>
      </w:pPr>
      <w:r w:rsidRPr="00D7163E">
        <w:t>Niterói</w:t>
      </w:r>
    </w:p>
    <w:p w14:paraId="52E175FE" w14:textId="77777777" w:rsidR="00552A48" w:rsidRPr="00D7163E" w:rsidRDefault="00704826" w:rsidP="00BA43F3">
      <w:pPr>
        <w:ind w:firstLine="0"/>
        <w:jc w:val="center"/>
        <w:rPr>
          <w:rFonts w:cs="Times New Roman"/>
          <w:caps/>
          <w:szCs w:val="24"/>
        </w:rPr>
      </w:pPr>
      <w:r w:rsidRPr="00E92F36">
        <w:rPr>
          <w:lang w:val="en-US"/>
        </w:rPr>
        <w:fldChar w:fldCharType="begin">
          <w:ffData>
            <w:name w:val=""/>
            <w:enabled/>
            <w:calcOnExit w:val="0"/>
            <w:textInput>
              <w:default w:val="2014"/>
            </w:textInput>
          </w:ffData>
        </w:fldChar>
      </w:r>
      <w:r w:rsidRPr="00D7163E">
        <w:instrText xml:space="preserve"> FORMTEXT </w:instrText>
      </w:r>
      <w:r w:rsidRPr="00E92F36">
        <w:rPr>
          <w:lang w:val="en-US"/>
        </w:rPr>
      </w:r>
      <w:r w:rsidRPr="00E92F36">
        <w:rPr>
          <w:lang w:val="en-US"/>
        </w:rPr>
        <w:fldChar w:fldCharType="separate"/>
      </w:r>
      <w:r w:rsidR="002F6ED6" w:rsidRPr="00D7163E">
        <w:rPr>
          <w:noProof/>
        </w:rPr>
        <w:t>2014</w:t>
      </w:r>
      <w:r w:rsidRPr="00E92F36">
        <w:rPr>
          <w:lang w:val="en-US"/>
        </w:rPr>
        <w:fldChar w:fldCharType="end"/>
      </w:r>
    </w:p>
    <w:p w14:paraId="2E78699E" w14:textId="77777777" w:rsidR="00144A67" w:rsidRPr="00D7163E" w:rsidRDefault="00144A67">
      <w:pPr>
        <w:spacing w:after="200" w:line="276" w:lineRule="auto"/>
        <w:jc w:val="left"/>
        <w:rPr>
          <w:rFonts w:cs="Times New Roman"/>
          <w:szCs w:val="24"/>
        </w:rPr>
      </w:pPr>
      <w:r w:rsidRPr="00D7163E">
        <w:rPr>
          <w:rFonts w:cs="Times New Roman"/>
          <w:szCs w:val="24"/>
        </w:rPr>
        <w:br w:type="page"/>
      </w:r>
    </w:p>
    <w:p w14:paraId="5C788BCB" w14:textId="77777777" w:rsidR="00144A67" w:rsidRPr="00D7163E" w:rsidRDefault="00144A67" w:rsidP="00144A67"/>
    <w:p w14:paraId="1797C9D5" w14:textId="77777777" w:rsidR="00552A48" w:rsidRPr="00D7163E" w:rsidRDefault="00552A48" w:rsidP="00144A67"/>
    <w:p w14:paraId="3526B71D" w14:textId="77777777" w:rsidR="00552A48" w:rsidRPr="00D7163E" w:rsidRDefault="00552A48" w:rsidP="00144A67"/>
    <w:p w14:paraId="294B98FF" w14:textId="77777777" w:rsidR="00552A48" w:rsidRPr="00D7163E" w:rsidRDefault="00552A48" w:rsidP="00144A67"/>
    <w:p w14:paraId="543930B9" w14:textId="77777777" w:rsidR="00552A48" w:rsidRPr="00D7163E" w:rsidRDefault="00552A48" w:rsidP="00144A67"/>
    <w:p w14:paraId="310F0AFD" w14:textId="77777777" w:rsidR="00552A48" w:rsidRPr="00D7163E" w:rsidRDefault="00552A48" w:rsidP="00144A67"/>
    <w:p w14:paraId="29256753" w14:textId="77777777" w:rsidR="00552A48" w:rsidRPr="00D7163E" w:rsidRDefault="00552A48" w:rsidP="00144A67"/>
    <w:p w14:paraId="1AF9A5B5" w14:textId="77777777" w:rsidR="00552A48" w:rsidRPr="00D7163E" w:rsidRDefault="00552A48" w:rsidP="00144A67"/>
    <w:p w14:paraId="7656E053" w14:textId="77777777" w:rsidR="00552A48" w:rsidRPr="00D7163E" w:rsidRDefault="00552A48" w:rsidP="00144A67"/>
    <w:p w14:paraId="7DE8CC9B" w14:textId="77777777" w:rsidR="00552A48" w:rsidRPr="00D7163E" w:rsidRDefault="00552A48" w:rsidP="00144A67"/>
    <w:p w14:paraId="66FE4B45" w14:textId="77777777" w:rsidR="00552A48" w:rsidRPr="00D7163E" w:rsidRDefault="00552A48" w:rsidP="00144A67"/>
    <w:p w14:paraId="449A84BC" w14:textId="77777777" w:rsidR="00552A48" w:rsidRPr="00D7163E" w:rsidRDefault="00552A48" w:rsidP="00144A67"/>
    <w:p w14:paraId="76E304FF" w14:textId="77777777" w:rsidR="00552A48" w:rsidRPr="00D7163E" w:rsidRDefault="00552A48" w:rsidP="00144A67"/>
    <w:p w14:paraId="7E43AFA2" w14:textId="77777777" w:rsidR="00552A48" w:rsidRPr="00D7163E" w:rsidRDefault="00552A48" w:rsidP="00144A67"/>
    <w:p w14:paraId="05B5C394" w14:textId="77777777" w:rsidR="00552A48" w:rsidRPr="00D7163E" w:rsidRDefault="00552A48" w:rsidP="00144A67"/>
    <w:p w14:paraId="291CC3A2" w14:textId="77777777" w:rsidR="00552A48" w:rsidRPr="00D7163E" w:rsidRDefault="00552A48" w:rsidP="00144A67"/>
    <w:p w14:paraId="4F89E08A" w14:textId="77777777" w:rsidR="00552A48" w:rsidRPr="00D7163E" w:rsidRDefault="00552A48" w:rsidP="00144A67"/>
    <w:p w14:paraId="7777DAEE" w14:textId="77777777" w:rsidR="00552A48" w:rsidRPr="00D7163E" w:rsidRDefault="00552A48" w:rsidP="00144A67"/>
    <w:p w14:paraId="4C16E3A2" w14:textId="77777777" w:rsidR="008C0DA4" w:rsidRPr="00D7163E" w:rsidRDefault="008C0DA4" w:rsidP="00144A67"/>
    <w:p w14:paraId="25278B68" w14:textId="77777777" w:rsidR="008C0DA4" w:rsidRPr="00D7163E" w:rsidRDefault="008C0DA4" w:rsidP="00144A67"/>
    <w:p w14:paraId="791BC82E" w14:textId="77777777" w:rsidR="008C0DA4" w:rsidRPr="00D7163E" w:rsidRDefault="008C0DA4" w:rsidP="00144A67"/>
    <w:p w14:paraId="39DB7DC7" w14:textId="77777777" w:rsidR="008C0DA4" w:rsidRPr="00D7163E" w:rsidRDefault="008C0DA4" w:rsidP="00144A67"/>
    <w:p w14:paraId="347518E1" w14:textId="77777777" w:rsidR="008C0DA4" w:rsidRPr="00D7163E" w:rsidRDefault="008C0DA4" w:rsidP="00144A67"/>
    <w:p w14:paraId="0B484490" w14:textId="77777777" w:rsidR="008C0DA4" w:rsidRPr="00D7163E" w:rsidRDefault="008C0DA4" w:rsidP="00144A67"/>
    <w:p w14:paraId="6E7AED1A" w14:textId="77777777" w:rsidR="008C0DA4" w:rsidRPr="00D7163E" w:rsidRDefault="008C0DA4" w:rsidP="00144A67"/>
    <w:p w14:paraId="7CE6DF66" w14:textId="77777777" w:rsidR="00552A48" w:rsidRPr="00D7163E" w:rsidRDefault="00552A48" w:rsidP="00144A67"/>
    <w:p w14:paraId="40154E0E" w14:textId="77777777" w:rsidR="00552A48" w:rsidRPr="00D7163E" w:rsidRDefault="00552A48" w:rsidP="00144A67"/>
    <w:p w14:paraId="0C604E9F" w14:textId="77777777" w:rsidR="00552A48" w:rsidRPr="00D7163E" w:rsidRDefault="00552A48" w:rsidP="00144A67"/>
    <w:p w14:paraId="65B4F3F0" w14:textId="77777777" w:rsidR="00552A48" w:rsidRPr="00D7163E" w:rsidRDefault="00552A48" w:rsidP="00144A67"/>
    <w:p w14:paraId="69FF37A5" w14:textId="77777777" w:rsidR="00552A48" w:rsidRPr="00D7163E" w:rsidRDefault="00552A48" w:rsidP="00144A67"/>
    <w:p w14:paraId="7F069FA3" w14:textId="77777777" w:rsidR="00552A48" w:rsidRPr="00D7163E" w:rsidRDefault="00552A48" w:rsidP="00144A67"/>
    <w:p w14:paraId="3C27233B" w14:textId="77777777" w:rsidR="00552A48" w:rsidRPr="00D7163E" w:rsidRDefault="00552A48" w:rsidP="00144A67"/>
    <w:p w14:paraId="447F6161" w14:textId="77777777" w:rsidR="00144A67" w:rsidRPr="00D7163E" w:rsidRDefault="008825D9" w:rsidP="00BA43F3">
      <w:pPr>
        <w:ind w:firstLine="0"/>
        <w:jc w:val="right"/>
        <w:rPr>
          <w:b/>
          <w:caps/>
        </w:rPr>
      </w:pPr>
      <w:r w:rsidRPr="00E92F36">
        <w:rPr>
          <w:lang w:val="en-US"/>
        </w:rPr>
        <w:fldChar w:fldCharType="begin">
          <w:ffData>
            <w:name w:val=""/>
            <w:enabled/>
            <w:calcOnExit w:val="0"/>
            <w:textInput>
              <w:default w:val="dedicatória(s): Folha onde o autor presta homenagem ou dedica seu trabalho."/>
            </w:textInput>
          </w:ffData>
        </w:fldChar>
      </w:r>
      <w:r w:rsidR="003A0C7D" w:rsidRPr="00D7163E">
        <w:instrText xml:space="preserve"> FORMTEXT </w:instrText>
      </w:r>
      <w:r w:rsidRPr="00E92F36">
        <w:rPr>
          <w:lang w:val="en-US"/>
        </w:rPr>
      </w:r>
      <w:r w:rsidRPr="00E92F36">
        <w:rPr>
          <w:lang w:val="en-US"/>
        </w:rPr>
        <w:fldChar w:fldCharType="separate"/>
      </w:r>
      <w:r w:rsidR="002F6ED6" w:rsidRPr="00D7163E">
        <w:rPr>
          <w:noProof/>
        </w:rPr>
        <w:t>dedicatória(s): Folha onde o autor presta homenagem ou dedica seu trabalho.</w:t>
      </w:r>
      <w:r w:rsidRPr="00E92F36">
        <w:rPr>
          <w:lang w:val="en-US"/>
        </w:rPr>
        <w:fldChar w:fldCharType="end"/>
      </w:r>
      <w:r w:rsidR="00144A67" w:rsidRPr="00D7163E">
        <w:rPr>
          <w:b/>
          <w:caps/>
        </w:rPr>
        <w:br w:type="page"/>
      </w:r>
    </w:p>
    <w:p w14:paraId="65C7A2FF" w14:textId="77777777" w:rsidR="008C0DA4" w:rsidRPr="00D7163E" w:rsidRDefault="008C0DA4" w:rsidP="008C0DA4">
      <w:pPr>
        <w:jc w:val="left"/>
        <w:rPr>
          <w:caps/>
        </w:rPr>
      </w:pPr>
    </w:p>
    <w:p w14:paraId="36C50BE5" w14:textId="77777777" w:rsidR="008C0DA4" w:rsidRPr="00D7163E" w:rsidRDefault="008C0DA4" w:rsidP="008C0DA4">
      <w:pPr>
        <w:jc w:val="left"/>
        <w:rPr>
          <w:caps/>
        </w:rPr>
      </w:pPr>
    </w:p>
    <w:p w14:paraId="40662250" w14:textId="77777777" w:rsidR="008C0DA4" w:rsidRPr="00D7163E" w:rsidRDefault="008C0DA4" w:rsidP="008C0DA4">
      <w:pPr>
        <w:jc w:val="left"/>
        <w:rPr>
          <w:caps/>
        </w:rPr>
      </w:pPr>
    </w:p>
    <w:p w14:paraId="293F33E6" w14:textId="77777777" w:rsidR="008C0DA4" w:rsidRPr="00D7163E" w:rsidRDefault="008C0DA4" w:rsidP="008C0DA4">
      <w:pPr>
        <w:jc w:val="left"/>
        <w:rPr>
          <w:caps/>
        </w:rPr>
      </w:pPr>
    </w:p>
    <w:p w14:paraId="78B6DA6A" w14:textId="77777777" w:rsidR="008C0DA4" w:rsidRPr="00D7163E" w:rsidRDefault="008C0DA4" w:rsidP="008C0DA4">
      <w:pPr>
        <w:jc w:val="left"/>
        <w:rPr>
          <w:caps/>
        </w:rPr>
      </w:pPr>
    </w:p>
    <w:p w14:paraId="19E608E0" w14:textId="77777777" w:rsidR="008C0DA4" w:rsidRPr="00D7163E" w:rsidRDefault="008C0DA4" w:rsidP="008C0DA4">
      <w:pPr>
        <w:jc w:val="left"/>
        <w:rPr>
          <w:caps/>
        </w:rPr>
      </w:pPr>
    </w:p>
    <w:p w14:paraId="28EF304D" w14:textId="77777777" w:rsidR="008C0DA4" w:rsidRPr="00D7163E" w:rsidRDefault="008C0DA4" w:rsidP="008C0DA4">
      <w:pPr>
        <w:jc w:val="left"/>
        <w:rPr>
          <w:caps/>
        </w:rPr>
      </w:pPr>
    </w:p>
    <w:p w14:paraId="7B1CB2EA" w14:textId="77777777" w:rsidR="008C0DA4" w:rsidRPr="00D7163E" w:rsidRDefault="008C0DA4" w:rsidP="008C0DA4">
      <w:pPr>
        <w:jc w:val="left"/>
        <w:rPr>
          <w:caps/>
        </w:rPr>
      </w:pPr>
    </w:p>
    <w:p w14:paraId="1708BD03" w14:textId="77777777" w:rsidR="008C0DA4" w:rsidRPr="00D7163E" w:rsidRDefault="008C0DA4" w:rsidP="008C0DA4">
      <w:pPr>
        <w:jc w:val="left"/>
        <w:rPr>
          <w:caps/>
        </w:rPr>
      </w:pPr>
    </w:p>
    <w:p w14:paraId="4547D543" w14:textId="77777777" w:rsidR="008C0DA4" w:rsidRPr="00D7163E" w:rsidRDefault="008C0DA4" w:rsidP="008C0DA4">
      <w:pPr>
        <w:jc w:val="left"/>
        <w:rPr>
          <w:caps/>
        </w:rPr>
      </w:pPr>
    </w:p>
    <w:p w14:paraId="6FCD3584" w14:textId="77777777" w:rsidR="008C0DA4" w:rsidRPr="00D7163E" w:rsidRDefault="008C0DA4" w:rsidP="008C0DA4">
      <w:pPr>
        <w:jc w:val="left"/>
        <w:rPr>
          <w:caps/>
        </w:rPr>
      </w:pPr>
    </w:p>
    <w:p w14:paraId="2E8B026A" w14:textId="77777777" w:rsidR="008C0DA4" w:rsidRPr="00D7163E" w:rsidRDefault="008C0DA4" w:rsidP="008C0DA4">
      <w:pPr>
        <w:jc w:val="left"/>
        <w:rPr>
          <w:caps/>
        </w:rPr>
      </w:pPr>
    </w:p>
    <w:p w14:paraId="25E860EB" w14:textId="77777777" w:rsidR="008C0DA4" w:rsidRPr="00D7163E" w:rsidRDefault="008C0DA4" w:rsidP="008C0DA4">
      <w:pPr>
        <w:jc w:val="left"/>
        <w:rPr>
          <w:caps/>
        </w:rPr>
      </w:pPr>
    </w:p>
    <w:p w14:paraId="5EDAEAFD" w14:textId="77777777" w:rsidR="008C0DA4" w:rsidRPr="00D7163E" w:rsidRDefault="008C0DA4" w:rsidP="008C0DA4">
      <w:pPr>
        <w:jc w:val="left"/>
        <w:rPr>
          <w:caps/>
        </w:rPr>
      </w:pPr>
    </w:p>
    <w:p w14:paraId="0F75E107" w14:textId="77777777" w:rsidR="008C0DA4" w:rsidRPr="00D7163E" w:rsidRDefault="008C0DA4" w:rsidP="008C0DA4">
      <w:pPr>
        <w:jc w:val="left"/>
        <w:rPr>
          <w:caps/>
        </w:rPr>
      </w:pPr>
    </w:p>
    <w:p w14:paraId="38467959" w14:textId="77777777" w:rsidR="008C0DA4" w:rsidRPr="00D7163E" w:rsidRDefault="008C0DA4" w:rsidP="008C0DA4">
      <w:pPr>
        <w:jc w:val="left"/>
        <w:rPr>
          <w:caps/>
        </w:rPr>
      </w:pPr>
    </w:p>
    <w:p w14:paraId="02AA20D4" w14:textId="77777777" w:rsidR="008C0DA4" w:rsidRPr="00D7163E" w:rsidRDefault="008C0DA4" w:rsidP="008C0DA4">
      <w:pPr>
        <w:jc w:val="left"/>
        <w:rPr>
          <w:caps/>
        </w:rPr>
      </w:pPr>
    </w:p>
    <w:p w14:paraId="53BA2228" w14:textId="77777777" w:rsidR="008C0DA4" w:rsidRPr="00D7163E" w:rsidRDefault="008C0DA4" w:rsidP="008C0DA4">
      <w:pPr>
        <w:jc w:val="left"/>
        <w:rPr>
          <w:caps/>
        </w:rPr>
      </w:pPr>
    </w:p>
    <w:p w14:paraId="26BD3AC4" w14:textId="77777777" w:rsidR="00915835" w:rsidRPr="00D7163E" w:rsidRDefault="003A63B7" w:rsidP="003A0C7D">
      <w:pPr>
        <w:ind w:left="1701" w:firstLine="0"/>
        <w:jc w:val="left"/>
        <w:rPr>
          <w:b/>
        </w:rPr>
      </w:pPr>
      <w:r w:rsidRPr="00D7163E">
        <w:rPr>
          <w:b/>
          <w:caps/>
        </w:rPr>
        <w:t>acknowledgments</w:t>
      </w:r>
    </w:p>
    <w:p w14:paraId="448440B4" w14:textId="77777777" w:rsidR="002830AC" w:rsidRPr="00D7163E" w:rsidRDefault="008825D9" w:rsidP="004913AD">
      <w:pPr>
        <w:ind w:left="1701"/>
      </w:pPr>
      <w:r w:rsidRPr="00E92F36">
        <w:rPr>
          <w:lang w:val="en-US"/>
        </w:rPr>
        <w:fldChar w:fldCharType="begin">
          <w:ffData>
            <w:name w:val=""/>
            <w:enabled/>
            <w:calcOnExit w:val="0"/>
            <w:textInput>
              <w:default w:val="dedicatória(s): Folha onde o autor presta homenagem ou dedica seu trabalho."/>
            </w:textInput>
          </w:ffData>
        </w:fldChar>
      </w:r>
      <w:r w:rsidR="002830AC" w:rsidRPr="00D7163E">
        <w:instrText xml:space="preserve"> FORMTEXT </w:instrText>
      </w:r>
      <w:r w:rsidRPr="00E92F36">
        <w:rPr>
          <w:lang w:val="en-US"/>
        </w:rPr>
      </w:r>
      <w:r w:rsidRPr="00E92F36">
        <w:rPr>
          <w:lang w:val="en-US"/>
        </w:rPr>
        <w:fldChar w:fldCharType="separate"/>
      </w:r>
      <w:r w:rsidR="002F6ED6" w:rsidRPr="00D7163E">
        <w:rPr>
          <w:noProof/>
        </w:rPr>
        <w:t>dedicatória(s): Folha onde o autor presta homenagem ou dedica seu trabalho.</w:t>
      </w:r>
      <w:r w:rsidRPr="00E92F36">
        <w:rPr>
          <w:lang w:val="en-US"/>
        </w:rPr>
        <w:fldChar w:fldCharType="end"/>
      </w:r>
    </w:p>
    <w:p w14:paraId="20B30884" w14:textId="77777777" w:rsidR="008C0DA4" w:rsidRPr="00D7163E" w:rsidRDefault="00144A67" w:rsidP="002830AC">
      <w:pPr>
        <w:ind w:left="2268"/>
        <w:rPr>
          <w:caps/>
        </w:rPr>
      </w:pPr>
      <w:r w:rsidRPr="00D7163E">
        <w:rPr>
          <w:caps/>
        </w:rPr>
        <w:br w:type="page"/>
      </w:r>
    </w:p>
    <w:p w14:paraId="0F5A829A" w14:textId="77777777" w:rsidR="008C0DA4" w:rsidRPr="00D7163E" w:rsidRDefault="008C0DA4" w:rsidP="008C0DA4">
      <w:pPr>
        <w:jc w:val="left"/>
        <w:rPr>
          <w:caps/>
        </w:rPr>
      </w:pPr>
    </w:p>
    <w:p w14:paraId="1E510ED6" w14:textId="77777777" w:rsidR="008C0DA4" w:rsidRPr="00D7163E" w:rsidRDefault="008C0DA4" w:rsidP="008C0DA4">
      <w:pPr>
        <w:jc w:val="left"/>
        <w:rPr>
          <w:caps/>
        </w:rPr>
      </w:pPr>
    </w:p>
    <w:p w14:paraId="26B2E6C2" w14:textId="77777777" w:rsidR="008C0DA4" w:rsidRPr="00D7163E" w:rsidRDefault="008C0DA4" w:rsidP="008C0DA4">
      <w:pPr>
        <w:jc w:val="left"/>
        <w:rPr>
          <w:caps/>
        </w:rPr>
      </w:pPr>
    </w:p>
    <w:p w14:paraId="384B711A" w14:textId="77777777" w:rsidR="008C0DA4" w:rsidRPr="00D7163E" w:rsidRDefault="008C0DA4" w:rsidP="008C0DA4">
      <w:pPr>
        <w:jc w:val="left"/>
        <w:rPr>
          <w:caps/>
        </w:rPr>
      </w:pPr>
    </w:p>
    <w:p w14:paraId="413EB701" w14:textId="77777777" w:rsidR="008C0DA4" w:rsidRPr="00D7163E" w:rsidRDefault="008C0DA4" w:rsidP="008C0DA4">
      <w:pPr>
        <w:jc w:val="left"/>
        <w:rPr>
          <w:caps/>
        </w:rPr>
      </w:pPr>
    </w:p>
    <w:p w14:paraId="1DFF82EC" w14:textId="77777777" w:rsidR="008C0DA4" w:rsidRPr="00D7163E" w:rsidRDefault="008C0DA4" w:rsidP="008C0DA4">
      <w:pPr>
        <w:jc w:val="left"/>
        <w:rPr>
          <w:caps/>
        </w:rPr>
      </w:pPr>
    </w:p>
    <w:p w14:paraId="6E4E5E3D" w14:textId="77777777" w:rsidR="008C0DA4" w:rsidRPr="00D7163E" w:rsidRDefault="008C0DA4" w:rsidP="008C0DA4">
      <w:pPr>
        <w:jc w:val="left"/>
        <w:rPr>
          <w:caps/>
        </w:rPr>
      </w:pPr>
    </w:p>
    <w:p w14:paraId="4F824771" w14:textId="77777777" w:rsidR="008C0DA4" w:rsidRPr="00D7163E" w:rsidRDefault="008C0DA4" w:rsidP="008C0DA4">
      <w:pPr>
        <w:jc w:val="left"/>
        <w:rPr>
          <w:caps/>
        </w:rPr>
      </w:pPr>
    </w:p>
    <w:p w14:paraId="53FB8880" w14:textId="77777777" w:rsidR="008C0DA4" w:rsidRPr="00D7163E" w:rsidRDefault="008C0DA4" w:rsidP="008C0DA4">
      <w:pPr>
        <w:jc w:val="left"/>
        <w:rPr>
          <w:caps/>
        </w:rPr>
      </w:pPr>
    </w:p>
    <w:p w14:paraId="73B07728" w14:textId="77777777" w:rsidR="008C0DA4" w:rsidRPr="00D7163E" w:rsidRDefault="008C0DA4" w:rsidP="008C0DA4">
      <w:pPr>
        <w:jc w:val="left"/>
        <w:rPr>
          <w:caps/>
        </w:rPr>
      </w:pPr>
    </w:p>
    <w:p w14:paraId="53D81F82" w14:textId="77777777" w:rsidR="008C0DA4" w:rsidRPr="00D7163E" w:rsidRDefault="008C0DA4" w:rsidP="008C0DA4">
      <w:pPr>
        <w:jc w:val="left"/>
        <w:rPr>
          <w:caps/>
        </w:rPr>
      </w:pPr>
    </w:p>
    <w:p w14:paraId="253DA04F" w14:textId="77777777" w:rsidR="008C0DA4" w:rsidRPr="00D7163E" w:rsidRDefault="008C0DA4" w:rsidP="008C0DA4">
      <w:pPr>
        <w:jc w:val="left"/>
        <w:rPr>
          <w:caps/>
        </w:rPr>
      </w:pPr>
    </w:p>
    <w:p w14:paraId="483BC79F" w14:textId="77777777" w:rsidR="008C0DA4" w:rsidRPr="00D7163E" w:rsidRDefault="008C0DA4" w:rsidP="008C0DA4">
      <w:pPr>
        <w:jc w:val="left"/>
        <w:rPr>
          <w:caps/>
        </w:rPr>
      </w:pPr>
    </w:p>
    <w:p w14:paraId="3865FF32" w14:textId="77777777" w:rsidR="008C0DA4" w:rsidRPr="00D7163E" w:rsidRDefault="008C0DA4" w:rsidP="008C0DA4">
      <w:pPr>
        <w:jc w:val="left"/>
        <w:rPr>
          <w:caps/>
        </w:rPr>
      </w:pPr>
    </w:p>
    <w:p w14:paraId="3BFBF23D" w14:textId="77777777" w:rsidR="008C0DA4" w:rsidRPr="00D7163E" w:rsidRDefault="008C0DA4" w:rsidP="008C0DA4">
      <w:pPr>
        <w:jc w:val="left"/>
        <w:rPr>
          <w:caps/>
        </w:rPr>
      </w:pPr>
    </w:p>
    <w:p w14:paraId="4B88D62A" w14:textId="77777777" w:rsidR="008C0DA4" w:rsidRPr="00D7163E" w:rsidRDefault="008C0DA4" w:rsidP="008C0DA4">
      <w:pPr>
        <w:jc w:val="left"/>
        <w:rPr>
          <w:caps/>
        </w:rPr>
      </w:pPr>
    </w:p>
    <w:p w14:paraId="5B8CF873" w14:textId="77777777" w:rsidR="008C0DA4" w:rsidRPr="00D7163E" w:rsidRDefault="008C0DA4" w:rsidP="008C0DA4">
      <w:pPr>
        <w:jc w:val="left"/>
        <w:rPr>
          <w:caps/>
        </w:rPr>
      </w:pPr>
    </w:p>
    <w:p w14:paraId="4A2442E5" w14:textId="77777777" w:rsidR="008C0DA4" w:rsidRPr="00D7163E" w:rsidRDefault="008C0DA4" w:rsidP="008C0DA4">
      <w:pPr>
        <w:jc w:val="left"/>
        <w:rPr>
          <w:caps/>
        </w:rPr>
      </w:pPr>
    </w:p>
    <w:p w14:paraId="6C273357" w14:textId="77777777" w:rsidR="008C0DA4" w:rsidRPr="00D7163E" w:rsidRDefault="008C0DA4" w:rsidP="008C0DA4">
      <w:pPr>
        <w:jc w:val="left"/>
        <w:rPr>
          <w:caps/>
        </w:rPr>
      </w:pPr>
    </w:p>
    <w:p w14:paraId="36E97CE1" w14:textId="77777777" w:rsidR="008C0DA4" w:rsidRPr="00D7163E" w:rsidRDefault="008C0DA4" w:rsidP="008C0DA4">
      <w:pPr>
        <w:jc w:val="left"/>
        <w:rPr>
          <w:caps/>
        </w:rPr>
      </w:pPr>
    </w:p>
    <w:p w14:paraId="36688959" w14:textId="77777777" w:rsidR="008C0DA4" w:rsidRPr="00D7163E" w:rsidRDefault="008C0DA4" w:rsidP="008C0DA4">
      <w:pPr>
        <w:jc w:val="left"/>
        <w:rPr>
          <w:caps/>
        </w:rPr>
      </w:pPr>
    </w:p>
    <w:p w14:paraId="6369EB5B" w14:textId="77777777" w:rsidR="002830AC" w:rsidRPr="00D7163E" w:rsidRDefault="002830AC" w:rsidP="002830AC">
      <w:pPr>
        <w:ind w:left="2268"/>
      </w:pPr>
    </w:p>
    <w:p w14:paraId="7176DB98" w14:textId="77777777" w:rsidR="002830AC" w:rsidRPr="00D7163E" w:rsidRDefault="002830AC" w:rsidP="002830AC">
      <w:pPr>
        <w:ind w:left="2268"/>
      </w:pPr>
    </w:p>
    <w:p w14:paraId="77D358BE" w14:textId="77777777" w:rsidR="002830AC" w:rsidRPr="00D7163E" w:rsidRDefault="002830AC" w:rsidP="002830AC">
      <w:pPr>
        <w:ind w:left="2268"/>
      </w:pPr>
    </w:p>
    <w:p w14:paraId="02005B0D" w14:textId="77777777" w:rsidR="002830AC" w:rsidRPr="00D7163E" w:rsidRDefault="002830AC" w:rsidP="002830AC">
      <w:pPr>
        <w:ind w:left="2268"/>
      </w:pPr>
    </w:p>
    <w:p w14:paraId="62B1B619" w14:textId="77777777" w:rsidR="002830AC" w:rsidRPr="00D7163E" w:rsidRDefault="002830AC" w:rsidP="002830AC">
      <w:pPr>
        <w:ind w:left="2268"/>
      </w:pPr>
    </w:p>
    <w:p w14:paraId="56A3B5A6" w14:textId="77777777" w:rsidR="002830AC" w:rsidRPr="00D7163E" w:rsidRDefault="002830AC" w:rsidP="002830AC">
      <w:pPr>
        <w:ind w:left="2268"/>
      </w:pPr>
    </w:p>
    <w:p w14:paraId="617C869B" w14:textId="77777777" w:rsidR="002830AC" w:rsidRPr="00D7163E" w:rsidRDefault="002830AC" w:rsidP="002830AC">
      <w:pPr>
        <w:ind w:left="2268"/>
      </w:pPr>
    </w:p>
    <w:p w14:paraId="0144D855" w14:textId="77777777" w:rsidR="002830AC" w:rsidRPr="00D7163E" w:rsidRDefault="002830AC" w:rsidP="002830AC">
      <w:pPr>
        <w:ind w:left="2268"/>
      </w:pPr>
    </w:p>
    <w:p w14:paraId="492BD732" w14:textId="77777777" w:rsidR="002830AC" w:rsidRPr="00D7163E" w:rsidRDefault="002830AC" w:rsidP="002830AC">
      <w:pPr>
        <w:ind w:left="2268"/>
      </w:pPr>
    </w:p>
    <w:p w14:paraId="31EB7A59" w14:textId="77777777" w:rsidR="002830AC" w:rsidRPr="00D7163E" w:rsidRDefault="002830AC" w:rsidP="002830AC">
      <w:pPr>
        <w:ind w:left="2268"/>
      </w:pPr>
    </w:p>
    <w:p w14:paraId="31C17DD4" w14:textId="77777777" w:rsidR="008C0DA4" w:rsidRPr="00D7163E" w:rsidRDefault="008825D9" w:rsidP="004913AD">
      <w:pPr>
        <w:ind w:left="2268" w:firstLine="0"/>
        <w:rPr>
          <w:caps/>
        </w:rPr>
      </w:pPr>
      <w:r w:rsidRPr="00E92F36">
        <w:rPr>
          <w:lang w:val="en-US"/>
        </w:rPr>
        <w:fldChar w:fldCharType="begin">
          <w:ffData>
            <w:name w:val=""/>
            <w:enabled/>
            <w:calcOnExit w:val="0"/>
            <w:textInput>
              <w:default w:val="dedicatória(s): Folha onde o autor presta homenagem ou dedica seu trabalho."/>
            </w:textInput>
          </w:ffData>
        </w:fldChar>
      </w:r>
      <w:r w:rsidR="002830AC" w:rsidRPr="00D7163E">
        <w:instrText xml:space="preserve"> FORMTEXT </w:instrText>
      </w:r>
      <w:r w:rsidRPr="00E92F36">
        <w:rPr>
          <w:lang w:val="en-US"/>
        </w:rPr>
      </w:r>
      <w:r w:rsidRPr="00E92F36">
        <w:rPr>
          <w:lang w:val="en-US"/>
        </w:rPr>
        <w:fldChar w:fldCharType="separate"/>
      </w:r>
      <w:r w:rsidR="002F6ED6" w:rsidRPr="00D7163E">
        <w:rPr>
          <w:noProof/>
        </w:rPr>
        <w:t>dedicatória(s): Folha onde o autor presta homenagem ou dedica seu trabalho.</w:t>
      </w:r>
      <w:r w:rsidRPr="00E92F36">
        <w:rPr>
          <w:lang w:val="en-US"/>
        </w:rPr>
        <w:fldChar w:fldCharType="end"/>
      </w:r>
      <w:r w:rsidR="008C0DA4" w:rsidRPr="00D7163E">
        <w:rPr>
          <w:caps/>
        </w:rPr>
        <w:br w:type="page"/>
      </w:r>
    </w:p>
    <w:p w14:paraId="6704EB28" w14:textId="77777777" w:rsidR="00915835" w:rsidRPr="00524D6F" w:rsidRDefault="00915835" w:rsidP="004913AD">
      <w:pPr>
        <w:spacing w:after="360"/>
        <w:ind w:firstLine="0"/>
        <w:jc w:val="center"/>
        <w:rPr>
          <w:b/>
          <w:caps/>
          <w:sz w:val="28"/>
          <w:szCs w:val="28"/>
        </w:rPr>
      </w:pPr>
      <w:r w:rsidRPr="00524D6F">
        <w:rPr>
          <w:b/>
          <w:caps/>
          <w:sz w:val="28"/>
          <w:szCs w:val="28"/>
        </w:rPr>
        <w:t>Resumo</w:t>
      </w:r>
    </w:p>
    <w:p w14:paraId="42BE3FC3" w14:textId="77777777" w:rsidR="003A63B7" w:rsidRPr="00D7163E" w:rsidRDefault="003A63B7" w:rsidP="008C0DA4">
      <w:pPr>
        <w:ind w:firstLine="708"/>
      </w:pPr>
      <w:r w:rsidRPr="00D7163E">
        <w:t>O desenvolvimento de software utilizando Sistemas de controle de versão distribuídos tem se tornado cada vez mais frequente recentemente. Tais sistemas trazem mais flexibilidade, mas também trazem uma maior complexidade para administrar e monitorar os múltiplos repositórios existentes, assim como a proliferação de vários ramos. Neste trabalho, propomos o DyeVC, uma abordagem extensível para auxiliar desenvolvedores e administradores de repositórios a identificar dependências entre os repositórios distribuídos, como forma de ajudar a entender o que acontece ao redor do repositório de alguém e descobrir as relações entre os repositórios existentes.</w:t>
      </w:r>
    </w:p>
    <w:p w14:paraId="17A0FAB4" w14:textId="77777777" w:rsidR="00C815D6" w:rsidRPr="00D7163E" w:rsidRDefault="00C815D6" w:rsidP="00144A67">
      <w:pPr>
        <w:rPr>
          <w:b/>
        </w:rPr>
      </w:pPr>
    </w:p>
    <w:p w14:paraId="15BE7D39" w14:textId="77777777" w:rsidR="00915835" w:rsidRPr="00D7163E" w:rsidRDefault="0079691A" w:rsidP="004913AD">
      <w:pPr>
        <w:ind w:firstLine="0"/>
        <w:rPr>
          <w:b/>
        </w:rPr>
      </w:pPr>
      <w:r w:rsidRPr="00D7163E">
        <w:rPr>
          <w:b/>
        </w:rPr>
        <w:t xml:space="preserve">Palavras-chave: </w:t>
      </w:r>
      <w:r w:rsidR="003A63B7" w:rsidRPr="00D7163E">
        <w:rPr>
          <w:b/>
        </w:rPr>
        <w:t xml:space="preserve">Gerência de configuração, </w:t>
      </w:r>
      <w:r w:rsidR="00DA0579" w:rsidRPr="00D7163E">
        <w:rPr>
          <w:b/>
        </w:rPr>
        <w:t>Percepção de espaços de trabalho, Controle de versão distribuído, Evolução de repositórios</w:t>
      </w:r>
    </w:p>
    <w:p w14:paraId="47D69F2A" w14:textId="77777777" w:rsidR="00895E77" w:rsidRPr="00D7163E" w:rsidRDefault="00895E77">
      <w:pPr>
        <w:spacing w:after="200" w:line="276" w:lineRule="auto"/>
        <w:jc w:val="left"/>
      </w:pPr>
      <w:r w:rsidRPr="00D7163E">
        <w:br w:type="page"/>
      </w:r>
    </w:p>
    <w:p w14:paraId="0FA4F596" w14:textId="77777777" w:rsidR="00915835" w:rsidRPr="00E92F36" w:rsidRDefault="00170830" w:rsidP="004913AD">
      <w:pPr>
        <w:spacing w:after="360"/>
        <w:ind w:firstLine="0"/>
        <w:jc w:val="center"/>
        <w:rPr>
          <w:b/>
          <w:caps/>
          <w:sz w:val="28"/>
          <w:szCs w:val="28"/>
          <w:lang w:val="en-US"/>
        </w:rPr>
      </w:pPr>
      <w:r w:rsidRPr="00E92F36">
        <w:rPr>
          <w:b/>
          <w:caps/>
          <w:sz w:val="28"/>
          <w:szCs w:val="28"/>
          <w:lang w:val="en-US"/>
        </w:rPr>
        <w:t>Abstract</w:t>
      </w:r>
    </w:p>
    <w:p w14:paraId="466E417A" w14:textId="77777777" w:rsidR="00C815D6" w:rsidRPr="00E92F36" w:rsidRDefault="003A63B7" w:rsidP="00144A67">
      <w:pPr>
        <w:rPr>
          <w:lang w:val="en-US"/>
        </w:rPr>
      </w:pPr>
      <w:r w:rsidRPr="00E92F36">
        <w:rPr>
          <w:lang w:val="en-US"/>
        </w:rPr>
        <w:t xml:space="preserve">Software development using distributed version control systems has become more frequent recently. Such systems bring more flexibility, but also bring greater complexity to administer and monitor the multiple existing repositories as well as the proliferation of several branches. In this </w:t>
      </w:r>
      <w:r w:rsidR="00CC461E" w:rsidRPr="00E92F36">
        <w:rPr>
          <w:lang w:val="en-US"/>
        </w:rPr>
        <w:t>work</w:t>
      </w:r>
      <w:r w:rsidRPr="00E92F36">
        <w:rPr>
          <w:lang w:val="en-US"/>
        </w:rPr>
        <w:t xml:space="preserve"> we propose DyeVC, an extensible tool to assist developers and repository administrators in identifying dependencies amongst the distributed repositories in order to help to understand what is going on around one’s repository and depict the relations between the existing repositories.</w:t>
      </w:r>
    </w:p>
    <w:p w14:paraId="0ED2B1D3" w14:textId="77777777" w:rsidR="00097A67" w:rsidRPr="00E92F36" w:rsidRDefault="00097A67" w:rsidP="00144A67">
      <w:pPr>
        <w:rPr>
          <w:lang w:val="en-US"/>
        </w:rPr>
      </w:pPr>
    </w:p>
    <w:p w14:paraId="43FCB096" w14:textId="77777777" w:rsidR="00915835" w:rsidRPr="00E92F36" w:rsidRDefault="0079691A" w:rsidP="004913AD">
      <w:pPr>
        <w:ind w:firstLine="0"/>
        <w:rPr>
          <w:b/>
          <w:lang w:val="en-US"/>
        </w:rPr>
      </w:pPr>
      <w:r w:rsidRPr="00E92F36">
        <w:rPr>
          <w:b/>
          <w:lang w:val="en-US"/>
        </w:rPr>
        <w:t xml:space="preserve">Keywords: </w:t>
      </w:r>
      <w:r w:rsidR="003A63B7" w:rsidRPr="00E92F36">
        <w:rPr>
          <w:b/>
          <w:lang w:val="en-US"/>
        </w:rPr>
        <w:t>Configuration management, Workspace awareness, Distributed version control, Repository evolution</w:t>
      </w:r>
    </w:p>
    <w:p w14:paraId="500F4887" w14:textId="77777777" w:rsidR="00895E77" w:rsidRPr="00E92F36" w:rsidRDefault="00895E77">
      <w:pPr>
        <w:spacing w:after="200" w:line="276" w:lineRule="auto"/>
        <w:jc w:val="left"/>
        <w:rPr>
          <w:caps/>
          <w:lang w:val="en-US"/>
        </w:rPr>
      </w:pPr>
      <w:r w:rsidRPr="00E92F36">
        <w:rPr>
          <w:caps/>
          <w:lang w:val="en-US"/>
        </w:rPr>
        <w:br w:type="page"/>
      </w:r>
    </w:p>
    <w:p w14:paraId="755E3B4E"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FIGURES</w:t>
      </w:r>
    </w:p>
    <w:p w14:paraId="3B161E7D" w14:textId="77777777" w:rsidR="00D3439D" w:rsidRPr="00E92F36" w:rsidRDefault="002F6ED6">
      <w:pPr>
        <w:pStyle w:val="ndicedeilustraes"/>
        <w:tabs>
          <w:tab w:val="right" w:leader="dot" w:pos="9061"/>
        </w:tabs>
        <w:rPr>
          <w:rFonts w:asciiTheme="minorHAnsi" w:eastAsiaTheme="minorEastAsia" w:hAnsiTheme="minorHAnsi"/>
          <w:noProof/>
          <w:sz w:val="22"/>
          <w:lang w:val="en-US" w:eastAsia="pt-BR"/>
        </w:rPr>
      </w:pPr>
      <w:r w:rsidRPr="00E92F36">
        <w:rPr>
          <w:lang w:val="en-US"/>
        </w:rPr>
        <w:fldChar w:fldCharType="begin"/>
      </w:r>
      <w:r w:rsidRPr="00E92F36">
        <w:rPr>
          <w:lang w:val="en-US"/>
        </w:rPr>
        <w:instrText xml:space="preserve"> TOC \h \z \c "Figure" </w:instrText>
      </w:r>
      <w:r w:rsidRPr="00E92F36">
        <w:rPr>
          <w:lang w:val="en-US"/>
        </w:rPr>
        <w:fldChar w:fldCharType="separate"/>
      </w:r>
      <w:hyperlink w:anchor="_Toc393356493" w:history="1">
        <w:r w:rsidR="00D3439D" w:rsidRPr="00E92F36">
          <w:rPr>
            <w:rStyle w:val="Hyperlink"/>
            <w:noProof/>
            <w:lang w:val="en-US"/>
          </w:rPr>
          <w:t>Figure 1 - A development scenario involving some developers</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_Toc393356493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17</w:t>
        </w:r>
        <w:r w:rsidR="00D3439D" w:rsidRPr="00E92F36">
          <w:rPr>
            <w:noProof/>
            <w:webHidden/>
            <w:lang w:val="en-US"/>
          </w:rPr>
          <w:fldChar w:fldCharType="end"/>
        </w:r>
      </w:hyperlink>
    </w:p>
    <w:p w14:paraId="5A9C84B0"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494" w:history="1">
        <w:r w:rsidR="00D3439D" w:rsidRPr="00E92F36">
          <w:rPr>
            <w:rStyle w:val="Hyperlink"/>
            <w:noProof/>
            <w:lang w:val="en-US"/>
          </w:rPr>
          <w:t>Figure 2 - How DyeVC gathers information</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_Toc393356494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21</w:t>
        </w:r>
        <w:r w:rsidR="00D3439D" w:rsidRPr="00E92F36">
          <w:rPr>
            <w:noProof/>
            <w:webHidden/>
            <w:lang w:val="en-US"/>
          </w:rPr>
          <w:fldChar w:fldCharType="end"/>
        </w:r>
      </w:hyperlink>
    </w:p>
    <w:p w14:paraId="419B47A1"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495" w:history="1">
        <w:r w:rsidR="00D3439D" w:rsidRPr="00E92F36">
          <w:rPr>
            <w:rStyle w:val="Hyperlink"/>
            <w:noProof/>
            <w:lang w:val="en-US"/>
          </w:rPr>
          <w:t>Figure 3 - Model used to store topology data</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_Toc393356495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22</w:t>
        </w:r>
        <w:r w:rsidR="00D3439D" w:rsidRPr="00E92F36">
          <w:rPr>
            <w:noProof/>
            <w:webHidden/>
            <w:lang w:val="en-US"/>
          </w:rPr>
          <w:fldChar w:fldCharType="end"/>
        </w:r>
      </w:hyperlink>
    </w:p>
    <w:p w14:paraId="7D17B058"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496" w:history="1">
        <w:r w:rsidR="00D3439D" w:rsidRPr="00E92F36">
          <w:rPr>
            <w:rStyle w:val="Hyperlink"/>
            <w:noProof/>
            <w:lang w:val="en-US"/>
          </w:rPr>
          <w:t>Figure 4 - DyeVC showing notifications in the notification area</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_Toc393356496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23</w:t>
        </w:r>
        <w:r w:rsidR="00D3439D" w:rsidRPr="00E92F36">
          <w:rPr>
            <w:noProof/>
            <w:webHidden/>
            <w:lang w:val="en-US"/>
          </w:rPr>
          <w:fldChar w:fldCharType="end"/>
        </w:r>
      </w:hyperlink>
    </w:p>
    <w:p w14:paraId="10D51D67"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497" w:history="1">
        <w:r w:rsidR="00D3439D" w:rsidRPr="00E92F36">
          <w:rPr>
            <w:rStyle w:val="Hyperlink"/>
            <w:noProof/>
            <w:lang w:val="en-US"/>
          </w:rPr>
          <w:t>Figure 5 - Topology view for a given project</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_Toc393356497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24</w:t>
        </w:r>
        <w:r w:rsidR="00D3439D" w:rsidRPr="00E92F36">
          <w:rPr>
            <w:noProof/>
            <w:webHidden/>
            <w:lang w:val="en-US"/>
          </w:rPr>
          <w:fldChar w:fldCharType="end"/>
        </w:r>
      </w:hyperlink>
    </w:p>
    <w:p w14:paraId="5AD5AE97"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498" w:history="1">
        <w:r w:rsidR="00D3439D" w:rsidRPr="00E92F36">
          <w:rPr>
            <w:rStyle w:val="Hyperlink"/>
            <w:noProof/>
            <w:lang w:val="en-US"/>
          </w:rPr>
          <w:t>Figure 6 - DyeVC Main Screen</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_Toc393356498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24</w:t>
        </w:r>
        <w:r w:rsidR="00D3439D" w:rsidRPr="00E92F36">
          <w:rPr>
            <w:noProof/>
            <w:webHidden/>
            <w:lang w:val="en-US"/>
          </w:rPr>
          <w:fldChar w:fldCharType="end"/>
        </w:r>
      </w:hyperlink>
    </w:p>
    <w:p w14:paraId="5297BD35"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499" w:history="1">
        <w:r w:rsidR="00D3439D" w:rsidRPr="00E92F36">
          <w:rPr>
            <w:rStyle w:val="Hyperlink"/>
            <w:noProof/>
            <w:lang w:val="en-US"/>
          </w:rPr>
          <w:t>Figure 7 - Commit history for a given project</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_Toc393356499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26</w:t>
        </w:r>
        <w:r w:rsidR="00D3439D" w:rsidRPr="00E92F36">
          <w:rPr>
            <w:noProof/>
            <w:webHidden/>
            <w:lang w:val="en-US"/>
          </w:rPr>
          <w:fldChar w:fldCharType="end"/>
        </w:r>
      </w:hyperlink>
    </w:p>
    <w:p w14:paraId="224278BE"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00" w:history="1">
        <w:r w:rsidR="00D3439D" w:rsidRPr="00E92F36">
          <w:rPr>
            <w:rStyle w:val="Hyperlink"/>
            <w:noProof/>
            <w:lang w:val="en-US"/>
          </w:rPr>
          <w:t>Figure 8 - Collapsed commit history</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_Toc393356500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27</w:t>
        </w:r>
        <w:r w:rsidR="00D3439D" w:rsidRPr="00E92F36">
          <w:rPr>
            <w:noProof/>
            <w:webHidden/>
            <w:lang w:val="en-US"/>
          </w:rPr>
          <w:fldChar w:fldCharType="end"/>
        </w:r>
      </w:hyperlink>
    </w:p>
    <w:p w14:paraId="6B1EC65F"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01" w:history="1">
        <w:r w:rsidR="00D3439D" w:rsidRPr="00E92F36">
          <w:rPr>
            <w:rStyle w:val="Hyperlink"/>
            <w:noProof/>
            <w:lang w:val="en-US"/>
          </w:rPr>
          <w:t>Figure 9 - Updating repositories in the topology</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_Toc393356501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28</w:t>
        </w:r>
        <w:r w:rsidR="00D3439D" w:rsidRPr="00E92F36">
          <w:rPr>
            <w:noProof/>
            <w:webHidden/>
            <w:lang w:val="en-US"/>
          </w:rPr>
          <w:fldChar w:fldCharType="end"/>
        </w:r>
      </w:hyperlink>
    </w:p>
    <w:p w14:paraId="16AD10F1"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02" w:history="1">
        <w:r w:rsidR="00D3439D" w:rsidRPr="00E92F36">
          <w:rPr>
            <w:rStyle w:val="Hyperlink"/>
            <w:noProof/>
            <w:lang w:val="en-US"/>
          </w:rPr>
          <w:t>Figure 10 - Topology view showing first monitored repository</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_Toc393356502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33</w:t>
        </w:r>
        <w:r w:rsidR="00D3439D" w:rsidRPr="00E92F36">
          <w:rPr>
            <w:noProof/>
            <w:webHidden/>
            <w:lang w:val="en-US"/>
          </w:rPr>
          <w:fldChar w:fldCharType="end"/>
        </w:r>
      </w:hyperlink>
    </w:p>
    <w:p w14:paraId="086FACB8"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03" w:history="1">
        <w:r w:rsidR="00D3439D" w:rsidRPr="00E92F36">
          <w:rPr>
            <w:rStyle w:val="Hyperlink"/>
            <w:noProof/>
            <w:lang w:val="en-US"/>
          </w:rPr>
          <w:t>Figure 11 - aakoch’s commit history showing commits pending to be pushed</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_Toc393356503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33</w:t>
        </w:r>
        <w:r w:rsidR="00D3439D" w:rsidRPr="00E92F36">
          <w:rPr>
            <w:noProof/>
            <w:webHidden/>
            <w:lang w:val="en-US"/>
          </w:rPr>
          <w:fldChar w:fldCharType="end"/>
        </w:r>
      </w:hyperlink>
    </w:p>
    <w:p w14:paraId="3F41C70A"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04" w:history="1">
        <w:r w:rsidR="00D3439D" w:rsidRPr="00E92F36">
          <w:rPr>
            <w:rStyle w:val="Hyperlink"/>
            <w:noProof/>
            <w:lang w:val="en-US"/>
          </w:rPr>
          <w:t>Figure 12 - Topology view showing the three monitored repositories</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_Toc393356504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33</w:t>
        </w:r>
        <w:r w:rsidR="00D3439D" w:rsidRPr="00E92F36">
          <w:rPr>
            <w:noProof/>
            <w:webHidden/>
            <w:lang w:val="en-US"/>
          </w:rPr>
          <w:fldChar w:fldCharType="end"/>
        </w:r>
      </w:hyperlink>
    </w:p>
    <w:p w14:paraId="597DAD50"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05" w:history="1">
        <w:r w:rsidR="00D3439D" w:rsidRPr="00E92F36">
          <w:rPr>
            <w:rStyle w:val="Hyperlink"/>
            <w:noProof/>
            <w:lang w:val="en-US"/>
          </w:rPr>
          <w:t>Figure 13 - Adam’s tracked branches</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_Toc393356505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34</w:t>
        </w:r>
        <w:r w:rsidR="00D3439D" w:rsidRPr="00E92F36">
          <w:rPr>
            <w:noProof/>
            <w:webHidden/>
            <w:lang w:val="en-US"/>
          </w:rPr>
          <w:fldChar w:fldCharType="end"/>
        </w:r>
      </w:hyperlink>
    </w:p>
    <w:p w14:paraId="456EB85E"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06" w:history="1">
        <w:r w:rsidR="00D3439D" w:rsidRPr="00E92F36">
          <w:rPr>
            <w:rStyle w:val="Hyperlink"/>
            <w:noProof/>
            <w:lang w:val="en-US"/>
          </w:rPr>
          <w:t>Figure 14 - Aakoch’s commit history</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_Toc393356506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35</w:t>
        </w:r>
        <w:r w:rsidR="00D3439D" w:rsidRPr="00E92F36">
          <w:rPr>
            <w:noProof/>
            <w:webHidden/>
            <w:lang w:val="en-US"/>
          </w:rPr>
          <w:fldChar w:fldCharType="end"/>
        </w:r>
      </w:hyperlink>
    </w:p>
    <w:p w14:paraId="43A3D3FA"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07" w:history="1">
        <w:r w:rsidR="00D3439D" w:rsidRPr="00E92F36">
          <w:rPr>
            <w:rStyle w:val="Hyperlink"/>
            <w:noProof/>
            <w:lang w:val="en-US"/>
          </w:rPr>
          <w:t>Figure 15 - Jeresig’s tracked branches</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_Toc393356507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35</w:t>
        </w:r>
        <w:r w:rsidR="00D3439D" w:rsidRPr="00E92F36">
          <w:rPr>
            <w:noProof/>
            <w:webHidden/>
            <w:lang w:val="en-US"/>
          </w:rPr>
          <w:fldChar w:fldCharType="end"/>
        </w:r>
      </w:hyperlink>
    </w:p>
    <w:p w14:paraId="7F07F1E3"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6ED78A06"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TABLES</w:t>
      </w:r>
    </w:p>
    <w:p w14:paraId="5DD6EC0F" w14:textId="77777777" w:rsidR="00D3439D" w:rsidRPr="00E92F36" w:rsidRDefault="002F6ED6">
      <w:pPr>
        <w:pStyle w:val="ndicedeilustraes"/>
        <w:tabs>
          <w:tab w:val="right" w:leader="dot" w:pos="9061"/>
        </w:tabs>
        <w:rPr>
          <w:rFonts w:asciiTheme="minorHAnsi" w:eastAsiaTheme="minorEastAsia" w:hAnsiTheme="minorHAnsi"/>
          <w:noProof/>
          <w:sz w:val="22"/>
          <w:lang w:val="en-US" w:eastAsia="pt-BR"/>
        </w:rPr>
      </w:pPr>
      <w:r w:rsidRPr="00E92F36">
        <w:rPr>
          <w:lang w:val="en-US"/>
        </w:rPr>
        <w:fldChar w:fldCharType="begin"/>
      </w:r>
      <w:r w:rsidRPr="00E92F36">
        <w:rPr>
          <w:lang w:val="en-US"/>
        </w:rPr>
        <w:instrText xml:space="preserve"> TOC \h \z \c "Table" </w:instrText>
      </w:r>
      <w:r w:rsidRPr="00E92F36">
        <w:rPr>
          <w:lang w:val="en-US"/>
        </w:rPr>
        <w:fldChar w:fldCharType="separate"/>
      </w:r>
      <w:hyperlink w:anchor="_Toc393356508" w:history="1">
        <w:r w:rsidR="00D3439D" w:rsidRPr="00E92F36">
          <w:rPr>
            <w:rStyle w:val="Hyperlink"/>
            <w:noProof/>
            <w:lang w:val="en-US"/>
          </w:rPr>
          <w:t>Table 1 - Possible States of a Repository</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_Toc393356508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25</w:t>
        </w:r>
        <w:r w:rsidR="00D3439D" w:rsidRPr="00E92F36">
          <w:rPr>
            <w:noProof/>
            <w:webHidden/>
            <w:lang w:val="en-US"/>
          </w:rPr>
          <w:fldChar w:fldCharType="end"/>
        </w:r>
      </w:hyperlink>
    </w:p>
    <w:p w14:paraId="192ADA3C"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09" w:history="1">
        <w:r w:rsidR="00D3439D" w:rsidRPr="00E92F36">
          <w:rPr>
            <w:rStyle w:val="Hyperlink"/>
            <w:noProof/>
            <w:lang w:val="en-US"/>
          </w:rPr>
          <w:t>Table 2 - Status of a local repository regarding a remote one, based on the existence of non-replicated commits</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_Toc393356509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25</w:t>
        </w:r>
        <w:r w:rsidR="00D3439D" w:rsidRPr="00E92F36">
          <w:rPr>
            <w:noProof/>
            <w:webHidden/>
            <w:lang w:val="en-US"/>
          </w:rPr>
          <w:fldChar w:fldCharType="end"/>
        </w:r>
      </w:hyperlink>
    </w:p>
    <w:p w14:paraId="1C030106"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10" w:history="1">
        <w:r w:rsidR="00D3439D" w:rsidRPr="00E92F36">
          <w:rPr>
            <w:rStyle w:val="Hyperlink"/>
            <w:noProof/>
            <w:lang w:val="en-US"/>
          </w:rPr>
          <w:t>Table 3 - Existing commits in each repository</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_Toc393356510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25</w:t>
        </w:r>
        <w:r w:rsidR="00D3439D" w:rsidRPr="00E92F36">
          <w:rPr>
            <w:noProof/>
            <w:webHidden/>
            <w:lang w:val="en-US"/>
          </w:rPr>
          <w:fldChar w:fldCharType="end"/>
        </w:r>
      </w:hyperlink>
    </w:p>
    <w:p w14:paraId="3A4AF2C3"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11" w:history="1">
        <w:r w:rsidR="00D3439D" w:rsidRPr="00E92F36">
          <w:rPr>
            <w:rStyle w:val="Hyperlink"/>
            <w:noProof/>
            <w:lang w:val="en-US"/>
          </w:rPr>
          <w:t>Table 4 - Status of each repository based on known remote repositories</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_Toc393356511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26</w:t>
        </w:r>
        <w:r w:rsidR="00D3439D" w:rsidRPr="00E92F36">
          <w:rPr>
            <w:noProof/>
            <w:webHidden/>
            <w:lang w:val="en-US"/>
          </w:rPr>
          <w:fldChar w:fldCharType="end"/>
        </w:r>
      </w:hyperlink>
    </w:p>
    <w:p w14:paraId="684FE36D"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12" w:history="1">
        <w:r w:rsidR="00D3439D" w:rsidRPr="00E92F36">
          <w:rPr>
            <w:rStyle w:val="Hyperlink"/>
            <w:noProof/>
            <w:lang w:val="en-US"/>
          </w:rPr>
          <w:t>Table 5 - Time (in seconds) spent by DyeVC in several operations for repositories with different histories and sizes</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_Toc393356512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37</w:t>
        </w:r>
        <w:r w:rsidR="00D3439D" w:rsidRPr="00E92F36">
          <w:rPr>
            <w:noProof/>
            <w:webHidden/>
            <w:lang w:val="en-US"/>
          </w:rPr>
          <w:fldChar w:fldCharType="end"/>
        </w:r>
      </w:hyperlink>
    </w:p>
    <w:p w14:paraId="5BD4BC77" w14:textId="77777777" w:rsidR="00D3439D" w:rsidRPr="00E92F36" w:rsidRDefault="00020E07">
      <w:pPr>
        <w:pStyle w:val="ndicedeilustraes"/>
        <w:tabs>
          <w:tab w:val="right" w:leader="dot" w:pos="9061"/>
        </w:tabs>
        <w:rPr>
          <w:rFonts w:asciiTheme="minorHAnsi" w:eastAsiaTheme="minorEastAsia" w:hAnsiTheme="minorHAnsi"/>
          <w:noProof/>
          <w:sz w:val="22"/>
          <w:lang w:val="en-US" w:eastAsia="pt-BR"/>
        </w:rPr>
      </w:pPr>
      <w:hyperlink w:anchor="_Toc393356513" w:history="1">
        <w:r w:rsidR="00D3439D" w:rsidRPr="00E92F36">
          <w:rPr>
            <w:rStyle w:val="Hyperlink"/>
            <w:noProof/>
            <w:lang w:val="en-US"/>
          </w:rPr>
          <w:t>Table 6 - Pearson coefficient between measured operations and repository metrics</w:t>
        </w:r>
        <w:r w:rsidR="00D3439D" w:rsidRPr="00E92F36">
          <w:rPr>
            <w:noProof/>
            <w:webHidden/>
            <w:lang w:val="en-US"/>
          </w:rPr>
          <w:tab/>
        </w:r>
        <w:r w:rsidR="00D3439D" w:rsidRPr="00E92F36">
          <w:rPr>
            <w:noProof/>
            <w:webHidden/>
            <w:lang w:val="en-US"/>
          </w:rPr>
          <w:fldChar w:fldCharType="begin"/>
        </w:r>
        <w:r w:rsidR="00D3439D" w:rsidRPr="00E92F36">
          <w:rPr>
            <w:noProof/>
            <w:webHidden/>
            <w:lang w:val="en-US"/>
          </w:rPr>
          <w:instrText xml:space="preserve"> PAGEREF _Toc393356513 \h </w:instrText>
        </w:r>
        <w:r w:rsidR="00D3439D" w:rsidRPr="00E92F36">
          <w:rPr>
            <w:noProof/>
            <w:webHidden/>
            <w:lang w:val="en-US"/>
          </w:rPr>
        </w:r>
        <w:r w:rsidR="00D3439D" w:rsidRPr="00E92F36">
          <w:rPr>
            <w:noProof/>
            <w:webHidden/>
            <w:lang w:val="en-US"/>
          </w:rPr>
          <w:fldChar w:fldCharType="separate"/>
        </w:r>
        <w:r w:rsidR="00547015" w:rsidRPr="00E92F36">
          <w:rPr>
            <w:noProof/>
            <w:webHidden/>
            <w:lang w:val="en-US"/>
          </w:rPr>
          <w:t>37</w:t>
        </w:r>
        <w:r w:rsidR="00D3439D" w:rsidRPr="00E92F36">
          <w:rPr>
            <w:noProof/>
            <w:webHidden/>
            <w:lang w:val="en-US"/>
          </w:rPr>
          <w:fldChar w:fldCharType="end"/>
        </w:r>
      </w:hyperlink>
    </w:p>
    <w:p w14:paraId="0B4F0257" w14:textId="77777777" w:rsidR="00895E77" w:rsidRPr="00E92F36" w:rsidRDefault="002F6ED6" w:rsidP="008C0DA4">
      <w:pPr>
        <w:rPr>
          <w:caps/>
          <w:lang w:val="en-US"/>
        </w:rPr>
      </w:pPr>
      <w:r w:rsidRPr="00E92F36">
        <w:rPr>
          <w:lang w:val="en-US"/>
        </w:rPr>
        <w:fldChar w:fldCharType="end"/>
      </w:r>
      <w:r w:rsidR="00895E77" w:rsidRPr="00E92F36">
        <w:rPr>
          <w:caps/>
          <w:lang w:val="en-US"/>
        </w:rPr>
        <w:br w:type="page"/>
      </w:r>
    </w:p>
    <w:p w14:paraId="711986AA" w14:textId="77777777" w:rsidR="00915835" w:rsidRPr="00E92F36" w:rsidRDefault="00915835" w:rsidP="004913AD">
      <w:pPr>
        <w:spacing w:after="360"/>
        <w:ind w:firstLine="0"/>
        <w:jc w:val="center"/>
        <w:rPr>
          <w:b/>
          <w:caps/>
          <w:sz w:val="28"/>
          <w:szCs w:val="28"/>
          <w:lang w:val="en-US"/>
        </w:rPr>
      </w:pPr>
      <w:r w:rsidRPr="00E92F36">
        <w:rPr>
          <w:b/>
          <w:caps/>
          <w:sz w:val="28"/>
          <w:szCs w:val="28"/>
          <w:lang w:val="en-US"/>
        </w:rPr>
        <w:t>List</w:t>
      </w:r>
      <w:r w:rsidR="00DA0579" w:rsidRPr="00E92F36">
        <w:rPr>
          <w:b/>
          <w:caps/>
          <w:sz w:val="28"/>
          <w:szCs w:val="28"/>
          <w:lang w:val="en-US"/>
        </w:rPr>
        <w:t xml:space="preserve"> OF ACRONYMS AND ABBREVIATIONS</w:t>
      </w:r>
    </w:p>
    <w:p w14:paraId="7B501766" w14:textId="77777777" w:rsidR="00BC5B33" w:rsidRDefault="00BC5B33" w:rsidP="00E92F36">
      <w:pPr>
        <w:tabs>
          <w:tab w:val="left" w:pos="851"/>
        </w:tabs>
        <w:ind w:firstLine="0"/>
        <w:rPr>
          <w:lang w:val="en-US"/>
        </w:rPr>
      </w:pPr>
      <w:r>
        <w:rPr>
          <w:lang w:val="en-US"/>
        </w:rPr>
        <w:t>API</w:t>
      </w:r>
      <w:r>
        <w:rPr>
          <w:lang w:val="en-US"/>
        </w:rPr>
        <w:tab/>
      </w:r>
      <w:r>
        <w:rPr>
          <w:lang w:val="en-US"/>
        </w:rPr>
        <w:tab/>
      </w:r>
      <w:r>
        <w:rPr>
          <w:lang w:val="en-US"/>
        </w:rPr>
        <w:tab/>
      </w:r>
      <w:r w:rsidRPr="00E92F36">
        <w:rPr>
          <w:lang w:val="en-US"/>
        </w:rPr>
        <w:t>–</w:t>
      </w:r>
      <w:r>
        <w:rPr>
          <w:lang w:val="en-US"/>
        </w:rPr>
        <w:t xml:space="preserve"> Application Programming Interface</w:t>
      </w:r>
    </w:p>
    <w:p w14:paraId="4A9E96C5" w14:textId="77777777" w:rsidR="00E92F36" w:rsidRDefault="00E92F36" w:rsidP="00E92F36">
      <w:pPr>
        <w:tabs>
          <w:tab w:val="left" w:pos="851"/>
        </w:tabs>
        <w:ind w:firstLine="0"/>
        <w:rPr>
          <w:lang w:val="en-US"/>
        </w:rPr>
      </w:pPr>
      <w:r w:rsidRPr="00E92F36">
        <w:rPr>
          <w:lang w:val="en-US"/>
        </w:rPr>
        <w:t xml:space="preserve">CI </w:t>
      </w:r>
      <w:r w:rsidRPr="00E92F36">
        <w:rPr>
          <w:lang w:val="en-US"/>
        </w:rPr>
        <w:tab/>
      </w:r>
      <w:r w:rsidR="00BC5B33">
        <w:rPr>
          <w:lang w:val="en-US"/>
        </w:rPr>
        <w:tab/>
      </w:r>
      <w:r w:rsidR="00BC5B33">
        <w:rPr>
          <w:lang w:val="en-US"/>
        </w:rPr>
        <w:tab/>
      </w:r>
      <w:r w:rsidRPr="00E92F36">
        <w:rPr>
          <w:lang w:val="en-US"/>
        </w:rPr>
        <w:t>– Configuration Item</w:t>
      </w:r>
    </w:p>
    <w:p w14:paraId="410AE101" w14:textId="77777777" w:rsidR="006476FD" w:rsidRPr="00E92F36" w:rsidRDefault="006476FD" w:rsidP="00E92F36">
      <w:pPr>
        <w:tabs>
          <w:tab w:val="left" w:pos="851"/>
        </w:tabs>
        <w:ind w:firstLine="0"/>
        <w:rPr>
          <w:lang w:val="en-US"/>
        </w:rPr>
      </w:pPr>
      <w:r>
        <w:rPr>
          <w:lang w:val="en-US"/>
        </w:rPr>
        <w:t>CM</w:t>
      </w:r>
      <w:r>
        <w:rPr>
          <w:lang w:val="en-US"/>
        </w:rPr>
        <w:tab/>
      </w:r>
      <w:r>
        <w:rPr>
          <w:lang w:val="en-US"/>
        </w:rPr>
        <w:tab/>
      </w:r>
      <w:r>
        <w:rPr>
          <w:lang w:val="en-US"/>
        </w:rPr>
        <w:tab/>
      </w:r>
      <w:r w:rsidRPr="00E92F36">
        <w:rPr>
          <w:lang w:val="en-US"/>
        </w:rPr>
        <w:t>–</w:t>
      </w:r>
      <w:r>
        <w:rPr>
          <w:lang w:val="en-US"/>
        </w:rPr>
        <w:t xml:space="preserve"> Configuration Management</w:t>
      </w:r>
    </w:p>
    <w:p w14:paraId="5966AA3F" w14:textId="77777777" w:rsidR="00E92F36" w:rsidRDefault="00E92F36" w:rsidP="00E92F36">
      <w:pPr>
        <w:tabs>
          <w:tab w:val="left" w:pos="851"/>
        </w:tabs>
        <w:ind w:firstLine="0"/>
        <w:rPr>
          <w:lang w:val="en-US"/>
        </w:rPr>
      </w:pPr>
      <w:r w:rsidRPr="00E92F36">
        <w:rPr>
          <w:lang w:val="en-US"/>
        </w:rPr>
        <w:t xml:space="preserve">CVCS </w:t>
      </w:r>
      <w:r w:rsidRPr="00E92F36">
        <w:rPr>
          <w:lang w:val="en-US"/>
        </w:rPr>
        <w:tab/>
      </w:r>
      <w:r w:rsidR="00BC5B33">
        <w:rPr>
          <w:lang w:val="en-US"/>
        </w:rPr>
        <w:tab/>
      </w:r>
      <w:r w:rsidR="00BC5B33">
        <w:rPr>
          <w:lang w:val="en-US"/>
        </w:rPr>
        <w:tab/>
      </w:r>
      <w:r w:rsidRPr="00E92F36">
        <w:rPr>
          <w:lang w:val="en-US"/>
        </w:rPr>
        <w:t>– Centralized Version Control System</w:t>
      </w:r>
    </w:p>
    <w:p w14:paraId="529E0648" w14:textId="77777777" w:rsidR="00D7163E" w:rsidRPr="00E92F36" w:rsidRDefault="00A40574" w:rsidP="00E92F36">
      <w:pPr>
        <w:tabs>
          <w:tab w:val="left" w:pos="851"/>
        </w:tabs>
        <w:ind w:firstLine="0"/>
        <w:rPr>
          <w:lang w:val="en-US"/>
        </w:rPr>
      </w:pPr>
      <w:r>
        <w:rPr>
          <w:lang w:val="en-US"/>
        </w:rPr>
        <w:t>DAG</w:t>
      </w:r>
      <w:r>
        <w:rPr>
          <w:lang w:val="en-US"/>
        </w:rPr>
        <w:tab/>
      </w:r>
      <w:r w:rsidR="00BC5B33">
        <w:rPr>
          <w:lang w:val="en-US"/>
        </w:rPr>
        <w:tab/>
      </w:r>
      <w:r w:rsidR="00BC5B33">
        <w:rPr>
          <w:lang w:val="en-US"/>
        </w:rPr>
        <w:tab/>
      </w:r>
      <w:r w:rsidRPr="00E92F36">
        <w:rPr>
          <w:lang w:val="en-US"/>
        </w:rPr>
        <w:t>–</w:t>
      </w:r>
      <w:r w:rsidR="00D7163E">
        <w:rPr>
          <w:lang w:val="en-US"/>
        </w:rPr>
        <w:t xml:space="preserve"> Directed Acyclic Graph</w:t>
      </w:r>
    </w:p>
    <w:p w14:paraId="1363D85E" w14:textId="77777777" w:rsidR="00E92F36" w:rsidRDefault="00E92F36" w:rsidP="00E92F36">
      <w:pPr>
        <w:tabs>
          <w:tab w:val="left" w:pos="851"/>
        </w:tabs>
        <w:ind w:firstLine="0"/>
        <w:rPr>
          <w:lang w:val="en-US"/>
        </w:rPr>
      </w:pPr>
      <w:r w:rsidRPr="00E92F36">
        <w:rPr>
          <w:lang w:val="en-US"/>
        </w:rPr>
        <w:t xml:space="preserve">DVCS </w:t>
      </w:r>
      <w:r w:rsidRPr="00E92F36">
        <w:rPr>
          <w:lang w:val="en-US"/>
        </w:rPr>
        <w:tab/>
      </w:r>
      <w:r w:rsidR="00BC5B33">
        <w:rPr>
          <w:lang w:val="en-US"/>
        </w:rPr>
        <w:tab/>
      </w:r>
      <w:r w:rsidR="00BC5B33">
        <w:rPr>
          <w:lang w:val="en-US"/>
        </w:rPr>
        <w:tab/>
      </w:r>
      <w:r w:rsidRPr="00E92F36">
        <w:rPr>
          <w:lang w:val="en-US"/>
        </w:rPr>
        <w:t>– Distributed Version Control System</w:t>
      </w:r>
    </w:p>
    <w:p w14:paraId="78704A50" w14:textId="77777777" w:rsidR="00BC5B33" w:rsidRDefault="00BC5B33" w:rsidP="00E92F36">
      <w:pPr>
        <w:tabs>
          <w:tab w:val="left" w:pos="851"/>
        </w:tabs>
        <w:ind w:firstLine="0"/>
        <w:rPr>
          <w:lang w:val="en-US"/>
        </w:rPr>
      </w:pPr>
      <w:r>
        <w:rPr>
          <w:lang w:val="en-US"/>
        </w:rPr>
        <w:t>JSON</w:t>
      </w:r>
      <w:r>
        <w:rPr>
          <w:lang w:val="en-US"/>
        </w:rPr>
        <w:tab/>
      </w:r>
      <w:r>
        <w:rPr>
          <w:lang w:val="en-US"/>
        </w:rPr>
        <w:tab/>
      </w:r>
      <w:r>
        <w:rPr>
          <w:lang w:val="en-US"/>
        </w:rPr>
        <w:tab/>
      </w:r>
      <w:r w:rsidRPr="00E92F36">
        <w:rPr>
          <w:lang w:val="en-US"/>
        </w:rPr>
        <w:t>–</w:t>
      </w:r>
      <w:r>
        <w:rPr>
          <w:lang w:val="en-US"/>
        </w:rPr>
        <w:t xml:space="preserve"> JavaScript Object Notation</w:t>
      </w:r>
    </w:p>
    <w:p w14:paraId="06DFD9CD" w14:textId="77777777" w:rsidR="00BC5B33" w:rsidRPr="00E92F36" w:rsidRDefault="00BC5B33" w:rsidP="00E92F36">
      <w:pPr>
        <w:tabs>
          <w:tab w:val="left" w:pos="851"/>
        </w:tabs>
        <w:ind w:firstLine="0"/>
        <w:rPr>
          <w:lang w:val="en-US"/>
        </w:rPr>
      </w:pPr>
      <w:r>
        <w:rPr>
          <w:lang w:val="en-US"/>
        </w:rPr>
        <w:t>RESTful</w:t>
      </w:r>
      <w:r>
        <w:rPr>
          <w:lang w:val="en-US"/>
        </w:rPr>
        <w:tab/>
      </w:r>
      <w:r w:rsidRPr="00E92F36">
        <w:rPr>
          <w:lang w:val="en-US"/>
        </w:rPr>
        <w:t>–</w:t>
      </w:r>
      <w:r>
        <w:rPr>
          <w:lang w:val="en-US"/>
        </w:rPr>
        <w:t xml:space="preserve"> Representational State Transfer</w:t>
      </w:r>
    </w:p>
    <w:p w14:paraId="54B32EF7" w14:textId="77777777" w:rsidR="00E92F36" w:rsidRPr="00E92F36" w:rsidRDefault="00E92F36" w:rsidP="00E92F36">
      <w:pPr>
        <w:tabs>
          <w:tab w:val="left" w:pos="851"/>
        </w:tabs>
        <w:ind w:firstLine="0"/>
        <w:rPr>
          <w:lang w:val="en-US"/>
        </w:rPr>
      </w:pPr>
      <w:r w:rsidRPr="00E92F36">
        <w:rPr>
          <w:lang w:val="en-US"/>
        </w:rPr>
        <w:t xml:space="preserve">SCM </w:t>
      </w:r>
      <w:r w:rsidRPr="00E92F36">
        <w:rPr>
          <w:lang w:val="en-US"/>
        </w:rPr>
        <w:tab/>
      </w:r>
      <w:r w:rsidR="00BC5B33">
        <w:rPr>
          <w:lang w:val="en-US"/>
        </w:rPr>
        <w:tab/>
      </w:r>
      <w:r w:rsidR="00BC5B33">
        <w:rPr>
          <w:lang w:val="en-US"/>
        </w:rPr>
        <w:tab/>
      </w:r>
      <w:r w:rsidRPr="00E92F36">
        <w:rPr>
          <w:lang w:val="en-US"/>
        </w:rPr>
        <w:t>– Software Configuration Management</w:t>
      </w:r>
    </w:p>
    <w:p w14:paraId="791D9AFC" w14:textId="77777777" w:rsidR="00E92F36" w:rsidRPr="00E92F36" w:rsidRDefault="00E92F36" w:rsidP="00E92F36">
      <w:pPr>
        <w:tabs>
          <w:tab w:val="left" w:pos="851"/>
        </w:tabs>
        <w:ind w:firstLine="0"/>
        <w:rPr>
          <w:lang w:val="en-US"/>
        </w:rPr>
      </w:pPr>
      <w:r w:rsidRPr="00E92F36">
        <w:rPr>
          <w:lang w:val="en-US"/>
        </w:rPr>
        <w:t xml:space="preserve">VCS </w:t>
      </w:r>
      <w:r w:rsidRPr="00E92F36">
        <w:rPr>
          <w:lang w:val="en-US"/>
        </w:rPr>
        <w:tab/>
      </w:r>
      <w:r w:rsidR="00BC5B33">
        <w:rPr>
          <w:lang w:val="en-US"/>
        </w:rPr>
        <w:tab/>
      </w:r>
      <w:r w:rsidR="00BC5B33">
        <w:rPr>
          <w:lang w:val="en-US"/>
        </w:rPr>
        <w:tab/>
      </w:r>
      <w:r w:rsidRPr="00E92F36">
        <w:rPr>
          <w:lang w:val="en-US"/>
        </w:rPr>
        <w:t>– Version Control System</w:t>
      </w:r>
    </w:p>
    <w:p w14:paraId="7FCFACE7" w14:textId="77777777" w:rsidR="00895E77" w:rsidRPr="00E92F36" w:rsidRDefault="00895E77" w:rsidP="003D1B5E">
      <w:pPr>
        <w:spacing w:after="200" w:line="276" w:lineRule="auto"/>
        <w:ind w:firstLine="0"/>
        <w:jc w:val="left"/>
        <w:rPr>
          <w:caps/>
          <w:lang w:val="en-US"/>
        </w:rPr>
      </w:pPr>
      <w:r w:rsidRPr="00E92F36">
        <w:rPr>
          <w:caps/>
          <w:lang w:val="en-US"/>
        </w:rPr>
        <w:br w:type="page"/>
      </w:r>
    </w:p>
    <w:p w14:paraId="5D2927C1" w14:textId="77777777" w:rsidR="00915835" w:rsidRPr="00FF7707" w:rsidRDefault="00915835" w:rsidP="004913AD">
      <w:pPr>
        <w:spacing w:after="360"/>
        <w:ind w:firstLine="0"/>
        <w:jc w:val="center"/>
        <w:rPr>
          <w:b/>
          <w:caps/>
          <w:sz w:val="28"/>
          <w:szCs w:val="28"/>
          <w:lang w:val="en-US"/>
        </w:rPr>
      </w:pPr>
      <w:r w:rsidRPr="00FF7707">
        <w:rPr>
          <w:b/>
          <w:caps/>
          <w:sz w:val="28"/>
          <w:szCs w:val="28"/>
          <w:lang w:val="en-US"/>
        </w:rPr>
        <w:t>List</w:t>
      </w:r>
      <w:r w:rsidR="00DA0579" w:rsidRPr="00FF7707">
        <w:rPr>
          <w:b/>
          <w:caps/>
          <w:sz w:val="28"/>
          <w:szCs w:val="28"/>
          <w:lang w:val="en-US"/>
        </w:rPr>
        <w:t xml:space="preserve"> of symbols</w:t>
      </w:r>
    </w:p>
    <w:bookmarkStart w:id="0" w:name="Texto13"/>
    <w:p w14:paraId="0EE71179" w14:textId="77777777" w:rsidR="00915835" w:rsidRPr="00D7163E" w:rsidRDefault="008825D9" w:rsidP="004913AD">
      <w:pPr>
        <w:ind w:firstLine="0"/>
      </w:pPr>
      <w:r w:rsidRPr="00E92F36">
        <w:rPr>
          <w:lang w:val="en-US"/>
        </w:rPr>
        <w:fldChar w:fldCharType="begin">
          <w:ffData>
            <w:name w:val="Texto13"/>
            <w:enabled/>
            <w:calcOnExit w:val="0"/>
            <w:textInput>
              <w:default w:val="Elemento opcional, que deve ser elaborado de acordo com a ordem apresentada no texto, com o devido significado."/>
            </w:textInput>
          </w:ffData>
        </w:fldChar>
      </w:r>
      <w:r w:rsidR="008C0DA4" w:rsidRPr="00D7163E">
        <w:instrText xml:space="preserve"> FORMTEXT </w:instrText>
      </w:r>
      <w:r w:rsidRPr="00E92F36">
        <w:rPr>
          <w:lang w:val="en-US"/>
        </w:rPr>
      </w:r>
      <w:r w:rsidRPr="00E92F36">
        <w:rPr>
          <w:lang w:val="en-US"/>
        </w:rPr>
        <w:fldChar w:fldCharType="separate"/>
      </w:r>
      <w:r w:rsidR="002F6ED6" w:rsidRPr="00D7163E">
        <w:rPr>
          <w:noProof/>
        </w:rPr>
        <w:t>Elemento opcional, que deve ser elaborado de acordo com a ordem apresentada no texto, com o devido significado.</w:t>
      </w:r>
      <w:r w:rsidRPr="00E92F36">
        <w:rPr>
          <w:lang w:val="en-US"/>
        </w:rPr>
        <w:fldChar w:fldCharType="end"/>
      </w:r>
      <w:bookmarkEnd w:id="0"/>
    </w:p>
    <w:p w14:paraId="51961A2F" w14:textId="77777777" w:rsidR="00895E77" w:rsidRPr="00D7163E" w:rsidRDefault="00895E77">
      <w:pPr>
        <w:spacing w:after="200" w:line="276" w:lineRule="auto"/>
        <w:jc w:val="left"/>
        <w:rPr>
          <w:rFonts w:eastAsiaTheme="majorEastAsia" w:cstheme="majorBidi"/>
          <w:bCs/>
          <w:caps/>
          <w:szCs w:val="28"/>
        </w:rPr>
      </w:pPr>
      <w:r w:rsidRPr="00D7163E">
        <w:br w:type="page"/>
      </w:r>
    </w:p>
    <w:sdt>
      <w:sdtPr>
        <w:rPr>
          <w:rFonts w:eastAsiaTheme="minorHAnsi" w:cstheme="minorBidi"/>
          <w:b w:val="0"/>
          <w:bCs w:val="0"/>
          <w:caps w:val="0"/>
          <w:sz w:val="24"/>
          <w:szCs w:val="22"/>
          <w:lang w:val="en-US"/>
        </w:rPr>
        <w:id w:val="1369484181"/>
        <w:docPartObj>
          <w:docPartGallery w:val="Table of Contents"/>
          <w:docPartUnique/>
        </w:docPartObj>
      </w:sdtPr>
      <w:sdtContent>
        <w:p w14:paraId="06776501" w14:textId="77777777" w:rsidR="00D3439D" w:rsidRPr="00E92F36" w:rsidRDefault="00547015">
          <w:pPr>
            <w:pStyle w:val="CabealhodoSumrio"/>
            <w:rPr>
              <w:lang w:val="en-US"/>
            </w:rPr>
          </w:pPr>
          <w:r w:rsidRPr="00E92F36">
            <w:rPr>
              <w:lang w:val="en-US"/>
            </w:rPr>
            <w:t>TABLE OF CONTENTS</w:t>
          </w:r>
        </w:p>
        <w:p w14:paraId="2D6A885E" w14:textId="77777777" w:rsidR="00BD7DA1" w:rsidRPr="00E92F36" w:rsidRDefault="00D3439D">
          <w:pPr>
            <w:pStyle w:val="Sumrio1"/>
            <w:tabs>
              <w:tab w:val="right" w:leader="dot" w:pos="9061"/>
            </w:tabs>
            <w:rPr>
              <w:rFonts w:asciiTheme="minorHAnsi" w:eastAsiaTheme="minorEastAsia" w:hAnsiTheme="minorHAnsi"/>
              <w:noProof/>
              <w:sz w:val="22"/>
              <w:lang w:val="en-US" w:eastAsia="pt-BR"/>
            </w:rPr>
          </w:pPr>
          <w:r w:rsidRPr="00E92F36">
            <w:rPr>
              <w:lang w:val="en-US"/>
            </w:rPr>
            <w:fldChar w:fldCharType="begin"/>
          </w:r>
          <w:r w:rsidRPr="00E92F36">
            <w:rPr>
              <w:lang w:val="en-US"/>
            </w:rPr>
            <w:instrText xml:space="preserve"> TOC \o "1-3" \f \h \z </w:instrText>
          </w:r>
          <w:r w:rsidRPr="00E92F36">
            <w:rPr>
              <w:lang w:val="en-US"/>
            </w:rPr>
            <w:fldChar w:fldCharType="separate"/>
          </w:r>
          <w:hyperlink w:anchor="_Toc393357579" w:history="1">
            <w:r w:rsidR="00BD7DA1" w:rsidRPr="00E92F36">
              <w:rPr>
                <w:rStyle w:val="Hyperlink"/>
                <w:noProof/>
                <w:lang w:val="en-US"/>
              </w:rPr>
              <w:t>Chapter 1 – Introduction</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_Toc393357579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14</w:t>
            </w:r>
            <w:r w:rsidR="00BD7DA1" w:rsidRPr="00E92F36">
              <w:rPr>
                <w:noProof/>
                <w:webHidden/>
                <w:lang w:val="en-US"/>
              </w:rPr>
              <w:fldChar w:fldCharType="end"/>
            </w:r>
          </w:hyperlink>
        </w:p>
        <w:p w14:paraId="6AFE500B" w14:textId="77777777" w:rsidR="00BD7DA1" w:rsidRPr="00E92F36" w:rsidRDefault="00020E07">
          <w:pPr>
            <w:pStyle w:val="Sumrio1"/>
            <w:tabs>
              <w:tab w:val="right" w:leader="dot" w:pos="9061"/>
            </w:tabs>
            <w:rPr>
              <w:rFonts w:asciiTheme="minorHAnsi" w:eastAsiaTheme="minorEastAsia" w:hAnsiTheme="minorHAnsi"/>
              <w:noProof/>
              <w:sz w:val="22"/>
              <w:lang w:val="en-US" w:eastAsia="pt-BR"/>
            </w:rPr>
          </w:pPr>
          <w:hyperlink w:anchor="_Toc393357580" w:history="1">
            <w:r w:rsidR="00BD7DA1" w:rsidRPr="00E92F36">
              <w:rPr>
                <w:rStyle w:val="Hyperlink"/>
                <w:noProof/>
                <w:lang w:val="en-US"/>
              </w:rPr>
              <w:t>Chapter 2 – Motivation</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_Toc393357580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17</w:t>
            </w:r>
            <w:r w:rsidR="00BD7DA1" w:rsidRPr="00E92F36">
              <w:rPr>
                <w:noProof/>
                <w:webHidden/>
                <w:lang w:val="en-US"/>
              </w:rPr>
              <w:fldChar w:fldCharType="end"/>
            </w:r>
          </w:hyperlink>
        </w:p>
        <w:p w14:paraId="3951A44B" w14:textId="77777777" w:rsidR="00BD7DA1" w:rsidRPr="00E92F36" w:rsidRDefault="00020E07">
          <w:pPr>
            <w:pStyle w:val="Sumrio1"/>
            <w:tabs>
              <w:tab w:val="right" w:leader="dot" w:pos="9061"/>
            </w:tabs>
            <w:rPr>
              <w:rFonts w:asciiTheme="minorHAnsi" w:eastAsiaTheme="minorEastAsia" w:hAnsiTheme="minorHAnsi"/>
              <w:noProof/>
              <w:sz w:val="22"/>
              <w:lang w:val="en-US" w:eastAsia="pt-BR"/>
            </w:rPr>
          </w:pPr>
          <w:hyperlink w:anchor="_Toc393357581" w:history="1">
            <w:r w:rsidR="00BD7DA1" w:rsidRPr="00E92F36">
              <w:rPr>
                <w:rStyle w:val="Hyperlink"/>
                <w:noProof/>
                <w:lang w:val="en-US"/>
              </w:rPr>
              <w:t>Chapter 3 – Awareness over Distributed Version Control Systems</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_Toc393357581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19</w:t>
            </w:r>
            <w:r w:rsidR="00BD7DA1" w:rsidRPr="00E92F36">
              <w:rPr>
                <w:noProof/>
                <w:webHidden/>
                <w:lang w:val="en-US"/>
              </w:rPr>
              <w:fldChar w:fldCharType="end"/>
            </w:r>
          </w:hyperlink>
        </w:p>
        <w:p w14:paraId="0C18931D" w14:textId="77777777" w:rsidR="00BD7DA1" w:rsidRPr="00E92F36" w:rsidRDefault="00020E07">
          <w:pPr>
            <w:pStyle w:val="Sumrio1"/>
            <w:tabs>
              <w:tab w:val="right" w:leader="dot" w:pos="9061"/>
            </w:tabs>
            <w:rPr>
              <w:rFonts w:asciiTheme="minorHAnsi" w:eastAsiaTheme="minorEastAsia" w:hAnsiTheme="minorHAnsi"/>
              <w:noProof/>
              <w:sz w:val="22"/>
              <w:lang w:val="en-US" w:eastAsia="pt-BR"/>
            </w:rPr>
          </w:pPr>
          <w:hyperlink w:anchor="_Toc393357582" w:history="1">
            <w:r w:rsidR="00BD7DA1" w:rsidRPr="00E92F36">
              <w:rPr>
                <w:rStyle w:val="Hyperlink"/>
                <w:noProof/>
                <w:lang w:val="en-US"/>
              </w:rPr>
              <w:t>Chapter 4 – Approach</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_Toc393357582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21</w:t>
            </w:r>
            <w:r w:rsidR="00BD7DA1" w:rsidRPr="00E92F36">
              <w:rPr>
                <w:noProof/>
                <w:webHidden/>
                <w:lang w:val="en-US"/>
              </w:rPr>
              <w:fldChar w:fldCharType="end"/>
            </w:r>
          </w:hyperlink>
        </w:p>
        <w:p w14:paraId="25D0660D" w14:textId="77777777" w:rsidR="00BD7DA1" w:rsidRPr="00E92F36" w:rsidRDefault="00020E07" w:rsidP="00CC461E">
          <w:pPr>
            <w:pStyle w:val="Sumrio2"/>
            <w:rPr>
              <w:rFonts w:asciiTheme="minorHAnsi" w:eastAsiaTheme="minorEastAsia" w:hAnsiTheme="minorHAnsi"/>
              <w:noProof/>
              <w:sz w:val="22"/>
              <w:lang w:val="en-US" w:eastAsia="pt-BR"/>
            </w:rPr>
          </w:pPr>
          <w:hyperlink w:anchor="_Toc393357583" w:history="1">
            <w:r w:rsidR="00BD7DA1" w:rsidRPr="00E92F36">
              <w:rPr>
                <w:rStyle w:val="Hyperlink"/>
                <w:noProof/>
                <w:lang w:val="en-US"/>
              </w:rPr>
              <w:t>4.1 Data Model</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_Toc393357583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21</w:t>
            </w:r>
            <w:r w:rsidR="00BD7DA1" w:rsidRPr="00E92F36">
              <w:rPr>
                <w:noProof/>
                <w:webHidden/>
                <w:lang w:val="en-US"/>
              </w:rPr>
              <w:fldChar w:fldCharType="end"/>
            </w:r>
          </w:hyperlink>
        </w:p>
        <w:p w14:paraId="46E7C223" w14:textId="77777777" w:rsidR="00BD7DA1" w:rsidRPr="00E92F36" w:rsidRDefault="00020E07" w:rsidP="00CC461E">
          <w:pPr>
            <w:pStyle w:val="Sumrio2"/>
            <w:rPr>
              <w:rFonts w:asciiTheme="minorHAnsi" w:eastAsiaTheme="minorEastAsia" w:hAnsiTheme="minorHAnsi"/>
              <w:noProof/>
              <w:sz w:val="22"/>
              <w:lang w:val="en-US" w:eastAsia="pt-BR"/>
            </w:rPr>
          </w:pPr>
          <w:hyperlink w:anchor="_Toc393357584" w:history="1">
            <w:r w:rsidR="00BD7DA1" w:rsidRPr="00E92F36">
              <w:rPr>
                <w:rStyle w:val="Hyperlink"/>
                <w:noProof/>
                <w:lang w:val="en-US"/>
              </w:rPr>
              <w:t>4.2 Levels of Detail</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_Toc393357584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22</w:t>
            </w:r>
            <w:r w:rsidR="00BD7DA1" w:rsidRPr="00E92F36">
              <w:rPr>
                <w:noProof/>
                <w:webHidden/>
                <w:lang w:val="en-US"/>
              </w:rPr>
              <w:fldChar w:fldCharType="end"/>
            </w:r>
          </w:hyperlink>
        </w:p>
        <w:p w14:paraId="440F8225" w14:textId="77777777" w:rsidR="00BD7DA1" w:rsidRPr="00E92F36" w:rsidRDefault="00020E07">
          <w:pPr>
            <w:pStyle w:val="Sumrio3"/>
            <w:tabs>
              <w:tab w:val="right" w:leader="dot" w:pos="9061"/>
            </w:tabs>
            <w:rPr>
              <w:rFonts w:asciiTheme="minorHAnsi" w:eastAsiaTheme="minorEastAsia" w:hAnsiTheme="minorHAnsi"/>
              <w:noProof/>
              <w:sz w:val="22"/>
              <w:lang w:val="en-US" w:eastAsia="pt-BR"/>
            </w:rPr>
          </w:pPr>
          <w:hyperlink w:anchor="_Toc393357585" w:history="1">
            <w:r w:rsidR="00BD7DA1" w:rsidRPr="00E92F36">
              <w:rPr>
                <w:rStyle w:val="Hyperlink"/>
                <w:noProof/>
                <w:lang w:val="en-US"/>
              </w:rPr>
              <w:t>4.2.1 Level 1: Notifications</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_Toc393357585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23</w:t>
            </w:r>
            <w:r w:rsidR="00BD7DA1" w:rsidRPr="00E92F36">
              <w:rPr>
                <w:noProof/>
                <w:webHidden/>
                <w:lang w:val="en-US"/>
              </w:rPr>
              <w:fldChar w:fldCharType="end"/>
            </w:r>
          </w:hyperlink>
        </w:p>
        <w:p w14:paraId="22009F95" w14:textId="77777777" w:rsidR="00BD7DA1" w:rsidRPr="00E92F36" w:rsidRDefault="00020E07">
          <w:pPr>
            <w:pStyle w:val="Sumrio3"/>
            <w:tabs>
              <w:tab w:val="right" w:leader="dot" w:pos="9061"/>
            </w:tabs>
            <w:rPr>
              <w:rFonts w:asciiTheme="minorHAnsi" w:eastAsiaTheme="minorEastAsia" w:hAnsiTheme="minorHAnsi"/>
              <w:noProof/>
              <w:sz w:val="22"/>
              <w:lang w:val="en-US" w:eastAsia="pt-BR"/>
            </w:rPr>
          </w:pPr>
          <w:hyperlink w:anchor="_Toc393357586" w:history="1">
            <w:r w:rsidR="00BD7DA1" w:rsidRPr="00E92F36">
              <w:rPr>
                <w:rStyle w:val="Hyperlink"/>
                <w:noProof/>
                <w:lang w:val="en-US"/>
              </w:rPr>
              <w:t>4.2.2 Level 2: Topology</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_Toc393357586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23</w:t>
            </w:r>
            <w:r w:rsidR="00BD7DA1" w:rsidRPr="00E92F36">
              <w:rPr>
                <w:noProof/>
                <w:webHidden/>
                <w:lang w:val="en-US"/>
              </w:rPr>
              <w:fldChar w:fldCharType="end"/>
            </w:r>
          </w:hyperlink>
        </w:p>
        <w:p w14:paraId="0CF6DE50" w14:textId="77777777" w:rsidR="00BD7DA1" w:rsidRPr="00E92F36" w:rsidRDefault="00020E07">
          <w:pPr>
            <w:pStyle w:val="Sumrio3"/>
            <w:tabs>
              <w:tab w:val="right" w:leader="dot" w:pos="9061"/>
            </w:tabs>
            <w:rPr>
              <w:rFonts w:asciiTheme="minorHAnsi" w:eastAsiaTheme="minorEastAsia" w:hAnsiTheme="minorHAnsi"/>
              <w:noProof/>
              <w:sz w:val="22"/>
              <w:lang w:val="en-US" w:eastAsia="pt-BR"/>
            </w:rPr>
          </w:pPr>
          <w:hyperlink w:anchor="_Toc393357587" w:history="1">
            <w:r w:rsidR="00BD7DA1" w:rsidRPr="00E92F36">
              <w:rPr>
                <w:rStyle w:val="Hyperlink"/>
                <w:noProof/>
                <w:lang w:val="en-US"/>
              </w:rPr>
              <w:t>4.2.3 Level 3: Tracked branches</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_Toc393357587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24</w:t>
            </w:r>
            <w:r w:rsidR="00BD7DA1" w:rsidRPr="00E92F36">
              <w:rPr>
                <w:noProof/>
                <w:webHidden/>
                <w:lang w:val="en-US"/>
              </w:rPr>
              <w:fldChar w:fldCharType="end"/>
            </w:r>
          </w:hyperlink>
        </w:p>
        <w:p w14:paraId="75BB6BF7" w14:textId="77777777" w:rsidR="00BD7DA1" w:rsidRPr="00E92F36" w:rsidRDefault="00020E07">
          <w:pPr>
            <w:pStyle w:val="Sumrio3"/>
            <w:tabs>
              <w:tab w:val="right" w:leader="dot" w:pos="9061"/>
            </w:tabs>
            <w:rPr>
              <w:rFonts w:asciiTheme="minorHAnsi" w:eastAsiaTheme="minorEastAsia" w:hAnsiTheme="minorHAnsi"/>
              <w:noProof/>
              <w:sz w:val="22"/>
              <w:lang w:val="en-US" w:eastAsia="pt-BR"/>
            </w:rPr>
          </w:pPr>
          <w:hyperlink w:anchor="_Toc393357588" w:history="1">
            <w:r w:rsidR="00BD7DA1" w:rsidRPr="00E92F36">
              <w:rPr>
                <w:rStyle w:val="Hyperlink"/>
                <w:noProof/>
                <w:lang w:val="en-US"/>
              </w:rPr>
              <w:t>4.2.4 Level 4: Commits</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_Toc393357588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26</w:t>
            </w:r>
            <w:r w:rsidR="00BD7DA1" w:rsidRPr="00E92F36">
              <w:rPr>
                <w:noProof/>
                <w:webHidden/>
                <w:lang w:val="en-US"/>
              </w:rPr>
              <w:fldChar w:fldCharType="end"/>
            </w:r>
          </w:hyperlink>
        </w:p>
        <w:p w14:paraId="3229D8D2" w14:textId="77777777" w:rsidR="00BD7DA1" w:rsidRPr="00E92F36" w:rsidRDefault="00020E07" w:rsidP="00CC461E">
          <w:pPr>
            <w:pStyle w:val="Sumrio2"/>
            <w:rPr>
              <w:rFonts w:asciiTheme="minorHAnsi" w:eastAsiaTheme="minorEastAsia" w:hAnsiTheme="minorHAnsi"/>
              <w:noProof/>
              <w:sz w:val="22"/>
              <w:lang w:val="en-US" w:eastAsia="pt-BR"/>
            </w:rPr>
          </w:pPr>
          <w:hyperlink w:anchor="_Toc393357589" w:history="1">
            <w:r w:rsidR="00BD7DA1" w:rsidRPr="00E92F36">
              <w:rPr>
                <w:rStyle w:val="Hyperlink"/>
                <w:noProof/>
                <w:lang w:val="en-US"/>
              </w:rPr>
              <w:t>4.3 Behind the Scenes</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_Toc393357589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27</w:t>
            </w:r>
            <w:r w:rsidR="00BD7DA1" w:rsidRPr="00E92F36">
              <w:rPr>
                <w:noProof/>
                <w:webHidden/>
                <w:lang w:val="en-US"/>
              </w:rPr>
              <w:fldChar w:fldCharType="end"/>
            </w:r>
          </w:hyperlink>
        </w:p>
        <w:p w14:paraId="0A6FADF5" w14:textId="77777777" w:rsidR="00BD7DA1" w:rsidRPr="00E92F36" w:rsidRDefault="00020E07">
          <w:pPr>
            <w:pStyle w:val="Sumrio1"/>
            <w:tabs>
              <w:tab w:val="right" w:leader="dot" w:pos="9061"/>
            </w:tabs>
            <w:rPr>
              <w:rFonts w:asciiTheme="minorHAnsi" w:eastAsiaTheme="minorEastAsia" w:hAnsiTheme="minorHAnsi"/>
              <w:noProof/>
              <w:sz w:val="22"/>
              <w:lang w:val="en-US" w:eastAsia="pt-BR"/>
            </w:rPr>
          </w:pPr>
          <w:hyperlink w:anchor="_Toc393357590" w:history="1">
            <w:r w:rsidR="00BD7DA1" w:rsidRPr="00E92F36">
              <w:rPr>
                <w:rStyle w:val="Hyperlink"/>
                <w:noProof/>
                <w:lang w:val="en-US"/>
              </w:rPr>
              <w:t>Chapter 5 – Implementation</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_Toc393357590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31</w:t>
            </w:r>
            <w:r w:rsidR="00BD7DA1" w:rsidRPr="00E92F36">
              <w:rPr>
                <w:noProof/>
                <w:webHidden/>
                <w:lang w:val="en-US"/>
              </w:rPr>
              <w:fldChar w:fldCharType="end"/>
            </w:r>
          </w:hyperlink>
        </w:p>
        <w:p w14:paraId="79715649" w14:textId="77777777" w:rsidR="00BD7DA1" w:rsidRPr="00E92F36" w:rsidRDefault="00020E07">
          <w:pPr>
            <w:pStyle w:val="Sumrio1"/>
            <w:tabs>
              <w:tab w:val="right" w:leader="dot" w:pos="9061"/>
            </w:tabs>
            <w:rPr>
              <w:rFonts w:asciiTheme="minorHAnsi" w:eastAsiaTheme="minorEastAsia" w:hAnsiTheme="minorHAnsi"/>
              <w:noProof/>
              <w:sz w:val="22"/>
              <w:lang w:val="en-US" w:eastAsia="pt-BR"/>
            </w:rPr>
          </w:pPr>
          <w:hyperlink w:anchor="_Toc393357591" w:history="1">
            <w:r w:rsidR="00BD7DA1" w:rsidRPr="00E92F36">
              <w:rPr>
                <w:rStyle w:val="Hyperlink"/>
                <w:noProof/>
                <w:lang w:val="en-US"/>
              </w:rPr>
              <w:t>Chapter 6 – evaluation</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_Toc393357591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32</w:t>
            </w:r>
            <w:r w:rsidR="00BD7DA1" w:rsidRPr="00E92F36">
              <w:rPr>
                <w:noProof/>
                <w:webHidden/>
                <w:lang w:val="en-US"/>
              </w:rPr>
              <w:fldChar w:fldCharType="end"/>
            </w:r>
          </w:hyperlink>
        </w:p>
        <w:p w14:paraId="0C0816E6" w14:textId="77777777" w:rsidR="00BD7DA1" w:rsidRPr="00E92F36" w:rsidRDefault="00020E07" w:rsidP="00CC461E">
          <w:pPr>
            <w:pStyle w:val="Sumrio2"/>
            <w:rPr>
              <w:rFonts w:asciiTheme="minorHAnsi" w:eastAsiaTheme="minorEastAsia" w:hAnsiTheme="minorHAnsi"/>
              <w:noProof/>
              <w:sz w:val="22"/>
              <w:lang w:val="en-US" w:eastAsia="pt-BR"/>
            </w:rPr>
          </w:pPr>
          <w:hyperlink w:anchor="_Toc393357592" w:history="1">
            <w:r w:rsidR="00BD7DA1" w:rsidRPr="00E92F36">
              <w:rPr>
                <w:rStyle w:val="Hyperlink"/>
                <w:noProof/>
                <w:lang w:val="en-US"/>
              </w:rPr>
              <w:t>6.1 Analyzing a real project with DyeVC</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_Toc393357592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32</w:t>
            </w:r>
            <w:r w:rsidR="00BD7DA1" w:rsidRPr="00E92F36">
              <w:rPr>
                <w:noProof/>
                <w:webHidden/>
                <w:lang w:val="en-US"/>
              </w:rPr>
              <w:fldChar w:fldCharType="end"/>
            </w:r>
          </w:hyperlink>
        </w:p>
        <w:p w14:paraId="2D632A15" w14:textId="77777777" w:rsidR="00BD7DA1" w:rsidRPr="00E92F36" w:rsidRDefault="00020E07" w:rsidP="00CC461E">
          <w:pPr>
            <w:pStyle w:val="Sumrio2"/>
            <w:rPr>
              <w:rFonts w:asciiTheme="minorHAnsi" w:eastAsiaTheme="minorEastAsia" w:hAnsiTheme="minorHAnsi"/>
              <w:noProof/>
              <w:sz w:val="22"/>
              <w:lang w:val="en-US" w:eastAsia="pt-BR"/>
            </w:rPr>
          </w:pPr>
          <w:hyperlink w:anchor="_Toc393357593" w:history="1">
            <w:r w:rsidR="00BD7DA1" w:rsidRPr="00E92F36">
              <w:rPr>
                <w:rStyle w:val="Hyperlink"/>
                <w:noProof/>
                <w:lang w:val="en-US"/>
              </w:rPr>
              <w:t>6.2 Performance evaluation</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_Toc393357593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36</w:t>
            </w:r>
            <w:r w:rsidR="00BD7DA1" w:rsidRPr="00E92F36">
              <w:rPr>
                <w:noProof/>
                <w:webHidden/>
                <w:lang w:val="en-US"/>
              </w:rPr>
              <w:fldChar w:fldCharType="end"/>
            </w:r>
          </w:hyperlink>
        </w:p>
        <w:p w14:paraId="505227C4" w14:textId="77777777" w:rsidR="00BD7DA1" w:rsidRPr="00E92F36" w:rsidRDefault="00020E07">
          <w:pPr>
            <w:pStyle w:val="Sumrio1"/>
            <w:tabs>
              <w:tab w:val="right" w:leader="dot" w:pos="9061"/>
            </w:tabs>
            <w:rPr>
              <w:rFonts w:asciiTheme="minorHAnsi" w:eastAsiaTheme="minorEastAsia" w:hAnsiTheme="minorHAnsi"/>
              <w:noProof/>
              <w:sz w:val="22"/>
              <w:lang w:val="en-US" w:eastAsia="pt-BR"/>
            </w:rPr>
          </w:pPr>
          <w:hyperlink w:anchor="_Toc393357594" w:history="1">
            <w:r w:rsidR="00BD7DA1" w:rsidRPr="00E92F36">
              <w:rPr>
                <w:rStyle w:val="Hyperlink"/>
                <w:noProof/>
                <w:lang w:val="en-US"/>
              </w:rPr>
              <w:t>Chapter 7 – Conclusion</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_Toc393357594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39</w:t>
            </w:r>
            <w:r w:rsidR="00BD7DA1" w:rsidRPr="00E92F36">
              <w:rPr>
                <w:noProof/>
                <w:webHidden/>
                <w:lang w:val="en-US"/>
              </w:rPr>
              <w:fldChar w:fldCharType="end"/>
            </w:r>
          </w:hyperlink>
        </w:p>
        <w:p w14:paraId="7ACC769F" w14:textId="77777777" w:rsidR="00BD7DA1" w:rsidRPr="00E92F36" w:rsidRDefault="00020E07">
          <w:pPr>
            <w:pStyle w:val="Sumrio1"/>
            <w:tabs>
              <w:tab w:val="right" w:leader="dot" w:pos="9061"/>
            </w:tabs>
            <w:rPr>
              <w:rFonts w:asciiTheme="minorHAnsi" w:eastAsiaTheme="minorEastAsia" w:hAnsiTheme="minorHAnsi"/>
              <w:noProof/>
              <w:sz w:val="22"/>
              <w:lang w:val="en-US" w:eastAsia="pt-BR"/>
            </w:rPr>
          </w:pPr>
          <w:hyperlink w:anchor="_Toc393357595" w:history="1">
            <w:r w:rsidR="00BD7DA1" w:rsidRPr="00E92F36">
              <w:rPr>
                <w:rStyle w:val="Hyperlink"/>
                <w:noProof/>
                <w:lang w:val="en-US"/>
              </w:rPr>
              <w:t>Bibliography</w:t>
            </w:r>
            <w:r w:rsidR="00BD7DA1" w:rsidRPr="00E92F36">
              <w:rPr>
                <w:noProof/>
                <w:webHidden/>
                <w:lang w:val="en-US"/>
              </w:rPr>
              <w:tab/>
            </w:r>
            <w:r w:rsidR="00BD7DA1" w:rsidRPr="00E92F36">
              <w:rPr>
                <w:noProof/>
                <w:webHidden/>
                <w:lang w:val="en-US"/>
              </w:rPr>
              <w:fldChar w:fldCharType="begin"/>
            </w:r>
            <w:r w:rsidR="00BD7DA1" w:rsidRPr="00E92F36">
              <w:rPr>
                <w:noProof/>
                <w:webHidden/>
                <w:lang w:val="en-US"/>
              </w:rPr>
              <w:instrText xml:space="preserve"> PAGEREF _Toc393357595 \h </w:instrText>
            </w:r>
            <w:r w:rsidR="00BD7DA1" w:rsidRPr="00E92F36">
              <w:rPr>
                <w:noProof/>
                <w:webHidden/>
                <w:lang w:val="en-US"/>
              </w:rPr>
            </w:r>
            <w:r w:rsidR="00BD7DA1" w:rsidRPr="00E92F36">
              <w:rPr>
                <w:noProof/>
                <w:webHidden/>
                <w:lang w:val="en-US"/>
              </w:rPr>
              <w:fldChar w:fldCharType="separate"/>
            </w:r>
            <w:r w:rsidR="00547015" w:rsidRPr="00E92F36">
              <w:rPr>
                <w:noProof/>
                <w:webHidden/>
                <w:lang w:val="en-US"/>
              </w:rPr>
              <w:t>40</w:t>
            </w:r>
            <w:r w:rsidR="00BD7DA1" w:rsidRPr="00E92F36">
              <w:rPr>
                <w:noProof/>
                <w:webHidden/>
                <w:lang w:val="en-US"/>
              </w:rPr>
              <w:fldChar w:fldCharType="end"/>
            </w:r>
          </w:hyperlink>
        </w:p>
        <w:p w14:paraId="10EFAB99" w14:textId="77777777" w:rsidR="00142A8A" w:rsidRPr="00E92F36" w:rsidRDefault="00D3439D" w:rsidP="00D3439D">
          <w:pPr>
            <w:ind w:firstLine="0"/>
            <w:rPr>
              <w:lang w:val="en-US"/>
            </w:rPr>
            <w:sectPr w:rsidR="00142A8A" w:rsidRPr="00E92F36" w:rsidSect="001C7BBB">
              <w:headerReference w:type="even" r:id="rId8"/>
              <w:headerReference w:type="default" r:id="rId9"/>
              <w:pgSz w:w="11906" w:h="16838"/>
              <w:pgMar w:top="1701" w:right="1134" w:bottom="1134" w:left="1701" w:header="709" w:footer="709" w:gutter="0"/>
              <w:cols w:space="708"/>
              <w:docGrid w:linePitch="360"/>
            </w:sectPr>
          </w:pPr>
          <w:r w:rsidRPr="00E92F36">
            <w:rPr>
              <w:lang w:val="en-US"/>
            </w:rPr>
            <w:fldChar w:fldCharType="end"/>
          </w:r>
        </w:p>
      </w:sdtContent>
    </w:sdt>
    <w:p w14:paraId="5596CD8B" w14:textId="77777777" w:rsidR="00F91289" w:rsidRPr="00E92F36" w:rsidRDefault="007372F3" w:rsidP="00593F6D">
      <w:pPr>
        <w:pStyle w:val="Ttulo1"/>
        <w:rPr>
          <w:lang w:val="en-US"/>
        </w:rPr>
      </w:pPr>
      <w:bookmarkStart w:id="1" w:name="_Toc393357579"/>
      <w:bookmarkStart w:id="2" w:name="_Ref393357844"/>
      <w:bookmarkStart w:id="3" w:name="_Ref393358219"/>
      <w:bookmarkStart w:id="4" w:name="_Ref393358465"/>
      <w:bookmarkStart w:id="5" w:name="_Ref393358534"/>
      <w:bookmarkStart w:id="6" w:name="_Ref393359185"/>
      <w:r w:rsidRPr="00E92F36">
        <w:rPr>
          <w:lang w:val="en-US"/>
        </w:rPr>
        <w:t xml:space="preserve">– </w:t>
      </w:r>
      <w:r w:rsidR="00DA0579" w:rsidRPr="00E92F36">
        <w:rPr>
          <w:lang w:val="en-US"/>
        </w:rPr>
        <w:t>I</w:t>
      </w:r>
      <w:r w:rsidR="00593F6D" w:rsidRPr="00E92F36">
        <w:rPr>
          <w:lang w:val="en-US"/>
        </w:rPr>
        <w:t>ntroduction</w:t>
      </w:r>
      <w:bookmarkEnd w:id="1"/>
      <w:bookmarkEnd w:id="2"/>
      <w:bookmarkEnd w:id="3"/>
      <w:bookmarkEnd w:id="4"/>
      <w:bookmarkEnd w:id="5"/>
      <w:bookmarkEnd w:id="6"/>
    </w:p>
    <w:p w14:paraId="155839D8" w14:textId="77777777" w:rsidR="00FF7707" w:rsidRPr="006E4D49" w:rsidRDefault="00FF7707" w:rsidP="00FF7707">
      <w:pPr>
        <w:pStyle w:val="Ttulo2"/>
        <w:rPr>
          <w:lang w:val="en-US"/>
        </w:rPr>
      </w:pPr>
      <w:bookmarkStart w:id="7" w:name="_Toc406785190"/>
      <w:r w:rsidRPr="006E4D49">
        <w:rPr>
          <w:lang w:val="en-US"/>
        </w:rPr>
        <w:t>Motivation</w:t>
      </w:r>
      <w:bookmarkEnd w:id="7"/>
    </w:p>
    <w:p w14:paraId="74AFDFF8" w14:textId="77777777" w:rsidR="00FF7707" w:rsidRPr="00237733" w:rsidRDefault="00FF7707" w:rsidP="00FF7707">
      <w:pPr>
        <w:rPr>
          <w:lang w:val="en-US"/>
        </w:rPr>
      </w:pPr>
      <w:r w:rsidRPr="006E4D49">
        <w:rPr>
          <w:lang w:val="en-US"/>
        </w:rPr>
        <w:t xml:space="preserve">Version Control Systems (VCS) date back to the 70s, when SCCS emerged </w:t>
      </w:r>
      <w:r w:rsidRPr="00EC66BC">
        <w:rPr>
          <w:lang w:val="en-US"/>
        </w:rPr>
        <w:fldChar w:fldCharType="begin"/>
      </w:r>
      <w:r w:rsidRPr="006E4D49">
        <w:rPr>
          <w:lang w:val="en-US"/>
        </w:rPr>
        <w:instrText xml:space="preserve"> ADDIN ZOTERO_ITEM {"citationID":"csvvqbll4","properties":{"formattedCitation":"(ROCHKIND, 1975)","plainCitation":"(ROCHKIND, 1975)"},"citationItems":[{"id":1072,"uris":["http://zotero.org/users/892576/items/7J2JEB2X"],"uri":["http://zotero.org/users/892576/items/7J2JEB2X"]}]} </w:instrText>
      </w:r>
      <w:r w:rsidRPr="00EC66BC">
        <w:rPr>
          <w:lang w:val="en-US"/>
        </w:rPr>
        <w:fldChar w:fldCharType="separate"/>
      </w:r>
      <w:r w:rsidRPr="00EC66BC">
        <w:rPr>
          <w:rFonts w:cs="Times New Roman"/>
          <w:lang w:val="en-US"/>
        </w:rPr>
        <w:t>(ROCHKIND, 1975)</w:t>
      </w:r>
      <w:r w:rsidRPr="00EC66BC">
        <w:rPr>
          <w:lang w:val="en-US"/>
        </w:rPr>
        <w:fldChar w:fldCharType="end"/>
      </w:r>
      <w:r w:rsidRPr="006E4D49">
        <w:rPr>
          <w:lang w:val="en-US"/>
        </w:rPr>
        <w:t xml:space="preserve">. Their primary purpose is to keep software development under control </w:t>
      </w:r>
      <w:r w:rsidRPr="00EC66BC">
        <w:rPr>
          <w:lang w:val="en-US"/>
        </w:rPr>
        <w:fldChar w:fldCharType="begin"/>
      </w:r>
      <w:r w:rsidRPr="006E4D49">
        <w:rPr>
          <w:lang w:val="en-US"/>
        </w:rPr>
        <w:instrText xml:space="preserve"> ADDIN ZOTERO_ITEM {"citationID":"t0hm6j5ns","properties":{"formattedCitation":"(ESTUBLIER, 2000)","plainCitation":"(ESTUBLIER, 2000)"},"citationItems":[{"id":1168,"uris":["http://zotero.org/users/892576/items/QWIBJUD8"],"uri":["http://zotero.org/users/892576/items/QWIBJUD8"]}]} </w:instrText>
      </w:r>
      <w:r w:rsidRPr="00EC66BC">
        <w:rPr>
          <w:lang w:val="en-US"/>
        </w:rPr>
        <w:fldChar w:fldCharType="separate"/>
      </w:r>
      <w:r w:rsidRPr="00EC66BC">
        <w:rPr>
          <w:rFonts w:cs="Times New Roman"/>
          <w:lang w:val="en-US"/>
        </w:rPr>
        <w:t>(ESTUBLIER, 2000)</w:t>
      </w:r>
      <w:r w:rsidRPr="00EC66BC">
        <w:rPr>
          <w:lang w:val="en-US"/>
        </w:rPr>
        <w:fldChar w:fldCharType="end"/>
      </w:r>
      <w:r w:rsidRPr="006E4D49">
        <w:rPr>
          <w:lang w:val="en-US"/>
        </w:rPr>
        <w:t>. Along these almost 40 years, VCSs evolved from a centralized repository with local access, as in SC</w:t>
      </w:r>
      <w:r w:rsidRPr="00EC66BC">
        <w:rPr>
          <w:lang w:val="en-US"/>
        </w:rPr>
        <w:t xml:space="preserve">CS and RCS </w:t>
      </w:r>
      <w:r w:rsidRPr="00EC66BC">
        <w:rPr>
          <w:lang w:val="en-US"/>
        </w:rPr>
        <w:fldChar w:fldCharType="begin"/>
      </w:r>
      <w:r w:rsidRPr="006E4D49">
        <w:rPr>
          <w:lang w:val="en-US"/>
        </w:rPr>
        <w:instrText xml:space="preserve"> ADDIN ZOTERO_ITEM {"citationID":"5q6vjouk8","properties":{"formattedCitation":"(TICHY, 1985)","plainCitation":"(TICHY, 1985)"},"citationItems":[{"id":1048,"uris":["http://zotero.org/users/892576/items/2SDBWSSA"],"uri":["http://zotero.org/users/892576/items/2SDBWSSA"]}]} </w:instrText>
      </w:r>
      <w:r w:rsidRPr="00EC66BC">
        <w:rPr>
          <w:lang w:val="en-US"/>
        </w:rPr>
        <w:fldChar w:fldCharType="separate"/>
      </w:r>
      <w:r w:rsidRPr="00EC66BC">
        <w:rPr>
          <w:rFonts w:cs="Times New Roman"/>
          <w:lang w:val="en-US"/>
        </w:rPr>
        <w:t>(TICHY, 1985)</w:t>
      </w:r>
      <w:r w:rsidRPr="00EC66BC">
        <w:rPr>
          <w:lang w:val="en-US"/>
        </w:rPr>
        <w:fldChar w:fldCharType="end"/>
      </w:r>
      <w:r w:rsidRPr="006E4D49">
        <w:rPr>
          <w:lang w:val="en-US"/>
        </w:rPr>
        <w:t xml:space="preserve">, to a client-server approach, as in CVS </w:t>
      </w:r>
      <w:r w:rsidRPr="00EC66BC">
        <w:rPr>
          <w:lang w:val="en-US"/>
        </w:rPr>
        <w:fldChar w:fldCharType="begin"/>
      </w:r>
      <w:r w:rsidRPr="006E4D49">
        <w:rPr>
          <w:lang w:val="en-US"/>
        </w:rPr>
        <w:instrText xml:space="preserve"> ADDIN ZOTERO_ITEM {"citationID":"1l455pjptj","properties":{"formattedCitation":"(CEDERQVIST, 2005)","plainCitation":"(CEDERQVIST, 2005)"},"citationItems":[{"id":1113,"uris":["http://zotero.org/users/892576/items/FJFVGJIM"],"uri":["http://zotero.org/users/892576/items/FJFVGJIM"]}]} </w:instrText>
      </w:r>
      <w:r w:rsidRPr="00EC66BC">
        <w:rPr>
          <w:lang w:val="en-US"/>
        </w:rPr>
        <w:fldChar w:fldCharType="separate"/>
      </w:r>
      <w:r w:rsidRPr="00EC66BC">
        <w:rPr>
          <w:rFonts w:cs="Times New Roman"/>
          <w:lang w:val="en-US"/>
        </w:rPr>
        <w:t>(CEDERQVIST, 2005)</w:t>
      </w:r>
      <w:r w:rsidRPr="00EC66BC">
        <w:rPr>
          <w:lang w:val="en-US"/>
        </w:rPr>
        <w:fldChar w:fldCharType="end"/>
      </w:r>
      <w:r w:rsidRPr="006E4D49">
        <w:rPr>
          <w:lang w:val="en-US"/>
        </w:rPr>
        <w:t xml:space="preserve"> and Subversion </w:t>
      </w:r>
      <w:r w:rsidRPr="00EC66BC">
        <w:rPr>
          <w:lang w:val="en-US"/>
        </w:rPr>
        <w:fldChar w:fldCharType="begin"/>
      </w:r>
      <w:r w:rsidRPr="006E4D49">
        <w:rPr>
          <w:lang w:val="en-US"/>
        </w:rPr>
        <w:instrText xml:space="preserve"> ADDIN ZOTERO_ITEM {"citationID":"h5tvv71e5","properties":{"formattedCitation":"{\\rtf (COLLINS-SUSSMAN \\i et al.\\i0{}, 2011)}","plainCitation":"(COLLINS-SUSSMAN et al., 2011)"},"citationItems":[{"id":1172,"uris":["http://zotero.org/users/892576/items/RJ3RJR85"],"uri":["http://zotero.org/users/892576/items/RJ3RJR85"]}]} </w:instrText>
      </w:r>
      <w:r w:rsidRPr="00EC66BC">
        <w:rPr>
          <w:lang w:val="en-US"/>
        </w:rPr>
        <w:fldChar w:fldCharType="separate"/>
      </w:r>
      <w:r w:rsidRPr="00EC66BC">
        <w:rPr>
          <w:rFonts w:cs="Times New Roman"/>
          <w:szCs w:val="24"/>
          <w:lang w:val="en-US"/>
        </w:rPr>
        <w:t xml:space="preserve">(COLLINS-SUSSMAN </w:t>
      </w:r>
      <w:r w:rsidRPr="00EC66BC">
        <w:rPr>
          <w:rFonts w:cs="Times New Roman"/>
          <w:i/>
          <w:iCs/>
          <w:szCs w:val="24"/>
          <w:lang w:val="en-US"/>
        </w:rPr>
        <w:t>et al.</w:t>
      </w:r>
      <w:r w:rsidRPr="00EC66BC">
        <w:rPr>
          <w:rFonts w:cs="Times New Roman"/>
          <w:szCs w:val="24"/>
          <w:lang w:val="en-US"/>
        </w:rPr>
        <w:t>, 2011)</w:t>
      </w:r>
      <w:r w:rsidRPr="00EC66BC">
        <w:rPr>
          <w:lang w:val="en-US"/>
        </w:rPr>
        <w:fldChar w:fldCharType="end"/>
      </w:r>
      <w:r w:rsidRPr="006E4D49">
        <w:rPr>
          <w:lang w:val="en-US"/>
        </w:rPr>
        <w:t xml:space="preserve">. More recently, distributed VCSs (DVCS) arose, allowing clones of the entire repository in different locations, as in Git </w:t>
      </w:r>
      <w:r w:rsidRPr="00EC66BC">
        <w:rPr>
          <w:lang w:val="en-US"/>
        </w:rPr>
        <w:fldChar w:fldCharType="begin"/>
      </w:r>
      <w:r w:rsidRPr="006E4D49">
        <w:rPr>
          <w:lang w:val="en-US"/>
        </w:rPr>
        <w:instrText xml:space="preserve"> ADDIN ZOTERO_ITEM {"citationID":"ca819prn4","properties":{"formattedCitation":"(CHACON, 2009)","plainCitation":"(CHACON, 2009)"},"citationItems":[{"id":1197,"uris":["http://zotero.org/users/892576/items/V63444BV"],"uri":["http://zotero.org/users/892576/items/V63444BV"]}]} </w:instrText>
      </w:r>
      <w:r w:rsidRPr="00EC66BC">
        <w:rPr>
          <w:lang w:val="en-US"/>
        </w:rPr>
        <w:fldChar w:fldCharType="separate"/>
      </w:r>
      <w:r w:rsidRPr="00EC66BC">
        <w:rPr>
          <w:rFonts w:cs="Times New Roman"/>
          <w:lang w:val="en-US"/>
        </w:rPr>
        <w:t>(CHACON, 2009)</w:t>
      </w:r>
      <w:r w:rsidRPr="00EC66BC">
        <w:rPr>
          <w:lang w:val="en-US"/>
        </w:rPr>
        <w:fldChar w:fldCharType="end"/>
      </w:r>
      <w:r w:rsidRPr="006E4D49">
        <w:rPr>
          <w:lang w:val="en-US"/>
        </w:rPr>
        <w:t xml:space="preserve"> and Mercurial </w:t>
      </w:r>
      <w:r w:rsidRPr="00EC66BC">
        <w:rPr>
          <w:szCs w:val="24"/>
          <w:lang w:val="en-US"/>
        </w:rPr>
        <w:fldChar w:fldCharType="begin"/>
      </w:r>
      <w:r w:rsidRPr="006E4D49">
        <w:rPr>
          <w:szCs w:val="24"/>
          <w:lang w:val="en-US"/>
        </w:rPr>
        <w:instrText xml:space="preserve"> ADDIN ZOTERO_ITEM {"citationID":"19ar543d15","properties":{"formattedCitation":"{\\rtf (O\\uc0\\u8217{}SULLIVAN, 2009b)}","plainCitation":"(O’SULLIVAN, 2009b)"},"citationItems":[{"id":1149,"uris":["http://zotero.org/users/892576/items/MIWZSQG5"],"uri":["http://zotero.org/users/892576/items/MIWZSQG5"]}]} </w:instrText>
      </w:r>
      <w:r w:rsidRPr="00EC66BC">
        <w:rPr>
          <w:szCs w:val="24"/>
          <w:lang w:val="en-US"/>
        </w:rPr>
        <w:fldChar w:fldCharType="separate"/>
      </w:r>
      <w:r w:rsidRPr="00EC66BC">
        <w:rPr>
          <w:rFonts w:cs="Times New Roman"/>
          <w:szCs w:val="24"/>
          <w:lang w:val="en-US"/>
        </w:rPr>
        <w:t>(O’SULLIVAN, 2009b)</w:t>
      </w:r>
      <w:r w:rsidRPr="00EC66BC">
        <w:rPr>
          <w:szCs w:val="24"/>
          <w:lang w:val="en-US"/>
        </w:rPr>
        <w:fldChar w:fldCharType="end"/>
      </w:r>
      <w:r w:rsidRPr="006E4D49">
        <w:rPr>
          <w:szCs w:val="24"/>
          <w:lang w:val="en-US"/>
        </w:rPr>
        <w:t>. According</w:t>
      </w:r>
      <w:r w:rsidRPr="00EC66BC">
        <w:rPr>
          <w:szCs w:val="24"/>
          <w:lang w:val="en-US"/>
        </w:rPr>
        <w:t xml:space="preserve"> to a survey conducted among the Eclipse community </w:t>
      </w:r>
      <w:r w:rsidRPr="00EC66BC">
        <w:rPr>
          <w:szCs w:val="24"/>
          <w:lang w:val="en-US"/>
        </w:rPr>
        <w:fldChar w:fldCharType="begin"/>
      </w:r>
      <w:r w:rsidRPr="006E4D49">
        <w:rPr>
          <w:szCs w:val="24"/>
          <w:lang w:val="en-US"/>
        </w:rPr>
        <w:instrText xml:space="preserve"> ADDIN ZOTERO_ITEM {"citationID":"orrtl3h76","properties":{"formattedCitation":"(ECLIPSE FOUNDATION, 2013)","plainCitation":"(ECLIPSE FOUNDATION, 2013)"},"citationItems":[{"id":2257,"uris":["http://zotero.org/users/892576/items/NH37NWN3"],"uri":["http://zotero.org/users/892576/items/NH37NWN3"]}]} </w:instrText>
      </w:r>
      <w:r w:rsidRPr="00EC66BC">
        <w:rPr>
          <w:szCs w:val="24"/>
          <w:lang w:val="en-US"/>
        </w:rPr>
        <w:fldChar w:fldCharType="separate"/>
      </w:r>
      <w:r w:rsidRPr="00EC66BC">
        <w:rPr>
          <w:rFonts w:cs="Times New Roman"/>
          <w:lang w:val="en-US"/>
        </w:rPr>
        <w:t>(ECLIPSE FOUNDATION, 2013)</w:t>
      </w:r>
      <w:r w:rsidRPr="00EC66BC">
        <w:rPr>
          <w:szCs w:val="24"/>
          <w:lang w:val="en-US"/>
        </w:rPr>
        <w:fldChar w:fldCharType="end"/>
      </w:r>
      <w:r w:rsidRPr="006E4D49">
        <w:rPr>
          <w:szCs w:val="24"/>
          <w:lang w:val="en-US"/>
        </w:rPr>
        <w:t xml:space="preserve">, </w:t>
      </w:r>
      <w:r w:rsidRPr="00EC66BC">
        <w:rPr>
          <w:lang w:val="en-US"/>
        </w:rPr>
        <w:t>Git and Github combined usage increased from 6.8% to 36.3% between 2010 and 2013 (a growth greater than 600%). During this same period, Subversion and CVS combined usage decreased from 7</w:t>
      </w:r>
      <w:r w:rsidRPr="00237733">
        <w:rPr>
          <w:lang w:val="en-US"/>
        </w:rPr>
        <w:t>1% in 2010 to 42.3% in 2013. This clearly shows momentum and a strong tendency in the adoption of DVCSs among the open source community.</w:t>
      </w:r>
    </w:p>
    <w:p w14:paraId="1A301865" w14:textId="77777777" w:rsidR="00FF7707" w:rsidRPr="00EC66BC" w:rsidRDefault="00FF7707" w:rsidP="00FF7707">
      <w:pPr>
        <w:rPr>
          <w:lang w:val="en-US"/>
        </w:rPr>
      </w:pPr>
      <w:r w:rsidRPr="006E4D49">
        <w:rPr>
          <w:lang w:val="en-US"/>
        </w:rPr>
        <w:t xml:space="preserve">Besides these changes from local to client-server and then to distributed architecture, the concurrency control policy adopted by VCSs also changed from lock-based (pessimistic) to branch-based (optimistic). According with Walrad and Strom </w:t>
      </w:r>
      <w:commentRangeStart w:id="8"/>
      <w:r w:rsidRPr="00EC66BC">
        <w:rPr>
          <w:lang w:val="en-US"/>
        </w:rPr>
        <w:fldChar w:fldCharType="begin"/>
      </w:r>
      <w:r w:rsidRPr="006E4D49">
        <w:rPr>
          <w:lang w:val="en-US"/>
        </w:rPr>
        <w:instrText xml:space="preserve"> ADDIN ZOTERO_ITEM {"citationID":"210a3uouko","properties":{"formattedCitation":"(WALRAD; STROM, 2002)","plainCitation":"(WALRAD; STROM, 2002)"},"citationItems":[{"id":1099,"uris":["http://zotero.org/users/892576/items/CXTDDJDT"],"uri":["http://zotero.org/users/892576/items/CXTDDJDT"]}]} </w:instrText>
      </w:r>
      <w:r w:rsidRPr="00EC66BC">
        <w:rPr>
          <w:lang w:val="en-US"/>
        </w:rPr>
        <w:fldChar w:fldCharType="separate"/>
      </w:r>
      <w:r w:rsidRPr="00EC66BC">
        <w:rPr>
          <w:rFonts w:cs="Times New Roman"/>
          <w:lang w:val="en-US"/>
        </w:rPr>
        <w:t>(WALRAD; STROM, 2002)</w:t>
      </w:r>
      <w:r w:rsidRPr="00EC66BC">
        <w:rPr>
          <w:lang w:val="en-US"/>
        </w:rPr>
        <w:fldChar w:fldCharType="end"/>
      </w:r>
      <w:commentRangeEnd w:id="8"/>
      <w:r>
        <w:rPr>
          <w:rStyle w:val="Refdecomentrio"/>
        </w:rPr>
        <w:commentReference w:id="8"/>
      </w:r>
      <w:r w:rsidRPr="006E4D49">
        <w:rPr>
          <w:lang w:val="en-US"/>
        </w:rPr>
        <w:t xml:space="preserve">, creating branches </w:t>
      </w:r>
      <w:r w:rsidRPr="00EC66BC">
        <w:rPr>
          <w:lang w:val="en-US"/>
        </w:rPr>
        <w:t>in VCSs is essential to software development because it enables concurrent development, allowing the maintenance of different versions of a system</w:t>
      </w:r>
      <w:r>
        <w:rPr>
          <w:lang w:val="en-US"/>
        </w:rPr>
        <w:t xml:space="preserve"> in parallel</w:t>
      </w:r>
      <w:r w:rsidRPr="00EC66BC">
        <w:rPr>
          <w:lang w:val="en-US"/>
        </w:rPr>
        <w:t xml:space="preserve">, the customization to different platforms and to different customers, among other features that are expected by current software development teams. DVCS include better support to work with branches </w:t>
      </w:r>
      <w:r w:rsidRPr="00EC66BC">
        <w:rPr>
          <w:lang w:val="en-US"/>
        </w:rPr>
        <w:fldChar w:fldCharType="begin"/>
      </w:r>
      <w:r w:rsidRPr="006E4D49">
        <w:rPr>
          <w:lang w:val="en-US"/>
        </w:rPr>
        <w:instrText xml:space="preserve"> ADDIN ZOTERO_ITEM {"citationID":"oer7qhtqf","properties":{"formattedCitation":"{\\rtf (O\\uc0\\u8217{}SULLIVAN, 2009a)}","plainCitation":"(O’SULLIVAN, 2009a)"},"citationItems":[{"id":1056,"uris":["http://zotero.org/users/892576/items/4S8EIMRV"],"uri":["http://zotero.org/users/892576/items/4S8EIMRV"]}]} </w:instrText>
      </w:r>
      <w:r w:rsidRPr="00EC66BC">
        <w:rPr>
          <w:lang w:val="en-US"/>
        </w:rPr>
        <w:fldChar w:fldCharType="separate"/>
      </w:r>
      <w:r w:rsidRPr="00EC66BC">
        <w:rPr>
          <w:rFonts w:cs="Times New Roman"/>
          <w:szCs w:val="24"/>
          <w:lang w:val="en-US"/>
        </w:rPr>
        <w:t>(O’SULLIVAN, 2009a)</w:t>
      </w:r>
      <w:r w:rsidRPr="00EC66BC">
        <w:rPr>
          <w:lang w:val="en-US"/>
        </w:rPr>
        <w:fldChar w:fldCharType="end"/>
      </w:r>
      <w:r w:rsidRPr="006E4D49">
        <w:rPr>
          <w:lang w:val="en-US"/>
        </w:rPr>
        <w:t xml:space="preserve">, turning the branch creation into a recurring pattern, no matter if this creation is explicitly </w:t>
      </w:r>
      <w:r w:rsidRPr="00EC66BC">
        <w:rPr>
          <w:lang w:val="en-US"/>
        </w:rPr>
        <w:t>done by executing a “</w:t>
      </w:r>
      <w:r w:rsidRPr="00EC66BC">
        <w:rPr>
          <w:i/>
          <w:lang w:val="en-US"/>
        </w:rPr>
        <w:t>branch</w:t>
      </w:r>
      <w:r w:rsidRPr="00EC66BC">
        <w:rPr>
          <w:lang w:val="en-US"/>
        </w:rPr>
        <w:t>” command or implicitly, when a repository is cloned. All these branches, whether explicit or not, will eventually be reintegrated by means of merge operations, reflecting to the main development line the changes made.</w:t>
      </w:r>
    </w:p>
    <w:p w14:paraId="4224925D" w14:textId="77777777" w:rsidR="00FF7707" w:rsidRPr="00237733" w:rsidRDefault="00FF7707" w:rsidP="00FF7707">
      <w:pPr>
        <w:rPr>
          <w:lang w:val="en-US"/>
        </w:rPr>
      </w:pPr>
      <w:r w:rsidRPr="00237733">
        <w:rPr>
          <w:lang w:val="en-US"/>
        </w:rPr>
        <w:t xml:space="preserve">However, distributed software development, especially from the geographical perspective </w:t>
      </w:r>
      <w:r w:rsidRPr="00EC66BC">
        <w:rPr>
          <w:lang w:val="en-US"/>
        </w:rPr>
        <w:fldChar w:fldCharType="begin"/>
      </w:r>
      <w:r w:rsidRPr="006E4D49">
        <w:rPr>
          <w:lang w:val="en-US"/>
        </w:rPr>
        <w:instrText xml:space="preserve"> ADDIN ZOTERO_ITEM {"citationID":"2mo2s9rvke","properties":{"formattedCitation":"(GUMM, 2006)","plainCitation":"(GUMM, 2006)"},"citationItems":[{"id":2509,"uris":["http://zotero.org/users/892576/items/4838QZTB"],"uri":["http://zotero.org/users/892576/items/4838QZTB"]}]} </w:instrText>
      </w:r>
      <w:r w:rsidRPr="00EC66BC">
        <w:rPr>
          <w:lang w:val="en-US"/>
        </w:rPr>
        <w:fldChar w:fldCharType="separate"/>
      </w:r>
      <w:r w:rsidRPr="00EC66BC">
        <w:rPr>
          <w:rFonts w:cs="Times New Roman"/>
          <w:lang w:val="en-US"/>
        </w:rPr>
        <w:t>(GUMM, 2006)</w:t>
      </w:r>
      <w:r w:rsidRPr="00EC66BC">
        <w:rPr>
          <w:lang w:val="en-US"/>
        </w:rPr>
        <w:fldChar w:fldCharType="end"/>
      </w:r>
      <w:r w:rsidRPr="006E4D49">
        <w:rPr>
          <w:lang w:val="en-US"/>
        </w:rPr>
        <w:t>, bri</w:t>
      </w:r>
      <w:r w:rsidRPr="00EC66BC">
        <w:rPr>
          <w:lang w:val="en-US"/>
        </w:rPr>
        <w:t xml:space="preserve">ngs a set of risk factors, and Configuration Management is affected by them </w:t>
      </w:r>
      <w:r w:rsidRPr="00EC66BC">
        <w:rPr>
          <w:lang w:val="en-US"/>
        </w:rPr>
        <w:fldChar w:fldCharType="begin"/>
      </w:r>
      <w:r w:rsidRPr="006E4D49">
        <w:rPr>
          <w:lang w:val="en-US"/>
        </w:rPr>
        <w:instrText xml:space="preserve"> ADDIN ZOTERO_ITEM {"citationID":"hfv0ee1ds","properties":{"formattedCitation":"{\\rtf (BATTIN \\i et al.\\i0{}, 2001)}","plainCitation":"(BATTIN et al., 2001)"},"citationItems":[{"id":2455,"uris":["http://zotero.org/users/892576/items/37FTRMD3"],"uri":["http://zotero.org/users/892576/items/37FTRMD3"]}]} </w:instrText>
      </w:r>
      <w:r w:rsidRPr="00EC66BC">
        <w:rPr>
          <w:lang w:val="en-US"/>
        </w:rPr>
        <w:fldChar w:fldCharType="separate"/>
      </w:r>
      <w:r w:rsidRPr="00EC66BC">
        <w:rPr>
          <w:rFonts w:cs="Times New Roman"/>
          <w:szCs w:val="24"/>
          <w:lang w:val="en-US"/>
        </w:rPr>
        <w:t xml:space="preserve">(BATTIN </w:t>
      </w:r>
      <w:r w:rsidRPr="00EC66BC">
        <w:rPr>
          <w:rFonts w:cs="Times New Roman"/>
          <w:i/>
          <w:iCs/>
          <w:szCs w:val="24"/>
          <w:lang w:val="en-US"/>
        </w:rPr>
        <w:t>et al.</w:t>
      </w:r>
      <w:r w:rsidRPr="00EC66BC">
        <w:rPr>
          <w:rFonts w:cs="Times New Roman"/>
          <w:szCs w:val="24"/>
          <w:lang w:val="en-US"/>
        </w:rPr>
        <w:t>, 2001)</w:t>
      </w:r>
      <w:r w:rsidRPr="00EC66BC">
        <w:rPr>
          <w:lang w:val="en-US"/>
        </w:rPr>
        <w:fldChar w:fldCharType="end"/>
      </w:r>
      <w:r w:rsidRPr="006E4D49">
        <w:rPr>
          <w:lang w:val="en-US"/>
        </w:rPr>
        <w:t xml:space="preserve">. The increasing growth of development teams, and their distribution along distant locations – even different continents – together with the proliferation of branches, introduce additional complexity for perceiving actions performed </w:t>
      </w:r>
      <w:r w:rsidRPr="00EC66BC">
        <w:rPr>
          <w:lang w:val="en-US"/>
        </w:rPr>
        <w:t xml:space="preserve">in parallel by different developers. According to Perry </w:t>
      </w:r>
      <w:r w:rsidRPr="00EC66BC">
        <w:rPr>
          <w:i/>
          <w:lang w:val="en-US"/>
        </w:rPr>
        <w:t xml:space="preserve">et al. </w:t>
      </w:r>
      <w:r w:rsidRPr="00EC66BC">
        <w:rPr>
          <w:lang w:val="en-US"/>
        </w:rPr>
        <w:fldChar w:fldCharType="begin"/>
      </w:r>
      <w:r w:rsidRPr="006E4D49">
        <w:rPr>
          <w:lang w:val="en-US"/>
        </w:rPr>
        <w:instrText xml:space="preserve"> ADDIN ZOTERO_ITEM {"citationID":"1916bibvnm","properties":{"formattedCitation":"{\\rtf (PERRY \\i et al.\\i0{}, 1998)}","plainCitation":"(PERRY et al., 1998)"},"citationItems":[{"id":1071,"uris":["http://zotero.org/users/892576/items/72T7GIFR"],"uri":["http://zotero.org/users/892576/items/72T7GIFR"]}]} </w:instrText>
      </w:r>
      <w:r w:rsidRPr="00EC66BC">
        <w:rPr>
          <w:lang w:val="en-US"/>
        </w:rPr>
        <w:fldChar w:fldCharType="separate"/>
      </w:r>
      <w:r w:rsidRPr="00EC66BC">
        <w:rPr>
          <w:rFonts w:cs="Times New Roman"/>
          <w:szCs w:val="24"/>
          <w:lang w:val="en-US"/>
        </w:rPr>
        <w:t xml:space="preserve">(PERRY </w:t>
      </w:r>
      <w:r w:rsidRPr="00EC66BC">
        <w:rPr>
          <w:rFonts w:cs="Times New Roman"/>
          <w:i/>
          <w:iCs/>
          <w:szCs w:val="24"/>
          <w:lang w:val="en-US"/>
        </w:rPr>
        <w:t>et al.</w:t>
      </w:r>
      <w:r w:rsidRPr="00237733">
        <w:rPr>
          <w:rFonts w:cs="Times New Roman"/>
          <w:szCs w:val="24"/>
          <w:lang w:val="en-US"/>
        </w:rPr>
        <w:t>, 1998)</w:t>
      </w:r>
      <w:r w:rsidRPr="00EC66BC">
        <w:rPr>
          <w:lang w:val="en-US"/>
        </w:rPr>
        <w:fldChar w:fldCharType="end"/>
      </w:r>
      <w:r w:rsidRPr="006E4D49">
        <w:rPr>
          <w:lang w:val="en-US"/>
        </w:rPr>
        <w:t xml:space="preserve">, concurrent development increases the number of defects in software. Besides, Silva </w:t>
      </w:r>
      <w:r w:rsidRPr="00EC66BC">
        <w:rPr>
          <w:i/>
          <w:lang w:val="en-US"/>
        </w:rPr>
        <w:t xml:space="preserve">et al. </w:t>
      </w:r>
      <w:r w:rsidRPr="00EC66BC">
        <w:rPr>
          <w:lang w:val="en-US"/>
        </w:rPr>
        <w:fldChar w:fldCharType="begin"/>
      </w:r>
      <w:r w:rsidRPr="006E4D49">
        <w:rPr>
          <w:lang w:val="en-US"/>
        </w:rPr>
        <w:instrText xml:space="preserve"> ADDIN ZOTERO_ITEM {"citationID":"ljjo439c0","properties":{"formattedCitation":"{\\rtf (DA SILVA \\i et al.\\i0{}, 2006)}","plainCitation":"(DA SILVA et al., 2006)"},"citationItems":[{"id":1213,"uris":["http://zotero.org/users/892576/items/XTFV8KTW"],"uri":["http://zotero.org/users/892576/items/XTFV8KTW"]}]} </w:instrText>
      </w:r>
      <w:r w:rsidRPr="00EC66BC">
        <w:rPr>
          <w:lang w:val="en-US"/>
        </w:rPr>
        <w:fldChar w:fldCharType="separate"/>
      </w:r>
      <w:r w:rsidRPr="00EC66BC">
        <w:rPr>
          <w:rFonts w:cs="Times New Roman"/>
          <w:szCs w:val="24"/>
          <w:lang w:val="en-US"/>
        </w:rPr>
        <w:t xml:space="preserve">(DA SILVA </w:t>
      </w:r>
      <w:r w:rsidRPr="00EC66BC">
        <w:rPr>
          <w:rFonts w:cs="Times New Roman"/>
          <w:i/>
          <w:iCs/>
          <w:szCs w:val="24"/>
          <w:lang w:val="en-US"/>
        </w:rPr>
        <w:t>et al.</w:t>
      </w:r>
      <w:r w:rsidRPr="00237733">
        <w:rPr>
          <w:rFonts w:cs="Times New Roman"/>
          <w:szCs w:val="24"/>
          <w:lang w:val="en-US"/>
        </w:rPr>
        <w:t>, 2006)</w:t>
      </w:r>
      <w:r w:rsidRPr="00EC66BC">
        <w:rPr>
          <w:lang w:val="en-US"/>
        </w:rPr>
        <w:fldChar w:fldCharType="end"/>
      </w:r>
      <w:r w:rsidRPr="006E4D49">
        <w:rPr>
          <w:lang w:val="en-US"/>
        </w:rPr>
        <w:t xml:space="preserve"> say that branches are frequently used for promoting isolation amongst developers. This postpones the perception of conflicts that result from changes made by co-workers. These conflicts are noticed only after a </w:t>
      </w:r>
      <w:commentRangeStart w:id="9"/>
      <w:r w:rsidRPr="006E4D49">
        <w:rPr>
          <w:lang w:val="en-US"/>
        </w:rPr>
        <w:t>pull or a push in the context of DVCS</w:t>
      </w:r>
      <w:commentRangeEnd w:id="9"/>
      <w:r>
        <w:rPr>
          <w:rStyle w:val="Refdecomentrio"/>
        </w:rPr>
        <w:commentReference w:id="9"/>
      </w:r>
      <w:r w:rsidRPr="006E4D49">
        <w:rPr>
          <w:lang w:val="en-US"/>
        </w:rPr>
        <w:t>. Moreo</w:t>
      </w:r>
      <w:r w:rsidRPr="00EC66BC">
        <w:rPr>
          <w:lang w:val="en-US"/>
        </w:rPr>
        <w:t xml:space="preserve">ver, Brun </w:t>
      </w:r>
      <w:r w:rsidRPr="00237733">
        <w:rPr>
          <w:i/>
          <w:lang w:val="en-US"/>
        </w:rPr>
        <w:t xml:space="preserve">et al. </w:t>
      </w:r>
      <w:r w:rsidRPr="00EC66BC">
        <w:rPr>
          <w:lang w:val="en-US"/>
        </w:rPr>
        <w:fldChar w:fldCharType="begin"/>
      </w:r>
      <w:r w:rsidRPr="006E4D49">
        <w:rPr>
          <w:lang w:val="en-US"/>
        </w:rPr>
        <w:instrText xml:space="preserve"> ADDIN ZOTERO_ITEM {"citationID":"11n7sohu0d","properties":{"formattedCitation":"{\\rtf (BRUN \\i et al.\\i0{}, 2011)}","plainCitation":"(BRUN et al., 2011)"},"citationItems":[{"id":1167,"uris":["http://zotero.org/users/892576/items/QS2I9JH6"],"uri":["http://zotero.org/users/892576/items/QS2I9JH6"]}]} </w:instrText>
      </w:r>
      <w:r w:rsidRPr="00EC66BC">
        <w:rPr>
          <w:lang w:val="en-US"/>
        </w:rPr>
        <w:fldChar w:fldCharType="separate"/>
      </w:r>
      <w:r w:rsidRPr="00EC66BC">
        <w:rPr>
          <w:rFonts w:cs="Times New Roman"/>
          <w:szCs w:val="24"/>
          <w:lang w:val="en-US"/>
        </w:rPr>
        <w:t xml:space="preserve">(BRUN </w:t>
      </w:r>
      <w:r w:rsidRPr="00EC66BC">
        <w:rPr>
          <w:rFonts w:cs="Times New Roman"/>
          <w:i/>
          <w:iCs/>
          <w:szCs w:val="24"/>
          <w:lang w:val="en-US"/>
        </w:rPr>
        <w:t>et al.</w:t>
      </w:r>
      <w:r w:rsidRPr="00237733">
        <w:rPr>
          <w:rFonts w:cs="Times New Roman"/>
          <w:szCs w:val="24"/>
          <w:lang w:val="en-US"/>
        </w:rPr>
        <w:t>, 2011)</w:t>
      </w:r>
      <w:r w:rsidRPr="00EC66BC">
        <w:rPr>
          <w:lang w:val="en-US"/>
        </w:rPr>
        <w:fldChar w:fldCharType="end"/>
      </w:r>
      <w:r w:rsidRPr="006E4D49">
        <w:rPr>
          <w:lang w:val="en-US"/>
        </w:rPr>
        <w:t xml:space="preserve"> show that, even using modern DVCSs, conflicts during </w:t>
      </w:r>
      <w:r w:rsidRPr="00EC66BC">
        <w:rPr>
          <w:i/>
          <w:lang w:val="en-US"/>
        </w:rPr>
        <w:t>merges</w:t>
      </w:r>
      <w:r w:rsidRPr="00EC66BC">
        <w:rPr>
          <w:lang w:val="en-US"/>
        </w:rPr>
        <w:t xml:space="preserve"> are frequent, persistent, and appear not only as overlapping textual edits (i.e., physical conflicts) but also a</w:t>
      </w:r>
      <w:r w:rsidRPr="00237733">
        <w:rPr>
          <w:lang w:val="en-US"/>
        </w:rPr>
        <w:t>s subsequent build (i.e., syntactic conflicts) and test failures (i.e., semantic conflicts).</w:t>
      </w:r>
    </w:p>
    <w:p w14:paraId="100FD20E" w14:textId="77777777" w:rsidR="00FF7707" w:rsidRPr="006E4D49" w:rsidRDefault="00FF7707" w:rsidP="00FF7707">
      <w:pPr>
        <w:rPr>
          <w:lang w:val="en-US"/>
        </w:rPr>
      </w:pPr>
      <w:r w:rsidRPr="006E4D49">
        <w:rPr>
          <w:lang w:val="en-US"/>
        </w:rPr>
        <w:t xml:space="preserve">By enabling repository clones, DVCS expand the branching possibilities discussed by Appleton </w:t>
      </w:r>
      <w:r w:rsidRPr="006E4D49">
        <w:rPr>
          <w:i/>
          <w:lang w:val="en-US"/>
        </w:rPr>
        <w:t>et al.</w:t>
      </w:r>
      <w:r w:rsidRPr="006E4D49">
        <w:rPr>
          <w:lang w:val="en-US"/>
        </w:rPr>
        <w:t xml:space="preserve"> </w:t>
      </w:r>
      <w:r w:rsidRPr="00EC66BC">
        <w:rPr>
          <w:lang w:val="en-US"/>
        </w:rPr>
        <w:fldChar w:fldCharType="begin"/>
      </w:r>
      <w:r w:rsidRPr="006E4D49">
        <w:rPr>
          <w:lang w:val="en-US"/>
        </w:rPr>
        <w:instrText xml:space="preserve"> ADDIN ZOTERO_ITEM {"citationID":"vdo2civfh","properties":{"formattedCitation":"{\\rtf (APPLETON \\i et al.\\i0{}, 1998)}","plainCitation":"(APPLETON et al., 1998)"},"citationItems":[{"id":1062,"uris":["http://zotero.org/users/892576/items/64TVAQ57"],"uri":["http://zotero.org/users/892576/items/64TVAQ57"]}]} </w:instrText>
      </w:r>
      <w:r w:rsidRPr="00EC66BC">
        <w:rPr>
          <w:lang w:val="en-US"/>
        </w:rPr>
        <w:fldChar w:fldCharType="separate"/>
      </w:r>
      <w:r w:rsidRPr="00EC66BC">
        <w:rPr>
          <w:rFonts w:cs="Times New Roman"/>
          <w:szCs w:val="24"/>
          <w:lang w:val="en-US"/>
        </w:rPr>
        <w:t xml:space="preserve">(APPLETON </w:t>
      </w:r>
      <w:r w:rsidRPr="00237733">
        <w:rPr>
          <w:rFonts w:cs="Times New Roman"/>
          <w:i/>
          <w:iCs/>
          <w:szCs w:val="24"/>
          <w:lang w:val="en-US"/>
        </w:rPr>
        <w:t>et al.</w:t>
      </w:r>
      <w:r w:rsidRPr="00237733">
        <w:rPr>
          <w:rFonts w:cs="Times New Roman"/>
          <w:szCs w:val="24"/>
          <w:lang w:val="en-US"/>
        </w:rPr>
        <w:t>, 1998)</w:t>
      </w:r>
      <w:r w:rsidRPr="00EC66BC">
        <w:rPr>
          <w:lang w:val="en-US"/>
        </w:rPr>
        <w:fldChar w:fldCharType="end"/>
      </w:r>
      <w:r w:rsidRPr="006E4D49">
        <w:rPr>
          <w:lang w:val="en-US"/>
        </w:rPr>
        <w:t xml:space="preserve">, allowing several repositories to coexist with fragments of the project history. This may lead to complex topologies where changes can be sent to or received </w:t>
      </w:r>
      <w:r w:rsidRPr="00EC66BC">
        <w:rPr>
          <w:lang w:val="en-US"/>
        </w:rPr>
        <w:t>from any repository. This scenario generates traffic similar to that of peer</w:t>
      </w:r>
      <w:r w:rsidRPr="00237733">
        <w:rPr>
          <w:lang w:val="en-US"/>
        </w:rPr>
        <w:t xml:space="preserve">-to-peer applications. In practice, projects impose some restrictions over this topology freedom. However, it can be still much more complex than the traditional client-server topology found in Centralized </w:t>
      </w:r>
      <w:r w:rsidRPr="006E4D49">
        <w:rPr>
          <w:lang w:val="en-US"/>
        </w:rPr>
        <w:t>Version Control Systems (CVCS).</w:t>
      </w:r>
    </w:p>
    <w:p w14:paraId="49FA1583" w14:textId="77777777" w:rsidR="00FF7707" w:rsidRPr="00EC66BC" w:rsidRDefault="00FF7707" w:rsidP="00FF7707">
      <w:pPr>
        <w:rPr>
          <w:lang w:val="en-US"/>
        </w:rPr>
      </w:pPr>
      <w:r w:rsidRPr="006E4D49">
        <w:rPr>
          <w:lang w:val="en-US"/>
        </w:rPr>
        <w:t>To illustrate this</w:t>
      </w:r>
      <w:r>
        <w:rPr>
          <w:lang w:val="en-US"/>
        </w:rPr>
        <w:t xml:space="preserve"> situation</w:t>
      </w:r>
      <w:r w:rsidRPr="006E4D49">
        <w:rPr>
          <w:lang w:val="en-US"/>
        </w:rPr>
        <w:t xml:space="preserve">, </w:t>
      </w:r>
      <w:r w:rsidRPr="00EC66BC">
        <w:rPr>
          <w:lang w:val="en-US"/>
        </w:rPr>
        <w:fldChar w:fldCharType="begin"/>
      </w:r>
      <w:r w:rsidRPr="006E4D49">
        <w:rPr>
          <w:lang w:val="en-US"/>
        </w:rPr>
        <w:instrText xml:space="preserve"> REF _Ref393358131 \h </w:instrText>
      </w:r>
      <w:r w:rsidRPr="00EC66BC">
        <w:rPr>
          <w:lang w:val="en-US"/>
        </w:rPr>
      </w:r>
      <w:r w:rsidRPr="00EC66BC">
        <w:rPr>
          <w:lang w:val="en-US"/>
        </w:rPr>
        <w:fldChar w:fldCharType="separate"/>
      </w:r>
      <w:r w:rsidRPr="00EC66BC">
        <w:rPr>
          <w:lang w:val="en-US"/>
        </w:rPr>
        <w:t xml:space="preserve">Figure </w:t>
      </w:r>
      <w:r w:rsidRPr="004F07B6">
        <w:rPr>
          <w:lang w:val="en-US"/>
        </w:rPr>
        <w:t>1</w:t>
      </w:r>
      <w:r w:rsidRPr="00EC66BC">
        <w:rPr>
          <w:lang w:val="en-US"/>
        </w:rPr>
        <w:fldChar w:fldCharType="end"/>
      </w:r>
      <w:r w:rsidRPr="006E4D49">
        <w:rPr>
          <w:lang w:val="en-US"/>
        </w:rPr>
        <w:t xml:space="preserve"> shows a scenario with some develope</w:t>
      </w:r>
      <w:r w:rsidRPr="00EC66BC">
        <w:rPr>
          <w:lang w:val="en-US"/>
        </w:rPr>
        <w:t xml:space="preserve">rs, each one owning a clone of the repository originally created at Xavier Institute. Xavier Institute acts like a central repository, where code developed by all teams is integrated, </w:t>
      </w:r>
      <w:r w:rsidRPr="00237733">
        <w:rPr>
          <w:lang w:val="en-US"/>
        </w:rPr>
        <w:t>tested, and released to production. There is a team working at Xavier Institute, led by Professor Xavier, and a remote developer (Storm) that periodically receives updates from the Institute. Outside the Institute, Wolverine leads a remote team located in</w:t>
      </w:r>
      <w:r w:rsidRPr="006E4D49">
        <w:rPr>
          <w:lang w:val="en-US"/>
        </w:rPr>
        <w:t xml:space="preserve"> a different site, which is constantly synchronized with the Institute. Solid lines in </w:t>
      </w:r>
      <w:r w:rsidRPr="00EC66BC">
        <w:rPr>
          <w:lang w:val="en-US"/>
        </w:rPr>
        <w:fldChar w:fldCharType="begin"/>
      </w:r>
      <w:r w:rsidRPr="006E4D49">
        <w:rPr>
          <w:lang w:val="en-US"/>
        </w:rPr>
        <w:instrText xml:space="preserve"> REF _Ref393358131 \h </w:instrText>
      </w:r>
      <w:r w:rsidRPr="00EC66BC">
        <w:rPr>
          <w:lang w:val="en-US"/>
        </w:rPr>
      </w:r>
      <w:r w:rsidRPr="00EC66BC">
        <w:rPr>
          <w:lang w:val="en-US"/>
        </w:rPr>
        <w:fldChar w:fldCharType="separate"/>
      </w:r>
      <w:r w:rsidRPr="00EC66BC">
        <w:rPr>
          <w:lang w:val="en-US"/>
        </w:rPr>
        <w:t xml:space="preserve">Figure </w:t>
      </w:r>
      <w:r w:rsidRPr="004F07B6">
        <w:rPr>
          <w:lang w:val="en-US"/>
        </w:rPr>
        <w:t>1</w:t>
      </w:r>
      <w:r w:rsidRPr="00EC66BC">
        <w:rPr>
          <w:lang w:val="en-US"/>
        </w:rPr>
        <w:fldChar w:fldCharType="end"/>
      </w:r>
      <w:r w:rsidRPr="006E4D49">
        <w:rPr>
          <w:lang w:val="en-US"/>
        </w:rPr>
        <w:t xml:space="preserve"> indic</w:t>
      </w:r>
      <w:r w:rsidRPr="00EC66BC">
        <w:rPr>
          <w:lang w:val="en-US"/>
        </w:rPr>
        <w:t>ate data being pushed, whereas dotted lines indicate data being pulled. Thus, for example, Rogue can both pull updates from Gambit and push updates to him, and Beast can only pull updates from Rogue.</w:t>
      </w:r>
    </w:p>
    <w:p w14:paraId="1A1825CC" w14:textId="77777777" w:rsidR="00FF7707" w:rsidRPr="006E4D49" w:rsidRDefault="00FF7707" w:rsidP="00FF7707">
      <w:pPr>
        <w:ind w:firstLine="0"/>
        <w:jc w:val="center"/>
        <w:rPr>
          <w:lang w:val="en-US"/>
        </w:rPr>
      </w:pPr>
      <w:r w:rsidRPr="005F57C0">
        <w:rPr>
          <w:noProof/>
          <w:lang w:eastAsia="pt-BR"/>
        </w:rPr>
        <w:drawing>
          <wp:inline distT="0" distB="0" distL="0" distR="0" wp14:anchorId="0F7CEDA7" wp14:editId="46B5EBB8">
            <wp:extent cx="3676650" cy="27758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6649" cy="2790971"/>
                    </a:xfrm>
                    <a:prstGeom prst="rect">
                      <a:avLst/>
                    </a:prstGeom>
                    <a:noFill/>
                    <a:ln>
                      <a:noFill/>
                    </a:ln>
                  </pic:spPr>
                </pic:pic>
              </a:graphicData>
            </a:graphic>
          </wp:inline>
        </w:drawing>
      </w:r>
    </w:p>
    <w:p w14:paraId="2B6EC978" w14:textId="77777777" w:rsidR="00FF7707" w:rsidRPr="00EC66BC" w:rsidRDefault="00FF7707" w:rsidP="00FF7707">
      <w:pPr>
        <w:pStyle w:val="Legenda"/>
        <w:rPr>
          <w:lang w:val="en-US"/>
        </w:rPr>
      </w:pPr>
      <w:r w:rsidRPr="00EC66BC">
        <w:rPr>
          <w:lang w:val="en-US"/>
        </w:rPr>
        <w:t xml:space="preserve">Figure </w:t>
      </w:r>
      <w:r w:rsidRPr="004F07B6">
        <w:rPr>
          <w:lang w:val="en-US"/>
        </w:rPr>
        <w:fldChar w:fldCharType="begin"/>
      </w:r>
      <w:r w:rsidRPr="006E4D49">
        <w:rPr>
          <w:lang w:val="en-US"/>
        </w:rPr>
        <w:instrText xml:space="preserve"> SEQ Figure \* ARABIC </w:instrText>
      </w:r>
      <w:r w:rsidRPr="004F07B6">
        <w:rPr>
          <w:lang w:val="en-US"/>
        </w:rPr>
        <w:fldChar w:fldCharType="separate"/>
      </w:r>
      <w:r w:rsidRPr="004F07B6">
        <w:rPr>
          <w:lang w:val="en-US"/>
        </w:rPr>
        <w:t>1</w:t>
      </w:r>
      <w:r w:rsidRPr="004F07B6">
        <w:rPr>
          <w:lang w:val="en-US"/>
        </w:rPr>
        <w:fldChar w:fldCharType="end"/>
      </w:r>
      <w:r w:rsidRPr="006E4D49">
        <w:rPr>
          <w:lang w:val="en-US"/>
        </w:rPr>
        <w:t xml:space="preserve"> - A development scenario involving some developers</w:t>
      </w:r>
    </w:p>
    <w:p w14:paraId="5433C993" w14:textId="77777777" w:rsidR="00FF7707" w:rsidRPr="006E4D49" w:rsidRDefault="00FF7707" w:rsidP="00FF7707">
      <w:pPr>
        <w:rPr>
          <w:lang w:val="en-US"/>
        </w:rPr>
      </w:pPr>
      <w:r w:rsidRPr="00EC66BC">
        <w:rPr>
          <w:lang w:val="en-US"/>
        </w:rPr>
        <w:t xml:space="preserve">Each one of the developers has a </w:t>
      </w:r>
      <w:commentRangeStart w:id="10"/>
      <w:r w:rsidRPr="00EC66BC">
        <w:rPr>
          <w:lang w:val="en-US"/>
        </w:rPr>
        <w:t xml:space="preserve">complete </w:t>
      </w:r>
      <w:commentRangeEnd w:id="10"/>
      <w:r>
        <w:rPr>
          <w:rStyle w:val="Refdecomentrio"/>
        </w:rPr>
        <w:commentReference w:id="10"/>
      </w:r>
      <w:r w:rsidRPr="00EC66BC">
        <w:rPr>
          <w:lang w:val="en-US"/>
        </w:rPr>
        <w:t>copy of the repository. Luckily, this scenario has a Conf</w:t>
      </w:r>
      <w:r w:rsidRPr="00237733">
        <w:rPr>
          <w:lang w:val="en-US"/>
        </w:rPr>
        <w:t xml:space="preserve">iguration Management </w:t>
      </w:r>
      <w:r w:rsidRPr="006E4D49">
        <w:rPr>
          <w:lang w:val="en-US"/>
        </w:rPr>
        <w:t xml:space="preserve">(CM) Plan in action, otherwise </w:t>
      </w:r>
      <w:r>
        <w:rPr>
          <w:lang w:val="en-US"/>
        </w:rPr>
        <w:t>any</w:t>
      </w:r>
      <w:r w:rsidRPr="006E4D49">
        <w:rPr>
          <w:lang w:val="en-US"/>
        </w:rPr>
        <w:t xml:space="preserve"> one would be able to send and receive updates to or from </w:t>
      </w:r>
      <w:r>
        <w:rPr>
          <w:lang w:val="en-US"/>
        </w:rPr>
        <w:t>each</w:t>
      </w:r>
      <w:r w:rsidRPr="006E4D49">
        <w:rPr>
          <w:lang w:val="en-US"/>
        </w:rPr>
        <w:t xml:space="preserve"> other, leading to a total of </w:t>
      </w:r>
      <m:oMath>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sidRPr="006E4D49">
        <w:rPr>
          <w:rFonts w:eastAsiaTheme="minorEastAsia"/>
          <w:lang w:val="en-US"/>
        </w:rPr>
        <w:t xml:space="preserve"> </w:t>
      </w:r>
      <w:r w:rsidRPr="00EC66BC">
        <w:rPr>
          <w:lang w:val="en-US"/>
        </w:rPr>
        <w:t xml:space="preserve">different possibilities of communication (where n is the number of developers in the topology). In practice, this limit is </w:t>
      </w:r>
      <w:r>
        <w:rPr>
          <w:lang w:val="en-US"/>
        </w:rPr>
        <w:t xml:space="preserve">usually </w:t>
      </w:r>
      <w:r w:rsidRPr="00EC66BC">
        <w:rPr>
          <w:lang w:val="en-US"/>
        </w:rPr>
        <w:t>not reached: while interaction amongst some developers is frequent, it may happen that others have no idea about the existence of some coworkers. It occurs with Mystique and Nightcrawler,</w:t>
      </w:r>
      <w:r w:rsidRPr="00237733">
        <w:rPr>
          <w:lang w:val="en-US"/>
        </w:rPr>
        <w:t xml:space="preserve"> for example,</w:t>
      </w:r>
      <w:r w:rsidRPr="006E4D49">
        <w:rPr>
          <w:lang w:val="en-US"/>
        </w:rPr>
        <w:t xml:space="preserve"> where there is no direct communication.</w:t>
      </w:r>
    </w:p>
    <w:p w14:paraId="61C8E318" w14:textId="77777777" w:rsidR="00FF7707" w:rsidRPr="006E4D49" w:rsidRDefault="00FF7707" w:rsidP="00FF7707">
      <w:pPr>
        <w:rPr>
          <w:lang w:val="en-US"/>
        </w:rPr>
      </w:pPr>
      <w:r w:rsidRPr="006E4D49">
        <w:rPr>
          <w:lang w:val="en-US"/>
        </w:rPr>
        <w:t>As an example, from a developer’s point of view, like Beast, how can he know at a given moment if there are commits in Rogue, in Gambit, or in Nightcrawler clones that were not pulled yet? Alternatively, would be the case that there are local commits pending to be pushed to Gambit? Beast could certainly periodically pull changes from his peers, checking if there were updates available, but this would be a manual procedure, prone to be forgotten. It would be more practical if Beast could have an up to date knowledge of his peers, warning him about any local or remote updates that had not been synchronized yet.</w:t>
      </w:r>
    </w:p>
    <w:p w14:paraId="72BCEFA0" w14:textId="77777777" w:rsidR="00FF7707" w:rsidRPr="00EC66BC" w:rsidRDefault="00FF7707" w:rsidP="00FF7707">
      <w:pPr>
        <w:rPr>
          <w:lang w:val="en-US"/>
        </w:rPr>
      </w:pPr>
      <w:r w:rsidRPr="006E4D49">
        <w:rPr>
          <w:lang w:val="en-US"/>
        </w:rPr>
        <w:t xml:space="preserve">On the other hand, from an administrator’s point of view, how can she know the existing clones of a project and how they relate among each other? How can she know if there are pending commits to be sent from a staging repository to a production one? This kind of perception regarding others work is known as “awareness”, which is defined </w:t>
      </w:r>
      <w:commentRangeStart w:id="11"/>
      <w:r w:rsidRPr="006E4D49">
        <w:rPr>
          <w:lang w:val="en-US"/>
        </w:rPr>
        <w:t xml:space="preserve">by </w:t>
      </w:r>
      <w:r w:rsidRPr="00EC66BC">
        <w:rPr>
          <w:lang w:val="en-US"/>
        </w:rPr>
        <w:fldChar w:fldCharType="begin"/>
      </w:r>
      <w:r w:rsidRPr="006E4D49">
        <w:rPr>
          <w:lang w:val="en-US"/>
        </w:rPr>
        <w:instrText xml:space="preserve"> ADDIN ZOTERO_ITEM {"citationID":"otsur43e6","properties":{"formattedCitation":"(DOURISH; BELLOTTI, 1992)","plainCitation":"(DOURISH; BELLOTTI, 1992)"},"citationItems":[{"id":2515,"uris":["http://zotero.org/users/892576/items/6DCTVP6K"],"uri":["http://zotero.org/users/892576/items/6DCTVP6K"]}]} </w:instrText>
      </w:r>
      <w:r w:rsidRPr="00EC66BC">
        <w:rPr>
          <w:lang w:val="en-US"/>
        </w:rPr>
        <w:fldChar w:fldCharType="separate"/>
      </w:r>
      <w:r w:rsidRPr="00EC66BC">
        <w:rPr>
          <w:rFonts w:cs="Times New Roman"/>
          <w:lang w:val="en-US"/>
        </w:rPr>
        <w:t>(DOURISH; BELLOTTI, 1992)</w:t>
      </w:r>
      <w:r w:rsidRPr="00EC66BC">
        <w:rPr>
          <w:lang w:val="en-US"/>
        </w:rPr>
        <w:fldChar w:fldCharType="end"/>
      </w:r>
      <w:commentRangeEnd w:id="11"/>
      <w:r>
        <w:rPr>
          <w:rStyle w:val="Refdecomentrio"/>
        </w:rPr>
        <w:commentReference w:id="11"/>
      </w:r>
      <w:r w:rsidRPr="006E4D49">
        <w:rPr>
          <w:lang w:val="en-US"/>
        </w:rPr>
        <w:t xml:space="preserve"> as “an understanding of the activities of others to provide a context for o</w:t>
      </w:r>
      <w:r w:rsidRPr="00EC66BC">
        <w:rPr>
          <w:lang w:val="en-US"/>
        </w:rPr>
        <w:t>ne’s own activities”.</w:t>
      </w:r>
    </w:p>
    <w:p w14:paraId="5541BA25" w14:textId="77777777" w:rsidR="00FF7707" w:rsidRPr="006E4D49" w:rsidRDefault="00FF7707" w:rsidP="00FF7707">
      <w:pPr>
        <w:rPr>
          <w:lang w:val="en-US"/>
        </w:rPr>
      </w:pPr>
      <w:commentRangeStart w:id="12"/>
      <w:r w:rsidRPr="00EC66BC">
        <w:rPr>
          <w:lang w:val="en-US"/>
        </w:rPr>
        <w:t xml:space="preserve">Most of the existing </w:t>
      </w:r>
      <w:r w:rsidRPr="00237733">
        <w:rPr>
          <w:lang w:val="en-US"/>
        </w:rPr>
        <w:t>approaches</w:t>
      </w:r>
      <w:r w:rsidRPr="006E4D49">
        <w:rPr>
          <w:lang w:val="en-US"/>
        </w:rPr>
        <w:t xml:space="preserve"> </w:t>
      </w:r>
      <w:commentRangeEnd w:id="12"/>
      <w:r>
        <w:rPr>
          <w:rStyle w:val="Refdecomentrio"/>
        </w:rPr>
        <w:commentReference w:id="12"/>
      </w:r>
      <w:r w:rsidRPr="006E4D49">
        <w:rPr>
          <w:lang w:val="en-US"/>
        </w:rPr>
        <w:t>that deal with providing awareness of concurrent work (</w:t>
      </w:r>
      <w:commentRangeStart w:id="13"/>
      <w:r w:rsidRPr="006E4D49">
        <w:rPr>
          <w:lang w:val="en-US"/>
        </w:rPr>
        <w:t>in different clones or different branches) are focused only in CVCSs</w:t>
      </w:r>
      <w:commentRangeEnd w:id="13"/>
      <w:r>
        <w:rPr>
          <w:rStyle w:val="Refdecomentrio"/>
        </w:rPr>
        <w:commentReference w:id="13"/>
      </w:r>
      <w:r w:rsidRPr="006E4D49">
        <w:rPr>
          <w:lang w:val="en-US"/>
        </w:rPr>
        <w:t xml:space="preserve">, which are much less prone to branches if compared to DVCSs. </w:t>
      </w:r>
      <w:commentRangeStart w:id="14"/>
      <w:r w:rsidRPr="006E4D49">
        <w:rPr>
          <w:lang w:val="en-US"/>
        </w:rPr>
        <w:t xml:space="preserve">Other approaches </w:t>
      </w:r>
      <w:commentRangeEnd w:id="14"/>
      <w:r>
        <w:rPr>
          <w:rStyle w:val="Refdecomentrio"/>
        </w:rPr>
        <w:commentReference w:id="14"/>
      </w:r>
      <w:r w:rsidRPr="006E4D49">
        <w:rPr>
          <w:lang w:val="en-US"/>
        </w:rPr>
        <w:t>focus on DVCSs, but looking at a specific branch and without offering a way to discover dependencies between clones (i.e., peers), or changes introduced in different branches of work.</w:t>
      </w:r>
    </w:p>
    <w:p w14:paraId="558F025E" w14:textId="77777777" w:rsidR="00FF7707" w:rsidRPr="006E4D49" w:rsidRDefault="00FF7707" w:rsidP="00FF7707">
      <w:pPr>
        <w:rPr>
          <w:lang w:val="en-US"/>
        </w:rPr>
      </w:pPr>
      <w:r w:rsidRPr="006E4D49">
        <w:rPr>
          <w:lang w:val="en-US"/>
        </w:rPr>
        <w:t xml:space="preserve">Therefore, this work main motivation is to establish an </w:t>
      </w:r>
      <w:commentRangeStart w:id="15"/>
      <w:r w:rsidRPr="006E4D49">
        <w:rPr>
          <w:lang w:val="en-US"/>
        </w:rPr>
        <w:t xml:space="preserve">extensible </w:t>
      </w:r>
      <w:commentRangeEnd w:id="15"/>
      <w:r>
        <w:rPr>
          <w:rStyle w:val="Refdecomentrio"/>
        </w:rPr>
        <w:commentReference w:id="15"/>
      </w:r>
      <w:r w:rsidRPr="006E4D49">
        <w:rPr>
          <w:lang w:val="en-US"/>
        </w:rPr>
        <w:t xml:space="preserve">platform that helps DVCS administrators and users in understanding who the existing peers are and how they relate with each other.  </w:t>
      </w:r>
    </w:p>
    <w:p w14:paraId="6A5AC3B0" w14:textId="77777777" w:rsidR="00FF7707" w:rsidRPr="006E4D49" w:rsidRDefault="00FF7707" w:rsidP="00FF7707">
      <w:pPr>
        <w:pStyle w:val="Ttulo2"/>
        <w:rPr>
          <w:lang w:val="en-US"/>
        </w:rPr>
      </w:pPr>
      <w:bookmarkStart w:id="16" w:name="_Toc406785191"/>
      <w:r w:rsidRPr="006E4D49">
        <w:rPr>
          <w:lang w:val="en-US"/>
        </w:rPr>
        <w:t>Goals</w:t>
      </w:r>
      <w:bookmarkEnd w:id="16"/>
    </w:p>
    <w:p w14:paraId="37121439" w14:textId="77777777" w:rsidR="00FF7707" w:rsidRPr="006E4D49" w:rsidRDefault="00FF7707" w:rsidP="00FF7707">
      <w:pPr>
        <w:rPr>
          <w:lang w:val="en-US"/>
        </w:rPr>
      </w:pPr>
      <w:r>
        <w:rPr>
          <w:lang w:val="en-US"/>
        </w:rPr>
        <w:t>In this work</w:t>
      </w:r>
      <w:r w:rsidRPr="006E4D49">
        <w:rPr>
          <w:lang w:val="en-US"/>
        </w:rPr>
        <w:t xml:space="preserve">, we propose a novel visualization infrastructure for DVCS, which gathers information about </w:t>
      </w:r>
      <w:commentRangeStart w:id="17"/>
      <w:r w:rsidRPr="006E4D49">
        <w:rPr>
          <w:lang w:val="en-US"/>
        </w:rPr>
        <w:t>different clones of a repository and presents them visually to the user, allowing one to perceive how his repository evolved over time and how this evolution compares to the evolution of other repositories in the project.</w:t>
      </w:r>
      <w:commentRangeEnd w:id="17"/>
      <w:r>
        <w:rPr>
          <w:rStyle w:val="Refdecomentrio"/>
        </w:rPr>
        <w:commentReference w:id="17"/>
      </w:r>
    </w:p>
    <w:p w14:paraId="4B9EAE04" w14:textId="77777777" w:rsidR="00FF7707" w:rsidRPr="006E4D49" w:rsidRDefault="00FF7707" w:rsidP="00FF7707">
      <w:pPr>
        <w:rPr>
          <w:lang w:val="en-US"/>
        </w:rPr>
      </w:pPr>
      <w:r w:rsidRPr="006E4D49">
        <w:rPr>
          <w:lang w:val="en-US"/>
        </w:rPr>
        <w:t xml:space="preserve">Thus, this work proposes an </w:t>
      </w:r>
      <w:commentRangeStart w:id="18"/>
      <w:r w:rsidRPr="006E4D49">
        <w:rPr>
          <w:lang w:val="en-US"/>
        </w:rPr>
        <w:t xml:space="preserve">extensible </w:t>
      </w:r>
      <w:commentRangeEnd w:id="18"/>
      <w:r>
        <w:rPr>
          <w:rStyle w:val="Refdecomentrio"/>
        </w:rPr>
        <w:commentReference w:id="18"/>
      </w:r>
      <w:r w:rsidRPr="006E4D49">
        <w:rPr>
          <w:lang w:val="en-US"/>
        </w:rPr>
        <w:t xml:space="preserve">platform that enables repository administrators to visualize which the existing repositories of a project are and how they interact with each other. Having this information is important to </w:t>
      </w:r>
      <w:commentRangeStart w:id="19"/>
      <w:r w:rsidRPr="006E4D49">
        <w:rPr>
          <w:lang w:val="en-US"/>
        </w:rPr>
        <w:t>verify if communication is taking place accordingly, based on what was defined in the CM Plan.</w:t>
      </w:r>
      <w:commentRangeEnd w:id="19"/>
      <w:r>
        <w:rPr>
          <w:rStyle w:val="Refdecomentrio"/>
        </w:rPr>
        <w:commentReference w:id="19"/>
      </w:r>
    </w:p>
    <w:p w14:paraId="2186AB18" w14:textId="77777777" w:rsidR="00FF7707" w:rsidRPr="006E4D49" w:rsidRDefault="00FF7707" w:rsidP="00FF7707">
      <w:pPr>
        <w:rPr>
          <w:lang w:val="en-US"/>
        </w:rPr>
      </w:pPr>
      <w:r w:rsidRPr="006E4D49">
        <w:rPr>
          <w:lang w:val="en-US"/>
        </w:rPr>
        <w:t>This work also aims at increasing the developer knowledge of what is going on around his repository and the repositories of his teammates, despite the branch where changes are being done.</w:t>
      </w:r>
    </w:p>
    <w:p w14:paraId="465E70D0" w14:textId="77777777" w:rsidR="00FF7707" w:rsidRPr="006E4D49" w:rsidRDefault="00FF7707" w:rsidP="00FF7707">
      <w:pPr>
        <w:pStyle w:val="Ttulo2"/>
        <w:rPr>
          <w:lang w:val="en-US"/>
        </w:rPr>
      </w:pPr>
      <w:bookmarkStart w:id="20" w:name="_Toc406785192"/>
      <w:r w:rsidRPr="006E4D49">
        <w:rPr>
          <w:lang w:val="en-US"/>
        </w:rPr>
        <w:t>Research Questions</w:t>
      </w:r>
      <w:bookmarkEnd w:id="20"/>
    </w:p>
    <w:p w14:paraId="301AC523" w14:textId="77777777" w:rsidR="00FF7707" w:rsidRPr="006E4D49" w:rsidRDefault="00FF7707" w:rsidP="00FF7707">
      <w:pPr>
        <w:rPr>
          <w:lang w:val="en-US"/>
        </w:rPr>
      </w:pPr>
      <w:commentRangeStart w:id="21"/>
      <w:r w:rsidRPr="006E4D49">
        <w:rPr>
          <w:lang w:val="en-US"/>
        </w:rPr>
        <w:t>Our approach and its evaluation have the primarily objective to answer the following questions</w:t>
      </w:r>
      <w:commentRangeEnd w:id="21"/>
      <w:r>
        <w:rPr>
          <w:rStyle w:val="Refdecomentrio"/>
        </w:rPr>
        <w:commentReference w:id="21"/>
      </w:r>
      <w:r w:rsidRPr="006E4D49">
        <w:rPr>
          <w:lang w:val="en-US"/>
        </w:rPr>
        <w:t>:</w:t>
      </w:r>
    </w:p>
    <w:p w14:paraId="0E09A6EF" w14:textId="77777777" w:rsidR="00FF7707" w:rsidRPr="006E4D49" w:rsidRDefault="00FF7707" w:rsidP="00FF7707">
      <w:pPr>
        <w:pStyle w:val="Listasemnumerao"/>
        <w:rPr>
          <w:lang w:val="en-US"/>
        </w:rPr>
      </w:pPr>
      <w:r w:rsidRPr="006E4D49">
        <w:rPr>
          <w:lang w:val="en-US"/>
        </w:rPr>
        <w:t>Q1: Which clones were created from a repository?</w:t>
      </w:r>
    </w:p>
    <w:p w14:paraId="2355E2C9" w14:textId="77777777" w:rsidR="00FF7707" w:rsidRPr="006E4D49" w:rsidRDefault="00FF7707" w:rsidP="00FF7707">
      <w:pPr>
        <w:pStyle w:val="Listasemnumerao"/>
        <w:rPr>
          <w:lang w:val="en-US"/>
        </w:rPr>
      </w:pPr>
      <w:r w:rsidRPr="006E4D49">
        <w:rPr>
          <w:lang w:val="en-US"/>
        </w:rPr>
        <w:t>Q2: What are the dependencies between different clones?</w:t>
      </w:r>
    </w:p>
    <w:p w14:paraId="30EA0932" w14:textId="77777777" w:rsidR="00FF7707" w:rsidRPr="006E4D49" w:rsidRDefault="00FF7707" w:rsidP="00FF7707">
      <w:pPr>
        <w:pStyle w:val="Listasemnumerao"/>
        <w:rPr>
          <w:lang w:val="en-US"/>
        </w:rPr>
      </w:pPr>
      <w:r w:rsidRPr="006E4D49">
        <w:rPr>
          <w:lang w:val="en-US"/>
        </w:rPr>
        <w:t>Q3: Which changes are under work in parallel (in different clones or different branches) and which of them are available to be incorporated into my work?</w:t>
      </w:r>
    </w:p>
    <w:p w14:paraId="1D6F8447" w14:textId="77777777" w:rsidR="00FF7707" w:rsidRPr="006E4D49" w:rsidRDefault="00FF7707" w:rsidP="00FF7707">
      <w:pPr>
        <w:pStyle w:val="Listasemnumerao"/>
        <w:rPr>
          <w:lang w:val="en-US"/>
        </w:rPr>
      </w:pPr>
      <w:r w:rsidRPr="006E4D49">
        <w:rPr>
          <w:lang w:val="en-US"/>
        </w:rPr>
        <w:t>Q4: Is it computationally feasible to gather this information from all known repositories, keeping them available to be used when needed?</w:t>
      </w:r>
    </w:p>
    <w:p w14:paraId="5A326BB6" w14:textId="77777777" w:rsidR="00FF7707" w:rsidRPr="006E4D49" w:rsidRDefault="00FF7707" w:rsidP="00FF7707">
      <w:pPr>
        <w:pStyle w:val="Ttulo2"/>
        <w:rPr>
          <w:lang w:val="en-US"/>
        </w:rPr>
      </w:pPr>
      <w:bookmarkStart w:id="22" w:name="_Toc406785193"/>
      <w:commentRangeStart w:id="23"/>
      <w:r w:rsidRPr="006E4D49">
        <w:rPr>
          <w:lang w:val="en-US"/>
        </w:rPr>
        <w:t>Contributions</w:t>
      </w:r>
      <w:bookmarkEnd w:id="22"/>
      <w:commentRangeEnd w:id="23"/>
      <w:r>
        <w:rPr>
          <w:rStyle w:val="Refdecomentrio"/>
          <w:rFonts w:eastAsiaTheme="minorHAnsi" w:cstheme="minorBidi"/>
          <w:b w:val="0"/>
          <w:bCs w:val="0"/>
          <w:caps w:val="0"/>
        </w:rPr>
        <w:commentReference w:id="23"/>
      </w:r>
    </w:p>
    <w:p w14:paraId="5B5B0FBD" w14:textId="77777777" w:rsidR="00FF7707" w:rsidRPr="006E4D49" w:rsidRDefault="00FF7707" w:rsidP="00FF7707">
      <w:pPr>
        <w:rPr>
          <w:lang w:val="en-US"/>
        </w:rPr>
      </w:pPr>
      <w:r w:rsidRPr="006E4D49">
        <w:rPr>
          <w:lang w:val="en-US"/>
        </w:rPr>
        <w:t xml:space="preserve">This work introduces a new infrastructure for DVCS monitoring and awareness that can gather information </w:t>
      </w:r>
      <w:r>
        <w:rPr>
          <w:lang w:val="en-US"/>
        </w:rPr>
        <w:t>from</w:t>
      </w:r>
      <w:r w:rsidRPr="006E4D49">
        <w:rPr>
          <w:lang w:val="en-US"/>
        </w:rPr>
        <w:t xml:space="preserve"> DVCS repositories, consolidate this information and provide a series of </w:t>
      </w:r>
      <w:commentRangeStart w:id="24"/>
      <w:r w:rsidRPr="006E4D49">
        <w:rPr>
          <w:lang w:val="en-US"/>
        </w:rPr>
        <w:t xml:space="preserve">extensible </w:t>
      </w:r>
      <w:commentRangeEnd w:id="24"/>
      <w:r>
        <w:rPr>
          <w:rStyle w:val="Refdecomentrio"/>
        </w:rPr>
        <w:commentReference w:id="24"/>
      </w:r>
      <w:r w:rsidRPr="006E4D49">
        <w:rPr>
          <w:lang w:val="en-US"/>
        </w:rPr>
        <w:t xml:space="preserve">visualizations to the user. </w:t>
      </w:r>
      <w:commentRangeStart w:id="25"/>
      <w:r w:rsidRPr="006E4D49">
        <w:rPr>
          <w:lang w:val="en-US"/>
        </w:rPr>
        <w:t>These visualizations can help administrators and developers in knowing who the participating peers in a project are and how they depend upon each other.</w:t>
      </w:r>
      <w:commentRangeEnd w:id="25"/>
      <w:r>
        <w:rPr>
          <w:rStyle w:val="Refdecomentrio"/>
        </w:rPr>
        <w:commentReference w:id="25"/>
      </w:r>
      <w:r w:rsidRPr="006E4D49">
        <w:rPr>
          <w:lang w:val="en-US"/>
        </w:rPr>
        <w:t xml:space="preserve"> </w:t>
      </w:r>
      <w:commentRangeStart w:id="26"/>
      <w:r w:rsidRPr="006E4D49">
        <w:rPr>
          <w:lang w:val="en-US"/>
        </w:rPr>
        <w:t>The infrastructure also opens new research possibilities to enhance the existing visualizations and provide new ones</w:t>
      </w:r>
      <w:commentRangeEnd w:id="26"/>
      <w:r>
        <w:rPr>
          <w:rStyle w:val="Refdecomentrio"/>
        </w:rPr>
        <w:commentReference w:id="26"/>
      </w:r>
      <w:r w:rsidRPr="006E4D49">
        <w:rPr>
          <w:lang w:val="en-US"/>
        </w:rPr>
        <w:t xml:space="preserve">. </w:t>
      </w:r>
      <w:commentRangeStart w:id="27"/>
      <w:r w:rsidRPr="006E4D49">
        <w:rPr>
          <w:lang w:val="en-US"/>
        </w:rPr>
        <w:t>The information that is gathered can be increased and used to mine information in the repositories and thus uncovering usage patterns or presenting metrics</w:t>
      </w:r>
      <w:commentRangeEnd w:id="27"/>
      <w:r>
        <w:rPr>
          <w:rStyle w:val="Refdecomentrio"/>
        </w:rPr>
        <w:commentReference w:id="27"/>
      </w:r>
      <w:r w:rsidRPr="006E4D49">
        <w:rPr>
          <w:lang w:val="en-US"/>
        </w:rPr>
        <w:t>.</w:t>
      </w:r>
    </w:p>
    <w:p w14:paraId="4F77B1B5" w14:textId="77777777" w:rsidR="00FF7707" w:rsidRPr="006E4D49" w:rsidRDefault="00FF7707" w:rsidP="00FF7707">
      <w:pPr>
        <w:pStyle w:val="Ttulo2"/>
        <w:rPr>
          <w:lang w:val="en-US"/>
        </w:rPr>
      </w:pPr>
      <w:bookmarkStart w:id="28" w:name="_Toc406785194"/>
      <w:r w:rsidRPr="006E4D49">
        <w:rPr>
          <w:lang w:val="en-US"/>
        </w:rPr>
        <w:t>Organization</w:t>
      </w:r>
      <w:bookmarkEnd w:id="28"/>
    </w:p>
    <w:p w14:paraId="3DE943BF" w14:textId="77777777" w:rsidR="00FF7707" w:rsidRPr="006E4D49" w:rsidRDefault="00FF7707" w:rsidP="00FF7707">
      <w:pPr>
        <w:rPr>
          <w:lang w:val="en-US"/>
        </w:rPr>
      </w:pPr>
      <w:r w:rsidRPr="006E4D49">
        <w:rPr>
          <w:lang w:val="en-US"/>
        </w:rPr>
        <w:t>Besides this introduction, this work is organized in four</w:t>
      </w:r>
      <w:r w:rsidRPr="006E4D49">
        <w:rPr>
          <w:color w:val="FF0000"/>
          <w:lang w:val="en-US"/>
        </w:rPr>
        <w:t xml:space="preserve"> </w:t>
      </w:r>
      <w:r w:rsidRPr="006E4D49">
        <w:rPr>
          <w:lang w:val="en-US"/>
        </w:rPr>
        <w:t xml:space="preserve">other chapters. </w:t>
      </w:r>
      <w:r w:rsidRPr="006E4D49">
        <w:rPr>
          <w:color w:val="FF0000"/>
          <w:lang w:val="en-US"/>
        </w:rPr>
        <w:t xml:space="preserve">&lt;Chapter 2&gt; </w:t>
      </w:r>
      <w:r w:rsidRPr="006E4D49">
        <w:rPr>
          <w:lang w:val="en-US"/>
        </w:rPr>
        <w:t xml:space="preserve">presents some introductory topics regarding DVCS. It contrasts DVCS usage against CVCS. It also explains the concept of </w:t>
      </w:r>
      <w:r w:rsidRPr="006E4D49">
        <w:rPr>
          <w:i/>
          <w:lang w:val="en-US"/>
        </w:rPr>
        <w:t>branches</w:t>
      </w:r>
      <w:r w:rsidRPr="006E4D49">
        <w:rPr>
          <w:lang w:val="en-US"/>
        </w:rPr>
        <w:t xml:space="preserve"> and how they are used in DVCS. Lastly, it </w:t>
      </w:r>
      <w:r>
        <w:rPr>
          <w:lang w:val="en-US"/>
        </w:rPr>
        <w:t>presents</w:t>
      </w:r>
      <w:r w:rsidRPr="006E4D49">
        <w:rPr>
          <w:lang w:val="en-US"/>
        </w:rPr>
        <w:t xml:space="preserve"> the related work, </w:t>
      </w:r>
      <w:r>
        <w:rPr>
          <w:lang w:val="en-US"/>
        </w:rPr>
        <w:t>which include</w:t>
      </w:r>
      <w:r w:rsidRPr="006E4D49">
        <w:rPr>
          <w:lang w:val="en-US"/>
        </w:rPr>
        <w:t xml:space="preserve"> commit visualization approaches</w:t>
      </w:r>
      <w:r>
        <w:rPr>
          <w:lang w:val="en-US"/>
        </w:rPr>
        <w:t xml:space="preserve">, </w:t>
      </w:r>
      <w:r w:rsidRPr="006E4D49">
        <w:rPr>
          <w:lang w:val="en-US"/>
        </w:rPr>
        <w:t>approaches that provide awareness of concurrent changes, and approaches that focus on repository visualization.</w:t>
      </w:r>
    </w:p>
    <w:p w14:paraId="38D8CBCE" w14:textId="77777777" w:rsidR="00FF7707" w:rsidRPr="006E4D49" w:rsidRDefault="00FF7707" w:rsidP="00FF7707">
      <w:pPr>
        <w:rPr>
          <w:lang w:val="en-US"/>
        </w:rPr>
      </w:pPr>
      <w:r w:rsidRPr="006E4D49">
        <w:rPr>
          <w:color w:val="FF0000"/>
          <w:lang w:val="en-US"/>
        </w:rPr>
        <w:t>&lt;Chapter 3&gt;</w:t>
      </w:r>
      <w:r w:rsidRPr="006E4D49">
        <w:rPr>
          <w:lang w:val="en-US"/>
        </w:rPr>
        <w:t xml:space="preserve"> presents the approach, </w:t>
      </w:r>
      <w:commentRangeStart w:id="29"/>
      <w:r w:rsidRPr="006E4D49">
        <w:rPr>
          <w:lang w:val="en-US"/>
        </w:rPr>
        <w:t>named DyeVC</w:t>
      </w:r>
      <w:r w:rsidRPr="004F07B6">
        <w:rPr>
          <w:rStyle w:val="Refdenotaderodap"/>
          <w:lang w:val="en-US"/>
        </w:rPr>
        <w:footnoteReference w:id="1"/>
      </w:r>
      <w:commentRangeEnd w:id="29"/>
      <w:r>
        <w:rPr>
          <w:rStyle w:val="Refdecomentrio"/>
        </w:rPr>
        <w:commentReference w:id="29"/>
      </w:r>
      <w:r w:rsidRPr="006E4D49">
        <w:rPr>
          <w:lang w:val="en-US"/>
        </w:rPr>
        <w:t xml:space="preserve">. This chapter describes how DVCS information is gathered and structured. Then it </w:t>
      </w:r>
      <w:r w:rsidRPr="00EC66BC">
        <w:rPr>
          <w:lang w:val="en-US"/>
        </w:rPr>
        <w:t>outlines the existing visualizations in a hierarchical way, discussing the level</w:t>
      </w:r>
      <w:r w:rsidRPr="00237733">
        <w:rPr>
          <w:lang w:val="en-US"/>
        </w:rPr>
        <w:t xml:space="preserve"> of detail included in each one</w:t>
      </w:r>
      <w:r w:rsidRPr="006E4D49">
        <w:rPr>
          <w:lang w:val="en-US"/>
        </w:rPr>
        <w:t xml:space="preserve">, over the example introduced in </w:t>
      </w:r>
      <w:r w:rsidRPr="00EC66BC">
        <w:rPr>
          <w:lang w:val="en-US"/>
        </w:rPr>
        <w:fldChar w:fldCharType="begin"/>
      </w:r>
      <w:r w:rsidRPr="006E4D49">
        <w:rPr>
          <w:lang w:val="en-US"/>
        </w:rPr>
        <w:instrText xml:space="preserve"> REF _Ref393358131 \h </w:instrText>
      </w:r>
      <w:r w:rsidRPr="00EC66BC">
        <w:rPr>
          <w:lang w:val="en-US"/>
        </w:rPr>
      </w:r>
      <w:r w:rsidRPr="00EC66BC">
        <w:rPr>
          <w:lang w:val="en-US"/>
        </w:rPr>
        <w:fldChar w:fldCharType="separate"/>
      </w:r>
      <w:r w:rsidRPr="00EC66BC">
        <w:rPr>
          <w:lang w:val="en-US"/>
        </w:rPr>
        <w:t xml:space="preserve">Figure </w:t>
      </w:r>
      <w:r w:rsidRPr="004F07B6">
        <w:rPr>
          <w:lang w:val="en-US"/>
        </w:rPr>
        <w:t>1</w:t>
      </w:r>
      <w:r w:rsidRPr="00EC66BC">
        <w:rPr>
          <w:lang w:val="en-US"/>
        </w:rPr>
        <w:fldChar w:fldCharType="end"/>
      </w:r>
      <w:r w:rsidRPr="006E4D49">
        <w:rPr>
          <w:lang w:val="en-US"/>
        </w:rPr>
        <w:t xml:space="preserve">. It also </w:t>
      </w:r>
      <w:r w:rsidRPr="00EC66BC">
        <w:rPr>
          <w:lang w:val="en-US"/>
        </w:rPr>
        <w:t xml:space="preserve">discusses </w:t>
      </w:r>
      <w:r w:rsidRPr="00237733">
        <w:rPr>
          <w:lang w:val="en-US"/>
        </w:rPr>
        <w:t>the algorithm used in information gathering, which is in the heart of the process that discovers related peers, dependencies</w:t>
      </w:r>
      <w:r>
        <w:rPr>
          <w:lang w:val="en-US"/>
        </w:rPr>
        <w:t>,</w:t>
      </w:r>
      <w:r w:rsidRPr="00237733">
        <w:rPr>
          <w:lang w:val="en-US"/>
        </w:rPr>
        <w:t xml:space="preserve"> and </w:t>
      </w:r>
      <w:commentRangeStart w:id="30"/>
      <w:r w:rsidRPr="00237733">
        <w:rPr>
          <w:lang w:val="en-US"/>
        </w:rPr>
        <w:t>work in p</w:t>
      </w:r>
      <w:r w:rsidRPr="006E4D49">
        <w:rPr>
          <w:lang w:val="en-US"/>
        </w:rPr>
        <w:t>rogress</w:t>
      </w:r>
      <w:commentRangeEnd w:id="30"/>
      <w:r>
        <w:rPr>
          <w:rStyle w:val="Refdecomentrio"/>
        </w:rPr>
        <w:commentReference w:id="30"/>
      </w:r>
      <w:r w:rsidRPr="006E4D49">
        <w:rPr>
          <w:lang w:val="en-US"/>
        </w:rPr>
        <w:t xml:space="preserve">. Furthermore, it presents the technologies </w:t>
      </w:r>
      <w:r>
        <w:rPr>
          <w:lang w:val="en-US"/>
        </w:rPr>
        <w:t>used</w:t>
      </w:r>
      <w:r w:rsidRPr="006E4D49">
        <w:rPr>
          <w:lang w:val="en-US"/>
        </w:rPr>
        <w:t xml:space="preserve"> in the implementation. Finally, it shows a typical usage </w:t>
      </w:r>
      <w:r>
        <w:rPr>
          <w:lang w:val="en-US"/>
        </w:rPr>
        <w:t xml:space="preserve">scenario </w:t>
      </w:r>
      <w:r w:rsidRPr="006E4D49">
        <w:rPr>
          <w:lang w:val="en-US"/>
        </w:rPr>
        <w:t xml:space="preserve">of </w:t>
      </w:r>
      <w:r>
        <w:rPr>
          <w:lang w:val="en-US"/>
        </w:rPr>
        <w:t>DyeVC</w:t>
      </w:r>
      <w:r w:rsidRPr="006E4D49">
        <w:rPr>
          <w:lang w:val="en-US"/>
        </w:rPr>
        <w:t xml:space="preserve">, describing </w:t>
      </w:r>
      <w:r>
        <w:rPr>
          <w:lang w:val="en-US"/>
        </w:rPr>
        <w:t>its</w:t>
      </w:r>
      <w:r w:rsidRPr="006E4D49">
        <w:rPr>
          <w:lang w:val="en-US"/>
        </w:rPr>
        <w:t xml:space="preserve"> prototype and the first steps needed to use it.</w:t>
      </w:r>
    </w:p>
    <w:p w14:paraId="700F7A5F" w14:textId="77777777" w:rsidR="00FF7707" w:rsidRPr="006E4D49" w:rsidRDefault="00FF7707" w:rsidP="00FF7707">
      <w:pPr>
        <w:rPr>
          <w:lang w:val="en-US"/>
        </w:rPr>
      </w:pPr>
      <w:r w:rsidRPr="006E4D49">
        <w:rPr>
          <w:color w:val="FF0000"/>
          <w:lang w:val="en-US"/>
        </w:rPr>
        <w:t xml:space="preserve">&lt;Chapter 4&gt; </w:t>
      </w:r>
      <w:r w:rsidRPr="006E4D49">
        <w:rPr>
          <w:lang w:val="en-US"/>
        </w:rPr>
        <w:t>describes the evaluation performed on the usage of DyeVC to provide awareness over an open source project that uses DVCS. Next, the scalability of the approach is evaluated, presenting the factors that may affect the capability of using DyeVC. Lastly, it presents some threats to the validity of the performed evaluation.</w:t>
      </w:r>
    </w:p>
    <w:p w14:paraId="1CD674DE" w14:textId="77777777" w:rsidR="00FF7707" w:rsidRPr="006E4D49" w:rsidRDefault="00FF7707" w:rsidP="00FF7707">
      <w:pPr>
        <w:rPr>
          <w:lang w:val="en-US"/>
        </w:rPr>
      </w:pPr>
      <w:r w:rsidRPr="006E4D49">
        <w:rPr>
          <w:lang w:val="en-US"/>
        </w:rPr>
        <w:t xml:space="preserve">Finally, </w:t>
      </w:r>
      <w:r w:rsidRPr="006E4D49">
        <w:rPr>
          <w:color w:val="FF0000"/>
          <w:lang w:val="en-US"/>
        </w:rPr>
        <w:t xml:space="preserve">&lt;Chapter 5&gt; </w:t>
      </w:r>
      <w:r w:rsidRPr="006E4D49">
        <w:rPr>
          <w:lang w:val="en-US"/>
        </w:rPr>
        <w:t>concludes this work, presenting contributions, limitations, and future work.</w:t>
      </w:r>
    </w:p>
    <w:p w14:paraId="6A4E20EB" w14:textId="77777777" w:rsidR="00581A4A" w:rsidRPr="00E92F36" w:rsidRDefault="00581A4A">
      <w:pPr>
        <w:spacing w:after="200" w:line="276" w:lineRule="auto"/>
        <w:ind w:firstLine="0"/>
        <w:jc w:val="left"/>
        <w:rPr>
          <w:color w:val="FF0000"/>
          <w:lang w:val="en-US"/>
        </w:rPr>
      </w:pPr>
      <w:r w:rsidRPr="00E92F36">
        <w:rPr>
          <w:color w:val="FF0000"/>
          <w:lang w:val="en-US"/>
        </w:rPr>
        <w:br w:type="page"/>
      </w:r>
    </w:p>
    <w:p w14:paraId="5251C105" w14:textId="77777777" w:rsidR="00581A4A" w:rsidRPr="00E92F36" w:rsidRDefault="00581A4A" w:rsidP="00581A4A">
      <w:pPr>
        <w:pStyle w:val="Ttulo1"/>
        <w:rPr>
          <w:lang w:val="en-US"/>
        </w:rPr>
      </w:pPr>
      <w:bookmarkStart w:id="31" w:name="_Toc393357581"/>
      <w:bookmarkStart w:id="32" w:name="_Ref393357917"/>
      <w:r w:rsidRPr="00E92F36">
        <w:rPr>
          <w:lang w:val="en-US"/>
        </w:rPr>
        <w:t xml:space="preserve">– </w:t>
      </w:r>
      <w:r w:rsidR="00593F6D" w:rsidRPr="00E92F36">
        <w:rPr>
          <w:lang w:val="en-US"/>
        </w:rPr>
        <w:t>Awareness over Distributed Version Control Systems</w:t>
      </w:r>
      <w:bookmarkEnd w:id="31"/>
      <w:bookmarkEnd w:id="32"/>
    </w:p>
    <w:p w14:paraId="2566BB01" w14:textId="77777777" w:rsidR="00FF7707" w:rsidRPr="00B650EC" w:rsidRDefault="00FF7707" w:rsidP="00FF7707">
      <w:pPr>
        <w:pStyle w:val="Ttulo2"/>
        <w:rPr>
          <w:lang w:val="en-US"/>
        </w:rPr>
      </w:pPr>
      <w:bookmarkStart w:id="33" w:name="_Toc394584902"/>
      <w:bookmarkStart w:id="34" w:name="_Toc395037905"/>
      <w:r w:rsidRPr="00B650EC">
        <w:rPr>
          <w:lang w:val="en-US"/>
        </w:rPr>
        <w:t>Introduction</w:t>
      </w:r>
      <w:bookmarkEnd w:id="33"/>
      <w:bookmarkEnd w:id="34"/>
    </w:p>
    <w:p w14:paraId="7120D533" w14:textId="77777777" w:rsidR="00FF7707" w:rsidRPr="00B650EC" w:rsidRDefault="00FF7707" w:rsidP="00FF7707">
      <w:pPr>
        <w:rPr>
          <w:lang w:val="en-US"/>
        </w:rPr>
      </w:pPr>
      <w:commentRangeStart w:id="35"/>
      <w:r w:rsidRPr="00B650EC">
        <w:rPr>
          <w:lang w:val="en-US"/>
        </w:rPr>
        <w:t xml:space="preserve">SCM </w:t>
      </w:r>
      <w:commentRangeEnd w:id="35"/>
      <w:r w:rsidRPr="00647660">
        <w:rPr>
          <w:rStyle w:val="Refdecomentrio"/>
          <w:lang w:val="en-US"/>
        </w:rPr>
        <w:commentReference w:id="35"/>
      </w:r>
      <w:r w:rsidRPr="00B650EC">
        <w:rPr>
          <w:lang w:val="en-US"/>
        </w:rPr>
        <w:t xml:space="preserve">is part of the Software Engineering and was born in the 70s </w:t>
      </w:r>
      <w:r w:rsidRPr="00B650EC">
        <w:rPr>
          <w:lang w:val="en-US"/>
        </w:rPr>
        <w:fldChar w:fldCharType="begin"/>
      </w:r>
      <w:r>
        <w:rPr>
          <w:lang w:val="en-US"/>
        </w:rPr>
        <w:instrText xml:space="preserve"> ADDIN ZOTERO_ITEM {"citationID":"hAhqsWtL","properties":{"formattedCitation":"(ESTUBLIER, 2000)","plainCitation":"(ESTUBLIER, 2000)"},"citationItems":[{"id":1168,"uris":["http://zotero.org/users/892576/items/QWIBJUD8"],"uri":["http://zotero.org/users/892576/items/QWIBJUD8"]}]} </w:instrText>
      </w:r>
      <w:r w:rsidRPr="00B650EC">
        <w:rPr>
          <w:lang w:val="en-US"/>
        </w:rPr>
        <w:fldChar w:fldCharType="separate"/>
      </w:r>
      <w:r w:rsidRPr="00007D39">
        <w:rPr>
          <w:rFonts w:cs="Times New Roman"/>
          <w:lang w:val="en-US"/>
        </w:rPr>
        <w:t>(ESTUBLIER, 2000)</w:t>
      </w:r>
      <w:r w:rsidRPr="00B650EC">
        <w:rPr>
          <w:lang w:val="en-US"/>
        </w:rPr>
        <w:fldChar w:fldCharType="end"/>
      </w:r>
      <w:r w:rsidRPr="00B650EC">
        <w:rPr>
          <w:lang w:val="en-US"/>
        </w:rPr>
        <w:t xml:space="preserve">. According to </w:t>
      </w:r>
      <w:commentRangeStart w:id="36"/>
      <w:r w:rsidRPr="00B650EC">
        <w:rPr>
          <w:lang w:val="en-US"/>
        </w:rPr>
        <w:fldChar w:fldCharType="begin"/>
      </w:r>
      <w:ins w:id="37" w:author="Cristiano Cesario" w:date="2014-08-16T15:44:00Z">
        <w:r>
          <w:rPr>
            <w:lang w:val="en-US"/>
          </w:rPr>
          <w:instrText xml:space="preserve"> ADDIN ZOTERO_ITEM {"citationID":"gWDHkSG7","properties":{"formattedCitation":"(2006)","plainCitation":"(2006)"},"citationItems":[{"id":1066,"uris":["http://zotero.org/users/892576/items/6J65EPRK"],"uri":["http://zotero.org/users/892576/items/6J65EPRK"],"suppress-author":true}]} </w:instrText>
        </w:r>
      </w:ins>
      <w:del w:id="38" w:author="Cristiano Cesario" w:date="2014-08-16T15:44:00Z">
        <w:r w:rsidDel="00007D39">
          <w:rPr>
            <w:lang w:val="en-US"/>
          </w:rPr>
          <w:delInstrText xml:space="preserve"> ADDIN ZOTERO_ITEM {"citationID":"Tt5dWVwO","properties":{"formattedCitation":"(MURTA, 2006)","plainCitation":"(MURTA, 2006)"},"citationItems":[{"id":1066,"uris":["http://zotero.org/users/892576/items/6J65EPRK"],"uri":["http://zotero.org/users/892576/items/6J65EPRK"]}]} </w:delInstrText>
        </w:r>
      </w:del>
      <w:r w:rsidRPr="00B650EC">
        <w:rPr>
          <w:lang w:val="en-US"/>
        </w:rPr>
        <w:fldChar w:fldCharType="separate"/>
      </w:r>
      <w:ins w:id="39" w:author="Cristiano Cesario" w:date="2014-08-16T15:44:00Z">
        <w:r w:rsidRPr="00007D39">
          <w:rPr>
            <w:rFonts w:cs="Times New Roman"/>
            <w:lang w:val="en-US"/>
            <w:rPrChange w:id="40" w:author="Cristiano Cesario" w:date="2014-08-16T15:44:00Z">
              <w:rPr>
                <w:rFonts w:cs="Times New Roman"/>
              </w:rPr>
            </w:rPrChange>
          </w:rPr>
          <w:t>(2006)</w:t>
        </w:r>
      </w:ins>
      <w:del w:id="41" w:author="Cristiano Cesario" w:date="2014-08-16T15:44:00Z">
        <w:r w:rsidRPr="00007D39" w:rsidDel="00007D39">
          <w:rPr>
            <w:lang w:val="en-US"/>
          </w:rPr>
          <w:delText>(MURTA, 2006)</w:delText>
        </w:r>
      </w:del>
      <w:r w:rsidRPr="00B650EC">
        <w:rPr>
          <w:lang w:val="en-US"/>
        </w:rPr>
        <w:fldChar w:fldCharType="end"/>
      </w:r>
      <w:commentRangeEnd w:id="36"/>
      <w:r w:rsidRPr="00647660">
        <w:rPr>
          <w:rStyle w:val="Refdecomentrio"/>
          <w:lang w:val="en-US"/>
        </w:rPr>
        <w:commentReference w:id="36"/>
      </w:r>
      <w:r w:rsidRPr="00B650EC">
        <w:rPr>
          <w:lang w:val="en-US"/>
        </w:rPr>
        <w:t xml:space="preserve">, under the development perspective, SCM is divided into three main systems: Change Management, Version Control, and Release Management. </w:t>
      </w:r>
      <w:r w:rsidRPr="00B650EC">
        <w:rPr>
          <w:b/>
          <w:lang w:val="en-US"/>
        </w:rPr>
        <w:t>Change Management</w:t>
      </w:r>
      <w:r w:rsidRPr="00B650EC">
        <w:rPr>
          <w:lang w:val="en-US"/>
        </w:rPr>
        <w:t xml:space="preserve"> is in charge of systematically controlling the configuration, storing and reporting the information produced along the change requests. </w:t>
      </w:r>
      <w:r w:rsidRPr="00B650EC">
        <w:rPr>
          <w:b/>
          <w:lang w:val="en-US"/>
        </w:rPr>
        <w:t xml:space="preserve">Version Control </w:t>
      </w:r>
      <w:r w:rsidRPr="00B650EC">
        <w:rPr>
          <w:lang w:val="en-US"/>
        </w:rPr>
        <w:t xml:space="preserve">deals with the identification and evolution of configuration items (CI). Finally, </w:t>
      </w:r>
      <w:r w:rsidRPr="00B650EC">
        <w:rPr>
          <w:b/>
          <w:lang w:val="en-US"/>
        </w:rPr>
        <w:t>Release Management</w:t>
      </w:r>
      <w:r w:rsidRPr="00B650EC">
        <w:rPr>
          <w:lang w:val="en-US"/>
        </w:rPr>
        <w:t xml:space="preserve"> automates the process of building executable files from the source code and releasing them into production.</w:t>
      </w:r>
    </w:p>
    <w:p w14:paraId="139FFC71" w14:textId="77777777" w:rsidR="00FF7707" w:rsidRPr="00B650EC" w:rsidRDefault="00FF7707" w:rsidP="00FF7707">
      <w:pPr>
        <w:rPr>
          <w:lang w:val="en-US"/>
        </w:rPr>
      </w:pPr>
      <w:r w:rsidRPr="00B650EC">
        <w:rPr>
          <w:lang w:val="en-US"/>
        </w:rPr>
        <w:t xml:space="preserve">Version Control Systems (VCSs) date back to the 70s, when the first VCS, called Source Code Control System (SCCS), emerged </w:t>
      </w:r>
      <w:r w:rsidRPr="00B650EC">
        <w:rPr>
          <w:lang w:val="en-US"/>
        </w:rPr>
        <w:fldChar w:fldCharType="begin"/>
      </w:r>
      <w:r w:rsidRPr="00B650EC">
        <w:rPr>
          <w:lang w:val="en-US"/>
        </w:rPr>
        <w:instrText xml:space="preserve"> ADDIN ZOTERO_ITEM {"citationID":"2kspe83s7f","properties":{"formattedCitation":"(ROCHKIND, 1975)","plainCitation":"(ROCHKIND, 1975)"},"citationItems":[{"id":1072,"uris":["http://zotero.org/users/892576/items/7J2JEB2X"],"uri":["http://zotero.org/users/892576/items/7J2JEB2X"]}]} </w:instrText>
      </w:r>
      <w:r w:rsidRPr="00B650EC">
        <w:rPr>
          <w:lang w:val="en-US"/>
        </w:rPr>
        <w:fldChar w:fldCharType="separate"/>
      </w:r>
      <w:r w:rsidRPr="00B650EC">
        <w:rPr>
          <w:rFonts w:cs="Times New Roman"/>
          <w:lang w:val="en-US"/>
        </w:rPr>
        <w:t>(ROCHKIND, 1975)</w:t>
      </w:r>
      <w:r w:rsidRPr="00B650EC">
        <w:rPr>
          <w:lang w:val="en-US"/>
        </w:rPr>
        <w:fldChar w:fldCharType="end"/>
      </w:r>
      <w:r w:rsidRPr="00B650EC">
        <w:rPr>
          <w:lang w:val="en-US"/>
        </w:rPr>
        <w:t>. VCSs were the first SCM systems to emerge and, since then, they have evolved substantially, from the local access needed by SCCS, to a client-server architecture, and more recently to a distributed architecture. Besides their original scope, they have also been used as a data source to mine data related to software development, because they have the knowledge of all CIs and how they evolved over time (what was changed, why changes occurred, when changes happened, and who performed the changes). Moreover, as VCSs are the single point where every IC resides, they might be used not only to know what happened in the past, but also provide awareness of what is happening in the present and to help predicting what might happen in the future.</w:t>
      </w:r>
    </w:p>
    <w:p w14:paraId="7BA438B7" w14:textId="77777777" w:rsidR="00FF7707" w:rsidRPr="00B650EC" w:rsidRDefault="00FF7707" w:rsidP="00FF7707">
      <w:pPr>
        <w:rPr>
          <w:lang w:val="en-US"/>
        </w:rPr>
      </w:pPr>
      <w:r w:rsidRPr="00B650EC">
        <w:rPr>
          <w:lang w:val="en-US"/>
        </w:rPr>
        <w:t xml:space="preserve">Awareness is defined by </w:t>
      </w:r>
      <w:ins w:id="42" w:author="Cristiano Cesario" w:date="2014-08-16T15:45:00Z">
        <w:r>
          <w:rPr>
            <w:lang w:val="en-US"/>
          </w:rPr>
          <w:t xml:space="preserve">DOURISH and BELLOTTI </w:t>
        </w:r>
      </w:ins>
      <w:r w:rsidRPr="00B650EC">
        <w:rPr>
          <w:lang w:val="en-US"/>
        </w:rPr>
        <w:fldChar w:fldCharType="begin"/>
      </w:r>
      <w:ins w:id="43" w:author="Cristiano Cesario" w:date="2014-08-16T15:45:00Z">
        <w:r>
          <w:rPr>
            <w:lang w:val="en-US"/>
          </w:rPr>
          <w:instrText xml:space="preserve"> ADDIN ZOTERO_ITEM {"citationID":"kdSgwPlx","properties":{"formattedCitation":"(1992)","plainCitation":"(1992)"},"citationItems":[{"id":2515,"uris":["http://zotero.org/users/892576/items/6DCTVP6K"],"uri":["http://zotero.org/users/892576/items/6DCTVP6K"],"suppress-author":true}]} </w:instrText>
        </w:r>
      </w:ins>
      <w:del w:id="44" w:author="Cristiano Cesario" w:date="2014-08-16T15:45:00Z">
        <w:r w:rsidRPr="00B650EC" w:rsidDel="00007D39">
          <w:rPr>
            <w:lang w:val="en-US"/>
          </w:rPr>
          <w:delInstrText xml:space="preserve"> ADDIN ZOTERO_ITEM {"citationID":"otsur43e6","properties":{"formattedCitation":"(DOURISH; BELLOTTI, 1992)","plainCitation":"(DOURISH; BELLOTTI, 1992)"},"citationItems":[{"id":2515,"uris":["http://zotero.org/users/892576/items/6DCTVP6K"],"uri":["http://zotero.org/users/892576/items/6DCTVP6K"]}]} </w:delInstrText>
        </w:r>
      </w:del>
      <w:r w:rsidRPr="00B650EC">
        <w:rPr>
          <w:lang w:val="en-US"/>
        </w:rPr>
        <w:fldChar w:fldCharType="separate"/>
      </w:r>
      <w:ins w:id="45" w:author="Cristiano Cesario" w:date="2014-08-16T15:45:00Z">
        <w:r w:rsidRPr="00007D39">
          <w:rPr>
            <w:rFonts w:cs="Times New Roman"/>
            <w:lang w:val="en-US"/>
            <w:rPrChange w:id="46" w:author="Cristiano Cesario" w:date="2014-08-16T15:45:00Z">
              <w:rPr>
                <w:rFonts w:cs="Times New Roman"/>
              </w:rPr>
            </w:rPrChange>
          </w:rPr>
          <w:t>(1992)</w:t>
        </w:r>
      </w:ins>
      <w:del w:id="47" w:author="Cristiano Cesario" w:date="2014-08-16T15:45:00Z">
        <w:r w:rsidRPr="00007D39" w:rsidDel="00007D39">
          <w:rPr>
            <w:lang w:val="en-US"/>
          </w:rPr>
          <w:delText>(DOURISH; BELLOTTI, 1992)</w:delText>
        </w:r>
      </w:del>
      <w:r w:rsidRPr="00B650EC">
        <w:rPr>
          <w:lang w:val="en-US"/>
        </w:rPr>
        <w:fldChar w:fldCharType="end"/>
      </w:r>
      <w:r w:rsidRPr="00B650EC">
        <w:rPr>
          <w:lang w:val="en-US"/>
        </w:rPr>
        <w:t xml:space="preserve"> as “an understanding of the activities of others to provide a context for one’s own activities”. The information needed to provide awareness depends on what people need to be aware of. In the context of this work, which focus on the awareness of changes occurring in DVCS, </w:t>
      </w:r>
      <w:commentRangeStart w:id="48"/>
      <w:r w:rsidRPr="00B650EC">
        <w:rPr>
          <w:lang w:val="en-US"/>
        </w:rPr>
        <w:t>all the information needed is generally available within the repository</w:t>
      </w:r>
      <w:commentRangeEnd w:id="48"/>
      <w:r w:rsidRPr="00647660">
        <w:rPr>
          <w:rStyle w:val="Refdecomentrio"/>
          <w:lang w:val="en-US"/>
        </w:rPr>
        <w:commentReference w:id="48"/>
      </w:r>
      <w:r w:rsidRPr="00B650EC">
        <w:rPr>
          <w:lang w:val="en-US"/>
        </w:rPr>
        <w:t>, such as which files have changed, what changes were applied, who applied the changes, when the changes occurred, and why the changes were applied.</w:t>
      </w:r>
    </w:p>
    <w:p w14:paraId="6620B120" w14:textId="77777777" w:rsidR="00FF7707" w:rsidRPr="00B650EC" w:rsidRDefault="00FF7707" w:rsidP="00FF7707">
      <w:pPr>
        <w:rPr>
          <w:lang w:val="en-US"/>
        </w:rPr>
      </w:pPr>
      <w:r w:rsidRPr="00B650EC">
        <w:rPr>
          <w:lang w:val="en-US"/>
        </w:rPr>
        <w:t xml:space="preserve">This chapter presents some basic concepts related to DVCS and some approaches related to providing awareness combined with VCS.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Pr="00B650EC">
        <w:rPr>
          <w:lang w:val="en-US"/>
        </w:rPr>
        <w:t>1.2</w:t>
      </w:r>
      <w:r w:rsidRPr="00B650EC">
        <w:rPr>
          <w:lang w:val="en-US"/>
        </w:rPr>
        <w:fldChar w:fldCharType="end"/>
      </w:r>
      <w:r w:rsidRPr="00B650EC">
        <w:rPr>
          <w:lang w:val="en-US"/>
        </w:rPr>
        <w:t xml:space="preserve"> discusses central concepts regarding how DVCS work. Section </w:t>
      </w:r>
      <w:r w:rsidRPr="00B650EC">
        <w:rPr>
          <w:lang w:val="en-US"/>
        </w:rPr>
        <w:fldChar w:fldCharType="begin"/>
      </w:r>
      <w:r w:rsidRPr="00B650EC">
        <w:rPr>
          <w:lang w:val="en-US"/>
        </w:rPr>
        <w:instrText xml:space="preserve"> REF _Ref394512671 \r \h </w:instrText>
      </w:r>
      <w:r w:rsidRPr="00B650EC">
        <w:rPr>
          <w:lang w:val="en-US"/>
        </w:rPr>
      </w:r>
      <w:r w:rsidRPr="00B650EC">
        <w:rPr>
          <w:lang w:val="en-US"/>
        </w:rPr>
        <w:fldChar w:fldCharType="separate"/>
      </w:r>
      <w:r w:rsidRPr="00B650EC">
        <w:rPr>
          <w:lang w:val="en-US"/>
        </w:rPr>
        <w:t>1.3</w:t>
      </w:r>
      <w:r w:rsidRPr="00B650EC">
        <w:rPr>
          <w:lang w:val="en-US"/>
        </w:rPr>
        <w:fldChar w:fldCharType="end"/>
      </w:r>
      <w:r w:rsidRPr="00B650EC">
        <w:rPr>
          <w:lang w:val="en-US"/>
        </w:rPr>
        <w:t xml:space="preserve"> presents related work. Finally, Section </w:t>
      </w:r>
      <w:r w:rsidRPr="00B650EC">
        <w:rPr>
          <w:lang w:val="en-US"/>
        </w:rPr>
        <w:fldChar w:fldCharType="begin"/>
      </w:r>
      <w:r w:rsidRPr="00B650EC">
        <w:rPr>
          <w:lang w:val="en-US"/>
        </w:rPr>
        <w:instrText xml:space="preserve"> REF _Ref394512818 \r \h </w:instrText>
      </w:r>
      <w:r w:rsidRPr="00B650EC">
        <w:rPr>
          <w:lang w:val="en-US"/>
        </w:rPr>
      </w:r>
      <w:r w:rsidRPr="00B650EC">
        <w:rPr>
          <w:lang w:val="en-US"/>
        </w:rPr>
        <w:fldChar w:fldCharType="separate"/>
      </w:r>
      <w:r w:rsidRPr="00B650EC">
        <w:rPr>
          <w:lang w:val="en-US"/>
        </w:rPr>
        <w:t>1.4</w:t>
      </w:r>
      <w:r w:rsidRPr="00B650EC">
        <w:rPr>
          <w:lang w:val="en-US"/>
        </w:rPr>
        <w:fldChar w:fldCharType="end"/>
      </w:r>
      <w:r w:rsidRPr="00B650EC">
        <w:rPr>
          <w:lang w:val="en-US"/>
        </w:rPr>
        <w:t xml:space="preserve"> presents the final considerations of this chapter.</w:t>
      </w:r>
    </w:p>
    <w:p w14:paraId="0F380127" w14:textId="77777777" w:rsidR="00FF7707" w:rsidRPr="00B650EC" w:rsidRDefault="00FF7707" w:rsidP="00FF7707">
      <w:pPr>
        <w:pStyle w:val="Ttulo2"/>
        <w:rPr>
          <w:lang w:val="en-US"/>
        </w:rPr>
      </w:pPr>
      <w:bookmarkStart w:id="49" w:name="_Ref394512546"/>
      <w:bookmarkStart w:id="50" w:name="_Toc394584903"/>
      <w:bookmarkStart w:id="51" w:name="_Toc395037906"/>
      <w:r w:rsidRPr="00B650EC">
        <w:rPr>
          <w:lang w:val="en-US"/>
        </w:rPr>
        <w:t>Distributed Version Control Systems</w:t>
      </w:r>
      <w:bookmarkEnd w:id="49"/>
      <w:bookmarkEnd w:id="50"/>
      <w:bookmarkEnd w:id="51"/>
    </w:p>
    <w:p w14:paraId="7290F78D" w14:textId="77777777" w:rsidR="00FF7707" w:rsidRPr="00B650EC" w:rsidRDefault="00FF7707" w:rsidP="00FF7707">
      <w:pPr>
        <w:rPr>
          <w:lang w:val="en-US"/>
        </w:rPr>
      </w:pPr>
      <w:r w:rsidRPr="00B650EC">
        <w:rPr>
          <w:lang w:val="en-US"/>
        </w:rPr>
        <w:t>CVCS relies on a centralized repository, stored on a server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Pr="00B650EC">
        <w:rPr>
          <w:lang w:val="en-US"/>
        </w:rPr>
        <w:t xml:space="preserve">Figure </w:t>
      </w:r>
      <w:r w:rsidRPr="00647660">
        <w:rPr>
          <w:lang w:val="en-US"/>
        </w:rPr>
        <w:t>1</w:t>
      </w:r>
      <w:r w:rsidRPr="00B650EC">
        <w:rPr>
          <w:lang w:val="en-US"/>
        </w:rPr>
        <w:fldChar w:fldCharType="end"/>
      </w:r>
      <w:r w:rsidRPr="00B650EC">
        <w:rPr>
          <w:lang w:val="en-US"/>
        </w:rPr>
        <w:t xml:space="preserve">.a). When someone wants to work on any CI, a </w:t>
      </w:r>
      <w:r w:rsidRPr="00B650EC">
        <w:rPr>
          <w:i/>
          <w:lang w:val="en-US"/>
        </w:rPr>
        <w:t>checkout</w:t>
      </w:r>
      <w:r w:rsidRPr="00B650EC">
        <w:rPr>
          <w:lang w:val="en-US"/>
        </w:rPr>
        <w:t xml:space="preserve"> is performed, copying a specific version of the artifacts from the repository to a workspace where changes can be applied. Later, after applying the changes, a </w:t>
      </w:r>
      <w:r w:rsidRPr="00B650EC">
        <w:rPr>
          <w:i/>
          <w:lang w:val="en-US"/>
        </w:rPr>
        <w:t>commit</w:t>
      </w:r>
      <w:r w:rsidRPr="00B650EC">
        <w:rPr>
          <w:lang w:val="en-US"/>
        </w:rPr>
        <w:t xml:space="preserve"> (also known as </w:t>
      </w:r>
      <w:r w:rsidRPr="00B650EC">
        <w:rPr>
          <w:i/>
          <w:lang w:val="en-US"/>
        </w:rPr>
        <w:t>check-in)</w:t>
      </w:r>
      <w:r w:rsidRPr="00B650EC">
        <w:rPr>
          <w:lang w:val="en-US"/>
        </w:rPr>
        <w:t xml:space="preserve"> is performed, sending all the changes back to the repository. Updates made by other developers can be brought to the workspace at any time, by performing an </w:t>
      </w:r>
      <w:r w:rsidRPr="00B650EC">
        <w:rPr>
          <w:i/>
          <w:lang w:val="en-US"/>
        </w:rPr>
        <w:t>update</w:t>
      </w:r>
      <w:r w:rsidRPr="00B650EC">
        <w:rPr>
          <w:lang w:val="en-US"/>
        </w:rPr>
        <w:t>. Updates are automatically merged into workspace, or, in the case of physical conflicts (same part of the artifact changed locally and remotely), the developer might have to handle the merge manually.</w:t>
      </w:r>
    </w:p>
    <w:p w14:paraId="3E75D9E1" w14:textId="77777777" w:rsidR="00FF7707" w:rsidRPr="00B650EC" w:rsidRDefault="00FF7707" w:rsidP="00FF7707">
      <w:pPr>
        <w:ind w:firstLine="0"/>
        <w:jc w:val="center"/>
        <w:rPr>
          <w:lang w:val="en-US"/>
        </w:rPr>
      </w:pPr>
      <w:r w:rsidRPr="00647660">
        <w:rPr>
          <w:noProof/>
          <w:lang w:eastAsia="pt-BR"/>
        </w:rPr>
        <w:drawing>
          <wp:inline distT="0" distB="0" distL="0" distR="0" wp14:anchorId="41F505D5" wp14:editId="6FED83EF">
            <wp:extent cx="5109210" cy="326646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1106" cy="3267678"/>
                    </a:xfrm>
                    <a:prstGeom prst="rect">
                      <a:avLst/>
                    </a:prstGeom>
                    <a:noFill/>
                  </pic:spPr>
                </pic:pic>
              </a:graphicData>
            </a:graphic>
          </wp:inline>
        </w:drawing>
      </w:r>
    </w:p>
    <w:p w14:paraId="4A3457BE" w14:textId="77777777" w:rsidR="00FF7707" w:rsidRPr="00B650EC" w:rsidRDefault="00FF7707" w:rsidP="00FF7707">
      <w:pPr>
        <w:pStyle w:val="Legenda"/>
        <w:rPr>
          <w:lang w:val="en-US"/>
        </w:rPr>
      </w:pPr>
      <w:bookmarkStart w:id="52" w:name="_Ref394411504"/>
      <w:commentRangeStart w:id="53"/>
      <w:r w:rsidRPr="00B650EC">
        <w:rPr>
          <w:lang w:val="en-US"/>
        </w:rPr>
        <w:t xml:space="preserve">Figure </w:t>
      </w:r>
      <w:commentRangeEnd w:id="53"/>
      <w:r w:rsidRPr="00647660">
        <w:rPr>
          <w:rStyle w:val="Refdecomentrio"/>
          <w:b w:val="0"/>
          <w:bCs w:val="0"/>
          <w:lang w:val="en-US"/>
        </w:rPr>
        <w:commentReference w:id="53"/>
      </w:r>
      <w:r w:rsidRPr="00B650EC">
        <w:rPr>
          <w:lang w:val="en-US"/>
        </w:rPr>
        <w:fldChar w:fldCharType="begin"/>
      </w:r>
      <w:r w:rsidRPr="00B650EC">
        <w:rPr>
          <w:lang w:val="en-US"/>
        </w:rPr>
        <w:instrText xml:space="preserve"> SEQ Figure \* ARABIC </w:instrText>
      </w:r>
      <w:r w:rsidRPr="00B650EC">
        <w:rPr>
          <w:lang w:val="en-US"/>
        </w:rPr>
        <w:fldChar w:fldCharType="separate"/>
      </w:r>
      <w:r w:rsidRPr="00647660">
        <w:rPr>
          <w:lang w:val="en-US"/>
        </w:rPr>
        <w:t>1</w:t>
      </w:r>
      <w:r w:rsidRPr="00B650EC">
        <w:rPr>
          <w:lang w:val="en-US"/>
        </w:rPr>
        <w:fldChar w:fldCharType="end"/>
      </w:r>
      <w:bookmarkEnd w:id="52"/>
      <w:r w:rsidRPr="00B650EC">
        <w:rPr>
          <w:lang w:val="en-US"/>
        </w:rPr>
        <w:t xml:space="preserve"> – CVCS (a) versus DVCS (b)</w:t>
      </w:r>
    </w:p>
    <w:p w14:paraId="5516E70B" w14:textId="77777777" w:rsidR="00FF7707" w:rsidRPr="00B650EC" w:rsidRDefault="00FF7707" w:rsidP="00FF7707">
      <w:pPr>
        <w:rPr>
          <w:lang w:val="en-US"/>
        </w:rPr>
      </w:pPr>
      <w:r w:rsidRPr="00B650EC">
        <w:rPr>
          <w:lang w:val="en-US"/>
        </w:rPr>
        <w:t>DVCS, on the other hand, does not rely on a centralized repository. It uses an architecture where the entire repository is distributed and exists in every machine where someone wants to work with it. The changes continue to take place on a workspace, but there is a local copy of the repository attached to the workspace (</w:t>
      </w:r>
      <w:r w:rsidRPr="00B650EC">
        <w:rPr>
          <w:lang w:val="en-US"/>
        </w:rPr>
        <w:fldChar w:fldCharType="begin"/>
      </w:r>
      <w:r w:rsidRPr="00B650EC">
        <w:rPr>
          <w:lang w:val="en-US"/>
        </w:rPr>
        <w:instrText xml:space="preserve"> REF _Ref394411504 \h </w:instrText>
      </w:r>
      <w:r w:rsidRPr="00B650EC">
        <w:rPr>
          <w:lang w:val="en-US"/>
        </w:rPr>
      </w:r>
      <w:r w:rsidRPr="00B650EC">
        <w:rPr>
          <w:lang w:val="en-US"/>
        </w:rPr>
        <w:fldChar w:fldCharType="separate"/>
      </w:r>
      <w:r w:rsidRPr="00B650EC">
        <w:rPr>
          <w:lang w:val="en-US"/>
        </w:rPr>
        <w:t xml:space="preserve">Figure </w:t>
      </w:r>
      <w:r w:rsidRPr="00647660">
        <w:rPr>
          <w:lang w:val="en-US"/>
        </w:rPr>
        <w:t>1</w:t>
      </w:r>
      <w:r w:rsidRPr="00B650EC">
        <w:rPr>
          <w:lang w:val="en-US"/>
        </w:rPr>
        <w:fldChar w:fldCharType="end"/>
      </w:r>
      <w:r w:rsidRPr="00B650EC">
        <w:rPr>
          <w:lang w:val="en-US"/>
        </w:rPr>
        <w:t>.b). The main operations (</w:t>
      </w:r>
      <w:r w:rsidRPr="00B650EC">
        <w:rPr>
          <w:i/>
          <w:lang w:val="en-US"/>
        </w:rPr>
        <w:t>checkout, commit</w:t>
      </w:r>
      <w:r w:rsidRPr="00B650EC">
        <w:rPr>
          <w:lang w:val="en-US"/>
        </w:rPr>
        <w:t>,</w:t>
      </w:r>
      <w:r w:rsidRPr="00B650EC">
        <w:rPr>
          <w:i/>
          <w:lang w:val="en-US"/>
        </w:rPr>
        <w:t xml:space="preserve"> </w:t>
      </w:r>
      <w:r w:rsidRPr="00B650EC">
        <w:rPr>
          <w:lang w:val="en-US"/>
        </w:rPr>
        <w:t xml:space="preserve">and </w:t>
      </w:r>
      <w:r w:rsidRPr="00B650EC">
        <w:rPr>
          <w:i/>
          <w:lang w:val="en-US"/>
        </w:rPr>
        <w:t>update</w:t>
      </w:r>
      <w:r w:rsidRPr="00B650EC">
        <w:rPr>
          <w:lang w:val="en-US"/>
        </w:rPr>
        <w:t>)</w:t>
      </w:r>
      <w:r w:rsidRPr="00B650EC">
        <w:rPr>
          <w:i/>
          <w:lang w:val="en-US"/>
        </w:rPr>
        <w:t xml:space="preserve"> </w:t>
      </w:r>
      <w:r w:rsidRPr="00B650EC">
        <w:rPr>
          <w:lang w:val="en-US"/>
        </w:rPr>
        <w:t>continue to exist, but are performed locally, allowing offline</w:t>
      </w:r>
      <w:r w:rsidRPr="00B650EC" w:rsidDel="0052268A">
        <w:rPr>
          <w:lang w:val="en-US"/>
        </w:rPr>
        <w:t xml:space="preserve"> </w:t>
      </w:r>
      <w:r w:rsidRPr="00B650EC">
        <w:rPr>
          <w:lang w:val="en-US"/>
        </w:rPr>
        <w:t xml:space="preserve">work, committing whenever necessary. However, another set of commands arises, which allows sending and receiving changes between different repositories. Initially, a </w:t>
      </w:r>
      <w:r w:rsidRPr="00B650EC">
        <w:rPr>
          <w:i/>
          <w:lang w:val="en-US"/>
        </w:rPr>
        <w:t>clone</w:t>
      </w:r>
      <w:r w:rsidRPr="00B650EC">
        <w:rPr>
          <w:lang w:val="en-US"/>
        </w:rPr>
        <w:t xml:space="preserve"> is performed, copying the repository from a specified location. The copy can be done from a repository located on a partner or on a server. We will refer to the original repository as </w:t>
      </w:r>
      <w:r w:rsidRPr="00B650EC">
        <w:rPr>
          <w:i/>
          <w:lang w:val="en-US"/>
        </w:rPr>
        <w:t>remote repository</w:t>
      </w:r>
      <w:r w:rsidRPr="00B650EC">
        <w:rPr>
          <w:lang w:val="en-US"/>
        </w:rPr>
        <w:t>.</w:t>
      </w:r>
      <w:r w:rsidRPr="00B650EC">
        <w:rPr>
          <w:i/>
          <w:lang w:val="en-US"/>
        </w:rPr>
        <w:t xml:space="preserve"> </w:t>
      </w:r>
      <w:r w:rsidRPr="00B650EC">
        <w:rPr>
          <w:lang w:val="en-US"/>
        </w:rPr>
        <w:t xml:space="preserve">There is no concept of a </w:t>
      </w:r>
      <w:r w:rsidRPr="00B650EC">
        <w:rPr>
          <w:i/>
          <w:lang w:val="en-US"/>
        </w:rPr>
        <w:t xml:space="preserve">central </w:t>
      </w:r>
      <w:r w:rsidRPr="00B650EC">
        <w:rPr>
          <w:lang w:val="en-US"/>
        </w:rPr>
        <w:t xml:space="preserve">repository, but some repository may act as a central repository by having, for example, a strict policy regarding who might send changes to it. Repositories might either have an associated workspace or not. A repository located on a server, where local changes are not expected to occur, does not need to have a workspace associated, and is referred as a </w:t>
      </w:r>
      <w:r w:rsidRPr="00B650EC">
        <w:rPr>
          <w:i/>
          <w:lang w:val="en-US"/>
        </w:rPr>
        <w:t xml:space="preserve">bare </w:t>
      </w:r>
      <w:r w:rsidRPr="00B650EC">
        <w:rPr>
          <w:lang w:val="en-US"/>
        </w:rPr>
        <w:t xml:space="preserve">repository. A </w:t>
      </w:r>
      <w:r w:rsidRPr="00B650EC">
        <w:rPr>
          <w:i/>
          <w:lang w:val="en-US"/>
        </w:rPr>
        <w:t xml:space="preserve">bare </w:t>
      </w:r>
      <w:r w:rsidRPr="00B650EC">
        <w:rPr>
          <w:lang w:val="en-US"/>
        </w:rPr>
        <w:t>repository is just like a regular one, except that it does not have a workspace associated with it. Due to the lack of a workspace associated, commands that depend upon a workspace (</w:t>
      </w:r>
      <w:r w:rsidRPr="00B650EC">
        <w:rPr>
          <w:i/>
          <w:lang w:val="en-US"/>
        </w:rPr>
        <w:t>commit, update,</w:t>
      </w:r>
      <w:r w:rsidRPr="00B650EC">
        <w:rPr>
          <w:lang w:val="en-US"/>
        </w:rPr>
        <w:t xml:space="preserve"> and</w:t>
      </w:r>
      <w:r w:rsidRPr="00B650EC">
        <w:rPr>
          <w:i/>
          <w:lang w:val="en-US"/>
        </w:rPr>
        <w:t xml:space="preserve"> merge</w:t>
      </w:r>
      <w:r w:rsidRPr="00B650EC">
        <w:rPr>
          <w:lang w:val="en-US"/>
        </w:rPr>
        <w:t xml:space="preserve">) cannot be performed on a </w:t>
      </w:r>
      <w:r w:rsidRPr="00B650EC">
        <w:rPr>
          <w:i/>
          <w:lang w:val="en-US"/>
        </w:rPr>
        <w:t>bare</w:t>
      </w:r>
      <w:r w:rsidRPr="00B650EC">
        <w:rPr>
          <w:lang w:val="en-US"/>
        </w:rPr>
        <w:t xml:space="preserve"> repository.</w:t>
      </w:r>
      <w:r w:rsidRPr="00B650EC">
        <w:rPr>
          <w:i/>
          <w:lang w:val="en-US"/>
        </w:rPr>
        <w:t xml:space="preserve"> </w:t>
      </w:r>
      <w:r w:rsidRPr="00B650EC">
        <w:rPr>
          <w:lang w:val="en-US"/>
        </w:rPr>
        <w:t xml:space="preserve">Changes can be sent from a local repository to a remote repository by invoking a </w:t>
      </w:r>
      <w:r w:rsidRPr="00B650EC">
        <w:rPr>
          <w:i/>
          <w:lang w:val="en-US"/>
        </w:rPr>
        <w:t>push</w:t>
      </w:r>
      <w:r w:rsidRPr="00B650EC">
        <w:rPr>
          <w:lang w:val="en-US"/>
        </w:rPr>
        <w:t xml:space="preserve"> command. Changes can be received from remote repositories and applied immediately to the workspace, leading to merges / conflicts, or they can stay at the local repository to be applied later. A </w:t>
      </w:r>
      <w:r w:rsidRPr="00B650EC">
        <w:rPr>
          <w:i/>
          <w:lang w:val="en-US"/>
        </w:rPr>
        <w:t xml:space="preserve">pull </w:t>
      </w:r>
      <w:r w:rsidRPr="00B650EC">
        <w:rPr>
          <w:lang w:val="en-US"/>
        </w:rPr>
        <w:t xml:space="preserve">command brings the changes and applies them to the workspace. A </w:t>
      </w:r>
      <w:r w:rsidRPr="00B650EC">
        <w:rPr>
          <w:i/>
          <w:lang w:val="en-US"/>
        </w:rPr>
        <w:t xml:space="preserve">pull </w:t>
      </w:r>
      <w:r w:rsidRPr="00B650EC">
        <w:rPr>
          <w:lang w:val="en-US"/>
        </w:rPr>
        <w:t>can be broken into two subcommands</w:t>
      </w:r>
      <w:commentRangeStart w:id="54"/>
      <w:r w:rsidRPr="00B650EC">
        <w:rPr>
          <w:rStyle w:val="Refdenotaderodap"/>
          <w:lang w:val="en-US"/>
        </w:rPr>
        <w:footnoteReference w:id="2"/>
      </w:r>
      <w:commentRangeEnd w:id="54"/>
      <w:r w:rsidRPr="00007D39">
        <w:rPr>
          <w:rStyle w:val="Refdecomentrio"/>
          <w:lang w:val="en-US"/>
        </w:rPr>
        <w:commentReference w:id="54"/>
      </w:r>
      <w:r w:rsidRPr="00B650EC">
        <w:rPr>
          <w:lang w:val="en-US"/>
        </w:rPr>
        <w:t xml:space="preserve">: a </w:t>
      </w:r>
      <w:r w:rsidRPr="00B650EC">
        <w:rPr>
          <w:i/>
          <w:lang w:val="en-US"/>
        </w:rPr>
        <w:t>fetch</w:t>
      </w:r>
      <w:r w:rsidRPr="00B650EC">
        <w:rPr>
          <w:lang w:val="en-US"/>
        </w:rPr>
        <w:t xml:space="preserve"> command, that only transfers the changes to the local repository, without applying them to the workspace, and a </w:t>
      </w:r>
      <w:r w:rsidRPr="00B650EC">
        <w:rPr>
          <w:i/>
          <w:lang w:val="en-US"/>
        </w:rPr>
        <w:t>merge</w:t>
      </w:r>
      <w:r w:rsidRPr="00B650EC">
        <w:rPr>
          <w:lang w:val="en-US"/>
        </w:rPr>
        <w:t xml:space="preserve"> command, which applies the changes to the workspace.</w:t>
      </w:r>
    </w:p>
    <w:p w14:paraId="6AAA74B9" w14:textId="77777777" w:rsidR="00FF7707" w:rsidRPr="00B650EC" w:rsidRDefault="00FF7707" w:rsidP="00FF7707">
      <w:pPr>
        <w:pStyle w:val="Ttulo2"/>
        <w:rPr>
          <w:lang w:val="en-US"/>
        </w:rPr>
      </w:pPr>
      <w:bookmarkStart w:id="55" w:name="_Toc395037907"/>
      <w:r w:rsidRPr="00B650EC">
        <w:rPr>
          <w:lang w:val="en-US"/>
        </w:rPr>
        <w:t>Branching in DVCS</w:t>
      </w:r>
      <w:bookmarkEnd w:id="55"/>
    </w:p>
    <w:p w14:paraId="284CD458" w14:textId="77777777" w:rsidR="00FF7707" w:rsidRPr="00B650EC" w:rsidRDefault="00FF7707" w:rsidP="00FF7707">
      <w:pPr>
        <w:rPr>
          <w:lang w:val="en-US"/>
        </w:rPr>
      </w:pPr>
      <w:r w:rsidRPr="00B650EC">
        <w:rPr>
          <w:lang w:val="en-US"/>
        </w:rPr>
        <w:t xml:space="preserve">The commits performed in a repository are based on previous commits, thus forming a directed acyclic graph (DAG), where newer commits point to older commits.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Pr="00B650EC">
        <w:rPr>
          <w:lang w:val="en-US"/>
        </w:rPr>
        <w:t xml:space="preserve">Figure </w:t>
      </w:r>
      <w:r w:rsidRPr="00007D39">
        <w:rPr>
          <w:lang w:val="en-US"/>
        </w:rPr>
        <w:t>2</w:t>
      </w:r>
      <w:r w:rsidRPr="00B650EC">
        <w:rPr>
          <w:lang w:val="en-US"/>
        </w:rPr>
        <w:fldChar w:fldCharType="end"/>
      </w:r>
      <w:r w:rsidRPr="00B650EC">
        <w:rPr>
          <w:lang w:val="en-US"/>
        </w:rPr>
        <w:t xml:space="preserve"> represents a repository with three commits. Commit “3” is pointed by a label named </w:t>
      </w:r>
      <w:r w:rsidRPr="00B650EC">
        <w:rPr>
          <w:i/>
          <w:lang w:val="en-US"/>
        </w:rPr>
        <w:t>master</w:t>
      </w:r>
      <w:r w:rsidRPr="00B650EC">
        <w:rPr>
          <w:lang w:val="en-US"/>
        </w:rPr>
        <w:t xml:space="preserve">. As new commits arise, the </w:t>
      </w:r>
      <w:r w:rsidRPr="00B650EC">
        <w:rPr>
          <w:i/>
          <w:lang w:val="en-US"/>
        </w:rPr>
        <w:t>master</w:t>
      </w:r>
      <w:r w:rsidRPr="00B650EC">
        <w:rPr>
          <w:lang w:val="en-US"/>
        </w:rPr>
        <w:t xml:space="preserve"> pointer moves accordingly. </w:t>
      </w:r>
      <w:commentRangeStart w:id="56"/>
      <w:r w:rsidRPr="00B650EC">
        <w:rPr>
          <w:lang w:val="en-US"/>
        </w:rPr>
        <w:t xml:space="preserve">This way, if we want to refer to the last commit in this repository, we do not need to know how many commits there are. All we have to do is ask for the </w:t>
      </w:r>
      <w:r w:rsidRPr="00B650EC">
        <w:rPr>
          <w:i/>
          <w:lang w:val="en-US"/>
        </w:rPr>
        <w:t xml:space="preserve">master </w:t>
      </w:r>
      <w:r w:rsidRPr="00B650EC">
        <w:rPr>
          <w:lang w:val="en-US"/>
        </w:rPr>
        <w:t>commit.</w:t>
      </w:r>
      <w:commentRangeEnd w:id="56"/>
      <w:r w:rsidRPr="00007D39">
        <w:rPr>
          <w:rStyle w:val="Refdecomentrio"/>
          <w:lang w:val="en-US"/>
        </w:rPr>
        <w:commentReference w:id="56"/>
      </w:r>
    </w:p>
    <w:p w14:paraId="267B0677" w14:textId="77777777" w:rsidR="00FF7707" w:rsidRPr="00B650EC" w:rsidRDefault="00FF7707" w:rsidP="00FF7707">
      <w:pPr>
        <w:ind w:firstLine="0"/>
        <w:jc w:val="center"/>
        <w:rPr>
          <w:lang w:val="en-US"/>
        </w:rPr>
      </w:pPr>
      <w:r w:rsidRPr="00647660">
        <w:rPr>
          <w:noProof/>
          <w:lang w:eastAsia="pt-BR"/>
        </w:rPr>
        <w:drawing>
          <wp:inline distT="0" distB="0" distL="0" distR="0" wp14:anchorId="05EB5393" wp14:editId="2FF1E9AC">
            <wp:extent cx="1409700" cy="855966"/>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1042" cy="862853"/>
                    </a:xfrm>
                    <a:prstGeom prst="rect">
                      <a:avLst/>
                    </a:prstGeom>
                    <a:noFill/>
                  </pic:spPr>
                </pic:pic>
              </a:graphicData>
            </a:graphic>
          </wp:inline>
        </w:drawing>
      </w:r>
    </w:p>
    <w:p w14:paraId="58B3DC8B" w14:textId="77777777" w:rsidR="00FF7707" w:rsidRPr="00B650EC" w:rsidRDefault="00FF7707" w:rsidP="00FF7707">
      <w:pPr>
        <w:pStyle w:val="Legenda"/>
        <w:rPr>
          <w:lang w:val="en-US"/>
        </w:rPr>
      </w:pPr>
      <w:bookmarkStart w:id="57" w:name="_Ref395003662"/>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007D39">
        <w:rPr>
          <w:lang w:val="en-US"/>
        </w:rPr>
        <w:t>2</w:t>
      </w:r>
      <w:r w:rsidRPr="00B650EC">
        <w:rPr>
          <w:lang w:val="en-US"/>
        </w:rPr>
        <w:fldChar w:fldCharType="end"/>
      </w:r>
      <w:bookmarkEnd w:id="57"/>
      <w:r w:rsidRPr="00B650EC">
        <w:rPr>
          <w:lang w:val="en-US"/>
        </w:rPr>
        <w:t xml:space="preserve"> – Commits in a repository</w:t>
      </w:r>
    </w:p>
    <w:p w14:paraId="0720AE1F" w14:textId="77777777" w:rsidR="00FF7707" w:rsidRPr="00B650EC" w:rsidRDefault="00FF7707" w:rsidP="00FF7707">
      <w:pPr>
        <w:rPr>
          <w:lang w:val="en-US"/>
        </w:rPr>
      </w:pPr>
      <w:r w:rsidRPr="00B650EC">
        <w:rPr>
          <w:lang w:val="en-US"/>
        </w:rPr>
        <w:t>This linear development is not frequent in real repositories, for a number of reasons, such as supporting multiple releases of the same software, trying new technologies that might be included in future versions or fixing multiple bugs in parallel</w:t>
      </w:r>
      <w:r w:rsidRPr="00B650EC">
        <w:rPr>
          <w:rStyle w:val="Refdenotaderodap"/>
          <w:lang w:val="en-US"/>
        </w:rPr>
        <w:footnoteReference w:id="3"/>
      </w:r>
      <w:r w:rsidRPr="00B650EC">
        <w:rPr>
          <w:lang w:val="en-US"/>
        </w:rPr>
        <w:t xml:space="preserve">. In such cases, it is common use </w:t>
      </w:r>
      <w:r w:rsidRPr="00B650EC">
        <w:rPr>
          <w:i/>
          <w:lang w:val="en-US"/>
        </w:rPr>
        <w:t>branches</w:t>
      </w:r>
      <w:r w:rsidRPr="00B650EC">
        <w:rPr>
          <w:lang w:val="en-US"/>
        </w:rPr>
        <w:t xml:space="preserve">, which are, according to </w:t>
      </w:r>
      <w:ins w:id="59" w:author="Cristiano Cesario" w:date="2014-08-16T15:46:00Z">
        <w:r>
          <w:rPr>
            <w:lang w:val="en-US"/>
          </w:rPr>
          <w:t xml:space="preserve">LEON </w:t>
        </w:r>
      </w:ins>
      <w:r w:rsidRPr="00B650EC">
        <w:rPr>
          <w:lang w:val="en-US"/>
        </w:rPr>
        <w:fldChar w:fldCharType="begin"/>
      </w:r>
      <w:ins w:id="60" w:author="Cristiano Cesario" w:date="2014-08-16T15:46:00Z">
        <w:r>
          <w:rPr>
            <w:lang w:val="en-US"/>
          </w:rPr>
          <w:instrText xml:space="preserve"> ADDIN ZOTERO_ITEM {"citationID":"A0Z997ET","properties":{"formattedCitation":"(2004)","plainCitation":"(2004)"},"citationItems":[{"id":1042,"uris":["http://zotero.org/users/892576/items/2CQKFGU8"],"uri":["http://zotero.org/users/892576/items/2CQKFGU8"],"suppress-author":true}]} </w:instrText>
        </w:r>
      </w:ins>
      <w:del w:id="61" w:author="Cristiano Cesario" w:date="2014-08-16T15:46:00Z">
        <w:r w:rsidRPr="00B650EC" w:rsidDel="00007D39">
          <w:rPr>
            <w:lang w:val="en-US"/>
          </w:rPr>
          <w:delInstrText xml:space="preserve"> ADDIN ZOTERO_ITEM {"citationID":"2dr2von7vq","properties":{"formattedCitation":"(LEON, 2004)","plainCitation":"(LEON, 2004)"},"citationItems":[{"id":1042,"uris":["http://zotero.org/users/892576/items/2CQKFGU8"],"uri":["http://zotero.org/users/892576/items/2CQKFGU8"]}]} </w:delInstrText>
        </w:r>
      </w:del>
      <w:r w:rsidRPr="00B650EC">
        <w:rPr>
          <w:lang w:val="en-US"/>
        </w:rPr>
        <w:fldChar w:fldCharType="separate"/>
      </w:r>
      <w:ins w:id="62" w:author="Cristiano Cesario" w:date="2014-08-16T15:46:00Z">
        <w:r w:rsidRPr="00007D39">
          <w:rPr>
            <w:rFonts w:cs="Times New Roman"/>
            <w:lang w:val="en-US"/>
            <w:rPrChange w:id="63" w:author="Cristiano Cesario" w:date="2014-08-16T15:46:00Z">
              <w:rPr>
                <w:rFonts w:cs="Times New Roman"/>
              </w:rPr>
            </w:rPrChange>
          </w:rPr>
          <w:t>(2004)</w:t>
        </w:r>
      </w:ins>
      <w:del w:id="64" w:author="Cristiano Cesario" w:date="2014-08-16T15:46:00Z">
        <w:r w:rsidRPr="00007D39" w:rsidDel="00007D39">
          <w:rPr>
            <w:lang w:val="en-US"/>
          </w:rPr>
          <w:delText>(LEON, 2004)</w:delText>
        </w:r>
      </w:del>
      <w:r w:rsidRPr="00B650EC">
        <w:rPr>
          <w:lang w:val="en-US"/>
        </w:rPr>
        <w:fldChar w:fldCharType="end"/>
      </w:r>
      <w:r w:rsidRPr="00B650EC">
        <w:rPr>
          <w:lang w:val="en-US"/>
        </w:rPr>
        <w:t>, “a deviation from the main development line for an item”.</w:t>
      </w:r>
    </w:p>
    <w:p w14:paraId="0BC484C7" w14:textId="77777777" w:rsidR="00FF7707" w:rsidRPr="00B650EC" w:rsidRDefault="00FF7707" w:rsidP="00FF7707">
      <w:pPr>
        <w:rPr>
          <w:lang w:val="en-US"/>
        </w:rPr>
      </w:pPr>
      <w:r w:rsidRPr="00B650EC">
        <w:rPr>
          <w:lang w:val="en-US"/>
        </w:rPr>
        <w:t>Suppose that a bug is found in a software product during tests. The test team creates issue 55, asking the development team to fix the bug. The development team verifies that the software version being tested corresponds to commit #3, but the bug will take a considerable time to be fixed and the development cannot stop waiting for the bug fix. A branch named “issue55” is then created, pointing to commit #3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Pr="00B650EC">
        <w:rPr>
          <w:lang w:val="en-US"/>
        </w:rPr>
        <w:t>Figure 3</w:t>
      </w:r>
      <w:r w:rsidRPr="00B650EC">
        <w:rPr>
          <w:lang w:val="en-US"/>
        </w:rPr>
        <w:fldChar w:fldCharType="end"/>
      </w:r>
      <w:r w:rsidRPr="00B650EC">
        <w:rPr>
          <w:lang w:val="en-US"/>
        </w:rPr>
        <w:t>.a). At this moment, development can occur in parallel, with commits #5 and #7 being made to branch “issue55” and commits #4 and #6 being made to branch “master”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Pr="00B650EC">
        <w:rPr>
          <w:lang w:val="en-US"/>
        </w:rPr>
        <w:t>Figure 3</w:t>
      </w:r>
      <w:r w:rsidRPr="00B650EC">
        <w:rPr>
          <w:lang w:val="en-US"/>
        </w:rPr>
        <w:fldChar w:fldCharType="end"/>
      </w:r>
      <w:r w:rsidRPr="00B650EC">
        <w:rPr>
          <w:lang w:val="en-US"/>
        </w:rPr>
        <w:t>.b). Finally, the team decides to merge the fix to issue #55 into the “master” branch, generating commit #8 (</w:t>
      </w:r>
      <w:r w:rsidRPr="00B650EC">
        <w:rPr>
          <w:lang w:val="en-US"/>
        </w:rPr>
        <w:fldChar w:fldCharType="begin"/>
      </w:r>
      <w:r w:rsidRPr="00B650EC">
        <w:rPr>
          <w:lang w:val="en-US"/>
        </w:rPr>
        <w:instrText xml:space="preserve"> REF _Ref395012070 \h </w:instrText>
      </w:r>
      <w:r w:rsidRPr="00B650EC">
        <w:rPr>
          <w:lang w:val="en-US"/>
        </w:rPr>
      </w:r>
      <w:r w:rsidRPr="00B650EC">
        <w:rPr>
          <w:lang w:val="en-US"/>
        </w:rPr>
        <w:fldChar w:fldCharType="separate"/>
      </w:r>
      <w:r w:rsidRPr="00B650EC">
        <w:rPr>
          <w:lang w:val="en-US"/>
        </w:rPr>
        <w:t xml:space="preserve">Figure </w:t>
      </w:r>
      <w:r w:rsidRPr="00007D39">
        <w:rPr>
          <w:lang w:val="en-US"/>
        </w:rPr>
        <w:t>3</w:t>
      </w:r>
      <w:r w:rsidRPr="00B650EC">
        <w:rPr>
          <w:lang w:val="en-US"/>
        </w:rPr>
        <w:fldChar w:fldCharType="end"/>
      </w:r>
      <w:r w:rsidRPr="00B650EC">
        <w:rPr>
          <w:lang w:val="en-US"/>
        </w:rPr>
        <w:t>.c).</w:t>
      </w:r>
    </w:p>
    <w:p w14:paraId="0D266B89" w14:textId="77777777" w:rsidR="00FF7707" w:rsidRPr="00B650EC" w:rsidRDefault="00FF7707" w:rsidP="00FF7707">
      <w:pPr>
        <w:ind w:firstLine="0"/>
        <w:jc w:val="center"/>
        <w:rPr>
          <w:lang w:val="en-US"/>
        </w:rPr>
      </w:pPr>
      <w:r w:rsidRPr="00647660">
        <w:rPr>
          <w:noProof/>
          <w:lang w:eastAsia="pt-BR"/>
        </w:rPr>
        <w:drawing>
          <wp:inline distT="0" distB="0" distL="0" distR="0" wp14:anchorId="6E9E38F5" wp14:editId="46FC082A">
            <wp:extent cx="5710555" cy="1738347"/>
            <wp:effectExtent l="0" t="0" r="444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942" cy="1745771"/>
                    </a:xfrm>
                    <a:prstGeom prst="rect">
                      <a:avLst/>
                    </a:prstGeom>
                    <a:noFill/>
                  </pic:spPr>
                </pic:pic>
              </a:graphicData>
            </a:graphic>
          </wp:inline>
        </w:drawing>
      </w:r>
    </w:p>
    <w:p w14:paraId="15F824D0" w14:textId="77777777" w:rsidR="00FF7707" w:rsidRPr="00B650EC" w:rsidRDefault="00FF7707" w:rsidP="00FF7707">
      <w:pPr>
        <w:pStyle w:val="Legenda"/>
        <w:rPr>
          <w:lang w:val="en-US"/>
        </w:rPr>
      </w:pPr>
      <w:bookmarkStart w:id="65" w:name="_Ref395012070"/>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007D39">
        <w:rPr>
          <w:lang w:val="en-US"/>
        </w:rPr>
        <w:t>3</w:t>
      </w:r>
      <w:r w:rsidRPr="00B650EC">
        <w:rPr>
          <w:lang w:val="en-US"/>
        </w:rPr>
        <w:fldChar w:fldCharType="end"/>
      </w:r>
      <w:bookmarkEnd w:id="65"/>
      <w:r w:rsidRPr="00B650EC">
        <w:rPr>
          <w:lang w:val="en-US"/>
        </w:rPr>
        <w:t xml:space="preserve"> – Branch “issue55” is created and development occurs in parallel</w:t>
      </w:r>
    </w:p>
    <w:p w14:paraId="6BA90252" w14:textId="77777777" w:rsidR="00FF7707" w:rsidRPr="00B650EC" w:rsidRDefault="00FF7707" w:rsidP="00FF7707">
      <w:pPr>
        <w:rPr>
          <w:lang w:val="en-US"/>
        </w:rPr>
      </w:pPr>
      <w:r w:rsidRPr="00B650EC">
        <w:rPr>
          <w:lang w:val="en-US"/>
        </w:rPr>
        <w:t xml:space="preserve">This is a scenario where </w:t>
      </w:r>
      <w:commentRangeStart w:id="66"/>
      <w:r w:rsidRPr="00B650EC">
        <w:rPr>
          <w:lang w:val="en-US"/>
        </w:rPr>
        <w:t xml:space="preserve">we </w:t>
      </w:r>
      <w:commentRangeEnd w:id="66"/>
      <w:r w:rsidRPr="00CD144F">
        <w:rPr>
          <w:rStyle w:val="Refdecomentrio"/>
          <w:lang w:val="en-US"/>
        </w:rPr>
        <w:commentReference w:id="66"/>
      </w:r>
      <w:r w:rsidRPr="00B650EC">
        <w:rPr>
          <w:lang w:val="en-US"/>
        </w:rPr>
        <w:t xml:space="preserve">experience the usage of </w:t>
      </w:r>
      <w:r w:rsidRPr="00B650EC">
        <w:rPr>
          <w:i/>
          <w:lang w:val="en-US"/>
        </w:rPr>
        <w:t>explicit branches</w:t>
      </w:r>
      <w:r w:rsidRPr="00B650EC">
        <w:rPr>
          <w:lang w:val="en-US"/>
        </w:rPr>
        <w:t xml:space="preserve">, i.e., a scenario where one explicitly creates a branch to perform some work. However, when using DVCS, there are other situations where branches arise implicitly. In these situations, one does not explicitly asks to create a new branch, but the branch concept is used anyway. We refer to branches that are no created explicitly as </w:t>
      </w:r>
      <w:r w:rsidRPr="00B650EC">
        <w:rPr>
          <w:i/>
          <w:lang w:val="en-US"/>
        </w:rPr>
        <w:t>implicit branches</w:t>
      </w:r>
      <w:r w:rsidRPr="00B650EC">
        <w:rPr>
          <w:lang w:val="en-US"/>
        </w:rPr>
        <w:t>. The next sections will show some situations where this occurs.</w:t>
      </w:r>
    </w:p>
    <w:p w14:paraId="4DCAFDEC" w14:textId="77777777" w:rsidR="00FF7707" w:rsidRPr="00B650EC" w:rsidRDefault="00FF7707" w:rsidP="00FF7707">
      <w:pPr>
        <w:pStyle w:val="Ttulo3"/>
        <w:rPr>
          <w:lang w:val="en-US"/>
        </w:rPr>
      </w:pPr>
      <w:bookmarkStart w:id="67" w:name="_Toc395037908"/>
      <w:commentRangeStart w:id="68"/>
      <w:r w:rsidRPr="00B650EC">
        <w:rPr>
          <w:lang w:val="en-US"/>
        </w:rPr>
        <w:t xml:space="preserve">Cloning </w:t>
      </w:r>
      <w:commentRangeEnd w:id="68"/>
      <w:r w:rsidRPr="00CD144F">
        <w:rPr>
          <w:rStyle w:val="Refdecomentrio"/>
          <w:rFonts w:eastAsiaTheme="minorHAnsi" w:cstheme="minorBidi"/>
          <w:b w:val="0"/>
          <w:bCs w:val="0"/>
          <w:caps w:val="0"/>
          <w:lang w:val="en-US"/>
        </w:rPr>
        <w:commentReference w:id="68"/>
      </w:r>
      <w:r w:rsidRPr="00B650EC">
        <w:rPr>
          <w:lang w:val="en-US"/>
        </w:rPr>
        <w:t>a repository</w:t>
      </w:r>
      <w:bookmarkEnd w:id="67"/>
    </w:p>
    <w:p w14:paraId="7F7C2391" w14:textId="77777777" w:rsidR="00FF7707" w:rsidRPr="00B650EC" w:rsidRDefault="00FF7707" w:rsidP="00FF7707">
      <w:pPr>
        <w:rPr>
          <w:lang w:val="en-US"/>
        </w:rPr>
      </w:pPr>
      <w:r w:rsidRPr="00B650EC">
        <w:rPr>
          <w:lang w:val="en-US"/>
        </w:rPr>
        <w:t xml:space="preserve">Suppose a repository like the one shown in </w:t>
      </w:r>
      <w:r w:rsidRPr="00B650EC">
        <w:rPr>
          <w:lang w:val="en-US"/>
        </w:rPr>
        <w:fldChar w:fldCharType="begin"/>
      </w:r>
      <w:r w:rsidRPr="00B650EC">
        <w:rPr>
          <w:lang w:val="en-US"/>
        </w:rPr>
        <w:instrText xml:space="preserve"> REF _Ref395003662 \h </w:instrText>
      </w:r>
      <w:r w:rsidRPr="00B650EC">
        <w:rPr>
          <w:lang w:val="en-US"/>
        </w:rPr>
      </w:r>
      <w:r w:rsidRPr="00B650EC">
        <w:rPr>
          <w:lang w:val="en-US"/>
        </w:rPr>
        <w:fldChar w:fldCharType="separate"/>
      </w:r>
      <w:r w:rsidRPr="00B650EC">
        <w:rPr>
          <w:lang w:val="en-US"/>
        </w:rPr>
        <w:t>Figure 2</w:t>
      </w:r>
      <w:r w:rsidRPr="00B650EC">
        <w:rPr>
          <w:lang w:val="en-US"/>
        </w:rPr>
        <w:fldChar w:fldCharType="end"/>
      </w:r>
      <w:r w:rsidRPr="00B650EC">
        <w:rPr>
          <w:lang w:val="en-US"/>
        </w:rPr>
        <w:t>.</w:t>
      </w:r>
      <w:r w:rsidRPr="00B650EC">
        <w:rPr>
          <w:lang w:val="en-US"/>
        </w:rPr>
        <w:tab/>
        <w:t xml:space="preserve">At this point, clones A, B, and C are created by different developers, as shown in </w:t>
      </w:r>
      <w:r w:rsidRPr="00B650EC">
        <w:rPr>
          <w:lang w:val="en-US"/>
        </w:rPr>
        <w:fldChar w:fldCharType="begin"/>
      </w:r>
      <w:r w:rsidRPr="00B650EC">
        <w:rPr>
          <w:lang w:val="en-US"/>
        </w:rPr>
        <w:instrText xml:space="preserve"> REF _Ref395014155 \h </w:instrText>
      </w:r>
      <w:r w:rsidRPr="00B650EC">
        <w:rPr>
          <w:lang w:val="en-US"/>
        </w:rPr>
      </w:r>
      <w:r w:rsidRPr="00B650EC">
        <w:rPr>
          <w:lang w:val="en-US"/>
        </w:rPr>
        <w:fldChar w:fldCharType="separate"/>
      </w:r>
      <w:r w:rsidRPr="00B650EC">
        <w:rPr>
          <w:lang w:val="en-US"/>
        </w:rPr>
        <w:t>Figure 4</w:t>
      </w:r>
      <w:r w:rsidRPr="00B650EC">
        <w:rPr>
          <w:lang w:val="en-US"/>
        </w:rPr>
        <w:fldChar w:fldCharType="end"/>
      </w:r>
      <w:r w:rsidRPr="00B650EC">
        <w:rPr>
          <w:lang w:val="en-US"/>
        </w:rPr>
        <w:t xml:space="preserve">, where the first three commits are the same in all of them, </w:t>
      </w:r>
      <w:commentRangeStart w:id="69"/>
      <w:r w:rsidRPr="00B650EC">
        <w:rPr>
          <w:lang w:val="en-US"/>
        </w:rPr>
        <w:t xml:space="preserve">but other  </w:t>
      </w:r>
      <w:commentRangeEnd w:id="69"/>
      <w:r w:rsidRPr="00CD144F">
        <w:rPr>
          <w:rStyle w:val="Refdecomentrio"/>
          <w:lang w:val="en-US"/>
        </w:rPr>
        <w:commentReference w:id="69"/>
      </w:r>
      <w:r w:rsidRPr="00B650EC">
        <w:rPr>
          <w:lang w:val="en-US"/>
        </w:rPr>
        <w:t xml:space="preserve">As discussed in Section </w:t>
      </w:r>
      <w:r w:rsidRPr="00B650EC">
        <w:rPr>
          <w:lang w:val="en-US"/>
        </w:rPr>
        <w:fldChar w:fldCharType="begin"/>
      </w:r>
      <w:r w:rsidRPr="00B650EC">
        <w:rPr>
          <w:lang w:val="en-US"/>
        </w:rPr>
        <w:instrText xml:space="preserve"> REF _Ref394512546 \r \h </w:instrText>
      </w:r>
      <w:r w:rsidRPr="00B650EC">
        <w:rPr>
          <w:lang w:val="en-US"/>
        </w:rPr>
      </w:r>
      <w:r w:rsidRPr="00B650EC">
        <w:rPr>
          <w:lang w:val="en-US"/>
        </w:rPr>
        <w:fldChar w:fldCharType="separate"/>
      </w:r>
      <w:r w:rsidRPr="00B650EC">
        <w:rPr>
          <w:lang w:val="en-US"/>
        </w:rPr>
        <w:t>1.2</w:t>
      </w:r>
      <w:r w:rsidRPr="00B650EC">
        <w:rPr>
          <w:lang w:val="en-US"/>
        </w:rPr>
        <w:fldChar w:fldCharType="end"/>
      </w:r>
      <w:r w:rsidRPr="00B650EC">
        <w:rPr>
          <w:lang w:val="en-US"/>
        </w:rPr>
        <w:t xml:space="preserve">, each clone is a complete repository copy, independent from the other clones, enabling parallel development. We thus can see each clone as a </w:t>
      </w:r>
      <w:commentRangeStart w:id="70"/>
      <w:r w:rsidRPr="00B650EC">
        <w:rPr>
          <w:lang w:val="en-US"/>
        </w:rPr>
        <w:t xml:space="preserve">fork </w:t>
      </w:r>
      <w:commentRangeEnd w:id="70"/>
      <w:r w:rsidRPr="00CD144F">
        <w:rPr>
          <w:rStyle w:val="Refdecomentrio"/>
          <w:lang w:val="en-US"/>
        </w:rPr>
        <w:commentReference w:id="70"/>
      </w:r>
      <w:r w:rsidRPr="00B650EC">
        <w:rPr>
          <w:lang w:val="en-US"/>
        </w:rPr>
        <w:t>of the original repository. The colors in the commits are used to identify the clone where that commit was originally done. The numbers identifying each commit are used for the sake of this example, but commits are not necessarily identified by a sequential number. For example, in Git, commits are identified by a hash code of 40 hexadecimal digits.</w:t>
      </w:r>
    </w:p>
    <w:p w14:paraId="586D73E6" w14:textId="77777777" w:rsidR="00FF7707" w:rsidRPr="00B650EC" w:rsidRDefault="00FF7707" w:rsidP="00FF7707">
      <w:pPr>
        <w:ind w:firstLine="0"/>
        <w:jc w:val="center"/>
        <w:rPr>
          <w:lang w:val="en-US"/>
        </w:rPr>
      </w:pPr>
      <w:r w:rsidRPr="00647660">
        <w:rPr>
          <w:noProof/>
          <w:lang w:eastAsia="pt-BR"/>
        </w:rPr>
        <w:drawing>
          <wp:inline distT="0" distB="0" distL="0" distR="0" wp14:anchorId="4DD20228" wp14:editId="0CA99CA4">
            <wp:extent cx="4972050" cy="2240253"/>
            <wp:effectExtent l="0" t="0" r="0" b="82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8595" cy="2243202"/>
                    </a:xfrm>
                    <a:prstGeom prst="rect">
                      <a:avLst/>
                    </a:prstGeom>
                    <a:noFill/>
                  </pic:spPr>
                </pic:pic>
              </a:graphicData>
            </a:graphic>
          </wp:inline>
        </w:drawing>
      </w:r>
    </w:p>
    <w:p w14:paraId="7A043311" w14:textId="77777777" w:rsidR="00FF7707" w:rsidRPr="00B650EC" w:rsidRDefault="00FF7707" w:rsidP="00FF7707">
      <w:pPr>
        <w:pStyle w:val="Legenda"/>
        <w:rPr>
          <w:lang w:val="en-US"/>
        </w:rPr>
      </w:pPr>
      <w:bookmarkStart w:id="71" w:name="_Ref39501415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CD144F">
        <w:rPr>
          <w:lang w:val="en-US"/>
        </w:rPr>
        <w:t>4</w:t>
      </w:r>
      <w:r w:rsidRPr="00B650EC">
        <w:rPr>
          <w:lang w:val="en-US"/>
        </w:rPr>
        <w:fldChar w:fldCharType="end"/>
      </w:r>
      <w:bookmarkEnd w:id="71"/>
      <w:r w:rsidRPr="00B650EC">
        <w:rPr>
          <w:lang w:val="en-US"/>
        </w:rPr>
        <w:t xml:space="preserve"> – Branching through cloning</w:t>
      </w:r>
    </w:p>
    <w:p w14:paraId="0E27FE54" w14:textId="77777777" w:rsidR="00FF7707" w:rsidRPr="00B650EC" w:rsidRDefault="00FF7707" w:rsidP="00FF7707">
      <w:pPr>
        <w:rPr>
          <w:lang w:val="en-US"/>
        </w:rPr>
      </w:pPr>
      <w:bookmarkStart w:id="72" w:name="_Ref394512671"/>
      <w:bookmarkStart w:id="73" w:name="_Toc394584904"/>
      <w:r w:rsidRPr="00B650EC">
        <w:rPr>
          <w:lang w:val="en-US"/>
        </w:rPr>
        <w:t xml:space="preserve">The first clone to push changes to the original repository is able to do it with no extra work. Let us assume that clone A is the first one to push its changes to the original repository. This results in a scenario like the one shown in </w:t>
      </w:r>
      <w:r w:rsidRPr="00B650EC">
        <w:rPr>
          <w:lang w:val="en-US"/>
        </w:rPr>
        <w:fldChar w:fldCharType="begin"/>
      </w:r>
      <w:r w:rsidRPr="00B650EC">
        <w:rPr>
          <w:lang w:val="en-US"/>
        </w:rPr>
        <w:instrText xml:space="preserve"> REF _Ref395025664 \h </w:instrText>
      </w:r>
      <w:r w:rsidRPr="00B650EC">
        <w:rPr>
          <w:lang w:val="en-US"/>
        </w:rPr>
      </w:r>
      <w:r w:rsidRPr="00B650EC">
        <w:rPr>
          <w:lang w:val="en-US"/>
        </w:rPr>
        <w:fldChar w:fldCharType="separate"/>
      </w:r>
      <w:r w:rsidRPr="00B650EC">
        <w:rPr>
          <w:lang w:val="en-US"/>
        </w:rPr>
        <w:t>Figure 5</w:t>
      </w:r>
      <w:r w:rsidRPr="00B650EC">
        <w:rPr>
          <w:lang w:val="en-US"/>
        </w:rPr>
        <w:fldChar w:fldCharType="end"/>
      </w:r>
      <w:r w:rsidRPr="00B650EC">
        <w:rPr>
          <w:lang w:val="en-US"/>
        </w:rPr>
        <w:t>.</w:t>
      </w:r>
    </w:p>
    <w:p w14:paraId="2F548667" w14:textId="77777777" w:rsidR="00FF7707" w:rsidRPr="00B650EC" w:rsidRDefault="00FF7707" w:rsidP="00FF7707">
      <w:pPr>
        <w:ind w:firstLine="0"/>
        <w:rPr>
          <w:lang w:val="en-US"/>
        </w:rPr>
      </w:pPr>
      <w:r w:rsidRPr="00647660">
        <w:rPr>
          <w:noProof/>
          <w:lang w:eastAsia="pt-BR"/>
        </w:rPr>
        <w:drawing>
          <wp:inline distT="0" distB="0" distL="0" distR="0" wp14:anchorId="61EAE677" wp14:editId="0B98477D">
            <wp:extent cx="5733172" cy="1426969"/>
            <wp:effectExtent l="0" t="0" r="0" b="19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8673" cy="1438294"/>
                    </a:xfrm>
                    <a:prstGeom prst="rect">
                      <a:avLst/>
                    </a:prstGeom>
                    <a:noFill/>
                  </pic:spPr>
                </pic:pic>
              </a:graphicData>
            </a:graphic>
          </wp:inline>
        </w:drawing>
      </w:r>
    </w:p>
    <w:p w14:paraId="58B4E57F" w14:textId="77777777" w:rsidR="00FF7707" w:rsidRPr="00B650EC" w:rsidRDefault="00FF7707" w:rsidP="00FF7707">
      <w:pPr>
        <w:pStyle w:val="Legenda"/>
        <w:rPr>
          <w:lang w:val="en-US"/>
        </w:rPr>
      </w:pPr>
      <w:bookmarkStart w:id="74" w:name="_Ref395025664"/>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CD144F">
        <w:rPr>
          <w:lang w:val="en-US"/>
        </w:rPr>
        <w:t>5</w:t>
      </w:r>
      <w:r w:rsidRPr="00B650EC">
        <w:rPr>
          <w:lang w:val="en-US"/>
        </w:rPr>
        <w:fldChar w:fldCharType="end"/>
      </w:r>
      <w:bookmarkEnd w:id="74"/>
      <w:r w:rsidRPr="00B650EC">
        <w:rPr>
          <w:lang w:val="en-US"/>
        </w:rPr>
        <w:t xml:space="preserve"> – Repositories after pushing changes from clone A</w:t>
      </w:r>
    </w:p>
    <w:p w14:paraId="2ED52F4D" w14:textId="77777777" w:rsidR="00FF7707" w:rsidRPr="00B650EC" w:rsidRDefault="00FF7707" w:rsidP="00FF7707">
      <w:pPr>
        <w:rPr>
          <w:lang w:val="en-US"/>
        </w:rPr>
      </w:pPr>
      <w:r w:rsidRPr="00B650EC">
        <w:rPr>
          <w:lang w:val="en-US"/>
        </w:rPr>
        <w:t>Next, clone B tries to push its changes to the original repository, but this not allowed, because it could result in inconsistencies in the VCS, once commits from clone A were never tested together with commits from clone B. To allow clone B to push its changes, it is necessary to first pull commits 4’, 5’ and 6’ from the original repository, merging them in</w:t>
      </w:r>
      <w:ins w:id="75" w:author="Cristiano Cesario" w:date="2014-08-16T15:52:00Z">
        <w:r>
          <w:rPr>
            <w:lang w:val="en-US"/>
          </w:rPr>
          <w:t>to</w:t>
        </w:r>
      </w:ins>
      <w:r w:rsidRPr="00B650EC">
        <w:rPr>
          <w:lang w:val="en-US"/>
        </w:rPr>
        <w:t xml:space="preserve"> the clone B workspace, resulting in the scenario shown in </w:t>
      </w:r>
      <w:r w:rsidRPr="00B650EC">
        <w:rPr>
          <w:lang w:val="en-US"/>
        </w:rPr>
        <w:fldChar w:fldCharType="begin"/>
      </w:r>
      <w:r w:rsidRPr="00B650EC">
        <w:rPr>
          <w:lang w:val="en-US"/>
        </w:rPr>
        <w:instrText xml:space="preserve"> REF _Ref395025848 \h </w:instrText>
      </w:r>
      <w:r w:rsidRPr="00B650EC">
        <w:rPr>
          <w:lang w:val="en-US"/>
        </w:rPr>
      </w:r>
      <w:r w:rsidRPr="00B650EC">
        <w:rPr>
          <w:lang w:val="en-US"/>
        </w:rPr>
        <w:fldChar w:fldCharType="separate"/>
      </w:r>
      <w:r w:rsidRPr="00B650EC">
        <w:rPr>
          <w:lang w:val="en-US"/>
        </w:rPr>
        <w:t>Figure 6</w:t>
      </w:r>
      <w:r w:rsidRPr="00B650EC">
        <w:rPr>
          <w:lang w:val="en-US"/>
        </w:rPr>
        <w:fldChar w:fldCharType="end"/>
      </w:r>
      <w:r w:rsidRPr="00B650EC">
        <w:rPr>
          <w:lang w:val="en-US"/>
        </w:rPr>
        <w:t>. Notice that, in this case, there is an additional commit, denoted by 5’’.</w:t>
      </w:r>
    </w:p>
    <w:p w14:paraId="4384619B" w14:textId="77777777" w:rsidR="00FF7707" w:rsidRPr="00B650EC" w:rsidRDefault="00FF7707" w:rsidP="00FF7707">
      <w:pPr>
        <w:ind w:firstLine="0"/>
        <w:rPr>
          <w:lang w:val="en-US"/>
        </w:rPr>
      </w:pPr>
      <w:r w:rsidRPr="00647660">
        <w:rPr>
          <w:noProof/>
          <w:lang w:eastAsia="pt-BR"/>
        </w:rPr>
        <w:drawing>
          <wp:inline distT="0" distB="0" distL="0" distR="0" wp14:anchorId="6BFB3B3B" wp14:editId="201C48D0">
            <wp:extent cx="5647700" cy="14097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1406" cy="1418113"/>
                    </a:xfrm>
                    <a:prstGeom prst="rect">
                      <a:avLst/>
                    </a:prstGeom>
                    <a:noFill/>
                  </pic:spPr>
                </pic:pic>
              </a:graphicData>
            </a:graphic>
          </wp:inline>
        </w:drawing>
      </w:r>
    </w:p>
    <w:p w14:paraId="48A15FD5" w14:textId="77777777" w:rsidR="00FF7707" w:rsidRPr="00B650EC" w:rsidRDefault="00FF7707" w:rsidP="00FF7707">
      <w:pPr>
        <w:pStyle w:val="Legenda"/>
        <w:rPr>
          <w:lang w:val="en-US"/>
        </w:rPr>
      </w:pPr>
      <w:bookmarkStart w:id="76" w:name="_Ref39502584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CD144F">
        <w:rPr>
          <w:lang w:val="en-US"/>
        </w:rPr>
        <w:t>6</w:t>
      </w:r>
      <w:r w:rsidRPr="00B650EC">
        <w:rPr>
          <w:lang w:val="en-US"/>
        </w:rPr>
        <w:fldChar w:fldCharType="end"/>
      </w:r>
      <w:bookmarkEnd w:id="76"/>
      <w:r w:rsidRPr="00B650EC">
        <w:rPr>
          <w:lang w:val="en-US"/>
        </w:rPr>
        <w:t xml:space="preserve"> – Repositories after merging work from clone B.</w:t>
      </w:r>
    </w:p>
    <w:p w14:paraId="71E65720" w14:textId="77777777" w:rsidR="00FF7707" w:rsidRPr="00B650EC" w:rsidRDefault="00FF7707" w:rsidP="00FF7707">
      <w:pPr>
        <w:rPr>
          <w:lang w:val="en-US"/>
        </w:rPr>
      </w:pPr>
      <w:r w:rsidRPr="00B650EC">
        <w:rPr>
          <w:lang w:val="en-US"/>
        </w:rPr>
        <w:t xml:space="preserve">Clone B then push its changes, resulting in the scenario shown in </w:t>
      </w:r>
      <w:r w:rsidRPr="00B650EC">
        <w:rPr>
          <w:lang w:val="en-US"/>
        </w:rPr>
        <w:fldChar w:fldCharType="begin"/>
      </w:r>
      <w:r w:rsidRPr="00B650EC">
        <w:rPr>
          <w:lang w:val="en-US"/>
        </w:rPr>
        <w:instrText xml:space="preserve"> REF _Ref395025963 \h </w:instrText>
      </w:r>
      <w:r w:rsidRPr="00B650EC">
        <w:rPr>
          <w:lang w:val="en-US"/>
        </w:rPr>
      </w:r>
      <w:r w:rsidRPr="00B650EC">
        <w:rPr>
          <w:lang w:val="en-US"/>
        </w:rPr>
        <w:fldChar w:fldCharType="separate"/>
      </w:r>
      <w:r w:rsidRPr="00B650EC">
        <w:rPr>
          <w:lang w:val="en-US"/>
        </w:rPr>
        <w:t>Figure 7</w:t>
      </w:r>
      <w:r w:rsidRPr="00B650EC">
        <w:rPr>
          <w:lang w:val="en-US"/>
        </w:rPr>
        <w:fldChar w:fldCharType="end"/>
      </w:r>
      <w:r w:rsidRPr="00B650EC">
        <w:rPr>
          <w:lang w:val="en-US"/>
        </w:rPr>
        <w:t>. Finally, clone C has to follow the same procedure, i.e., pull the changes previously pushed by clone A and clone B</w:t>
      </w:r>
      <w:ins w:id="77" w:author="Cristiano Cesario" w:date="2014-08-16T15:53:00Z">
        <w:r>
          <w:rPr>
            <w:lang w:val="en-US"/>
          </w:rPr>
          <w:t>,</w:t>
        </w:r>
      </w:ins>
      <w:r w:rsidRPr="00B650EC">
        <w:rPr>
          <w:lang w:val="en-US"/>
        </w:rPr>
        <w:t xml:space="preserve"> and merge them into its workspace, resulting in the scenario shown in </w:t>
      </w:r>
      <w:r w:rsidRPr="00B650EC">
        <w:rPr>
          <w:lang w:val="en-US"/>
        </w:rPr>
        <w:fldChar w:fldCharType="begin"/>
      </w:r>
      <w:r w:rsidRPr="00B650EC">
        <w:rPr>
          <w:lang w:val="en-US"/>
        </w:rPr>
        <w:instrText xml:space="preserve"> REF _Ref395026049 \h </w:instrText>
      </w:r>
      <w:r w:rsidRPr="00B650EC">
        <w:rPr>
          <w:lang w:val="en-US"/>
        </w:rPr>
      </w:r>
      <w:r w:rsidRPr="00B650EC">
        <w:rPr>
          <w:lang w:val="en-US"/>
        </w:rPr>
        <w:fldChar w:fldCharType="separate"/>
      </w:r>
      <w:r w:rsidRPr="00B650EC">
        <w:rPr>
          <w:lang w:val="en-US"/>
        </w:rPr>
        <w:t>Figure 8</w:t>
      </w:r>
      <w:r w:rsidRPr="00B650EC">
        <w:rPr>
          <w:lang w:val="en-US"/>
        </w:rPr>
        <w:fldChar w:fldCharType="end"/>
      </w:r>
      <w:r w:rsidRPr="00B650EC">
        <w:rPr>
          <w:lang w:val="en-US"/>
        </w:rPr>
        <w:t>.</w:t>
      </w:r>
    </w:p>
    <w:p w14:paraId="2CA96448" w14:textId="77777777" w:rsidR="00FF7707" w:rsidRPr="00B650EC" w:rsidRDefault="00FF7707" w:rsidP="00FF7707">
      <w:pPr>
        <w:ind w:firstLine="0"/>
        <w:rPr>
          <w:lang w:val="en-US"/>
        </w:rPr>
      </w:pPr>
      <w:r w:rsidRPr="00647660">
        <w:rPr>
          <w:noProof/>
          <w:lang w:eastAsia="pt-BR"/>
        </w:rPr>
        <w:drawing>
          <wp:inline distT="0" distB="0" distL="0" distR="0" wp14:anchorId="78220922" wp14:editId="4CC558AF">
            <wp:extent cx="5768975" cy="909747"/>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5609" cy="934448"/>
                    </a:xfrm>
                    <a:prstGeom prst="rect">
                      <a:avLst/>
                    </a:prstGeom>
                    <a:noFill/>
                  </pic:spPr>
                </pic:pic>
              </a:graphicData>
            </a:graphic>
          </wp:inline>
        </w:drawing>
      </w:r>
    </w:p>
    <w:p w14:paraId="7978E928" w14:textId="77777777" w:rsidR="00FF7707" w:rsidRPr="00B650EC" w:rsidRDefault="00FF7707" w:rsidP="00FF7707">
      <w:pPr>
        <w:pStyle w:val="Legenda"/>
        <w:rPr>
          <w:lang w:val="en-US"/>
        </w:rPr>
      </w:pPr>
      <w:bookmarkStart w:id="78" w:name="_Ref395025963"/>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CD144F">
        <w:rPr>
          <w:lang w:val="en-US"/>
        </w:rPr>
        <w:t>7</w:t>
      </w:r>
      <w:r w:rsidRPr="00B650EC">
        <w:rPr>
          <w:lang w:val="en-US"/>
        </w:rPr>
        <w:fldChar w:fldCharType="end"/>
      </w:r>
      <w:bookmarkEnd w:id="78"/>
      <w:r w:rsidRPr="00B650EC">
        <w:rPr>
          <w:lang w:val="en-US"/>
        </w:rPr>
        <w:t xml:space="preserve"> – Repositories after pushing changes from clone B</w:t>
      </w:r>
    </w:p>
    <w:p w14:paraId="2E959CEB" w14:textId="77777777" w:rsidR="00FF7707" w:rsidRPr="00B650EC" w:rsidRDefault="00FF7707" w:rsidP="00FF7707">
      <w:pPr>
        <w:ind w:firstLine="0"/>
        <w:rPr>
          <w:lang w:val="en-US"/>
        </w:rPr>
      </w:pPr>
      <w:r w:rsidRPr="00647660">
        <w:rPr>
          <w:noProof/>
          <w:lang w:eastAsia="pt-BR"/>
        </w:rPr>
        <w:drawing>
          <wp:inline distT="0" distB="0" distL="0" distR="0" wp14:anchorId="49E80AD0" wp14:editId="65F3B436">
            <wp:extent cx="5731567" cy="109537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5423" cy="1105667"/>
                    </a:xfrm>
                    <a:prstGeom prst="rect">
                      <a:avLst/>
                    </a:prstGeom>
                    <a:noFill/>
                  </pic:spPr>
                </pic:pic>
              </a:graphicData>
            </a:graphic>
          </wp:inline>
        </w:drawing>
      </w:r>
    </w:p>
    <w:p w14:paraId="3CB1A0BD" w14:textId="77777777" w:rsidR="00FF7707" w:rsidRPr="00B650EC" w:rsidRDefault="00FF7707" w:rsidP="00FF7707">
      <w:pPr>
        <w:pStyle w:val="Legenda"/>
        <w:rPr>
          <w:lang w:val="en-US"/>
        </w:rPr>
      </w:pPr>
      <w:bookmarkStart w:id="79" w:name="_Ref395026049"/>
      <w:commentRangeStart w:id="80"/>
      <w:r w:rsidRPr="00B650EC">
        <w:rPr>
          <w:lang w:val="en-US"/>
        </w:rPr>
        <w:t xml:space="preserve">Figure </w:t>
      </w:r>
      <w:commentRangeEnd w:id="80"/>
      <w:r w:rsidRPr="00CD144F">
        <w:rPr>
          <w:rStyle w:val="Refdecomentrio"/>
          <w:b w:val="0"/>
          <w:bCs w:val="0"/>
          <w:lang w:val="en-US"/>
        </w:rPr>
        <w:commentReference w:id="80"/>
      </w:r>
      <w:r w:rsidRPr="00B650EC">
        <w:rPr>
          <w:lang w:val="en-US"/>
        </w:rPr>
        <w:fldChar w:fldCharType="begin"/>
      </w:r>
      <w:r w:rsidRPr="00B650EC">
        <w:rPr>
          <w:lang w:val="en-US"/>
        </w:rPr>
        <w:instrText xml:space="preserve"> SEQ Figure \* ARABIC </w:instrText>
      </w:r>
      <w:r w:rsidRPr="00B650EC">
        <w:rPr>
          <w:lang w:val="en-US"/>
        </w:rPr>
        <w:fldChar w:fldCharType="separate"/>
      </w:r>
      <w:r w:rsidRPr="00CD144F">
        <w:rPr>
          <w:lang w:val="en-US"/>
        </w:rPr>
        <w:t>8</w:t>
      </w:r>
      <w:r w:rsidRPr="00B650EC">
        <w:rPr>
          <w:lang w:val="en-US"/>
        </w:rPr>
        <w:fldChar w:fldCharType="end"/>
      </w:r>
      <w:bookmarkEnd w:id="79"/>
      <w:r w:rsidRPr="00B650EC">
        <w:rPr>
          <w:lang w:val="en-US"/>
        </w:rPr>
        <w:t xml:space="preserve"> – Repositories after merging work from clone C</w:t>
      </w:r>
    </w:p>
    <w:p w14:paraId="05704370" w14:textId="77777777" w:rsidR="00FF7707" w:rsidRPr="00B650EC" w:rsidRDefault="00FF7707" w:rsidP="00FF7707">
      <w:pPr>
        <w:pStyle w:val="Ttulo3"/>
        <w:rPr>
          <w:lang w:val="en-US"/>
        </w:rPr>
      </w:pPr>
      <w:bookmarkStart w:id="81" w:name="_Toc395037909"/>
      <w:commentRangeStart w:id="82"/>
      <w:r w:rsidRPr="00B650EC">
        <w:rPr>
          <w:lang w:val="en-US"/>
        </w:rPr>
        <w:t xml:space="preserve">Fetching </w:t>
      </w:r>
      <w:commentRangeEnd w:id="82"/>
      <w:r w:rsidRPr="00CD144F">
        <w:rPr>
          <w:rStyle w:val="Refdecomentrio"/>
          <w:rFonts w:eastAsiaTheme="minorHAnsi" w:cstheme="minorBidi"/>
          <w:b w:val="0"/>
          <w:bCs w:val="0"/>
          <w:caps w:val="0"/>
          <w:lang w:val="en-US"/>
        </w:rPr>
        <w:commentReference w:id="82"/>
      </w:r>
      <w:r w:rsidRPr="00B650EC">
        <w:rPr>
          <w:lang w:val="en-US"/>
        </w:rPr>
        <w:t>from a remote repository</w:t>
      </w:r>
      <w:bookmarkEnd w:id="81"/>
    </w:p>
    <w:p w14:paraId="3ED7CBD2" w14:textId="77777777" w:rsidR="00FF7707" w:rsidRPr="00B650EC" w:rsidRDefault="00FF7707" w:rsidP="00FF7707">
      <w:pPr>
        <w:rPr>
          <w:lang w:val="en-US"/>
        </w:rPr>
      </w:pPr>
      <w:r w:rsidRPr="00B650EC">
        <w:rPr>
          <w:lang w:val="en-US"/>
        </w:rPr>
        <w:t xml:space="preserve">In the previous section, before pushing changes to a repository that has received pushes from other peers, we explained that one should pull the recent changes, merging them into his workspace. However, one could choose to bring the changes without immediately merging them. This is accomplished by only fetching the updates. If clone B had opted to only fetch updates from the original repository, this would result in a branch, as shown in </w:t>
      </w:r>
      <w:r w:rsidRPr="00B650EC">
        <w:rPr>
          <w:lang w:val="en-US"/>
        </w:rPr>
        <w:fldChar w:fldCharType="begin"/>
      </w:r>
      <w:r w:rsidRPr="00B650EC">
        <w:rPr>
          <w:lang w:val="en-US"/>
        </w:rPr>
        <w:instrText xml:space="preserve"> REF _Ref395027179 \h </w:instrText>
      </w:r>
      <w:r w:rsidRPr="00B650EC">
        <w:rPr>
          <w:lang w:val="en-US"/>
        </w:rPr>
      </w:r>
      <w:r w:rsidRPr="00B650EC">
        <w:rPr>
          <w:lang w:val="en-US"/>
        </w:rPr>
        <w:fldChar w:fldCharType="separate"/>
      </w:r>
      <w:r w:rsidRPr="00B650EC">
        <w:rPr>
          <w:lang w:val="en-US"/>
        </w:rPr>
        <w:t>Figure 9</w:t>
      </w:r>
      <w:r w:rsidRPr="00B650EC">
        <w:rPr>
          <w:lang w:val="en-US"/>
        </w:rPr>
        <w:fldChar w:fldCharType="end"/>
      </w:r>
      <w:r w:rsidRPr="00B650EC">
        <w:rPr>
          <w:lang w:val="en-US"/>
        </w:rPr>
        <w:t xml:space="preserve">. Here, branch </w:t>
      </w:r>
      <w:r w:rsidRPr="00B650EC">
        <w:rPr>
          <w:i/>
          <w:lang w:val="en-US"/>
        </w:rPr>
        <w:t>master</w:t>
      </w:r>
      <w:r w:rsidRPr="00B650EC">
        <w:rPr>
          <w:lang w:val="en-US"/>
        </w:rPr>
        <w:t xml:space="preserve"> is the local branch in clone B, and branch </w:t>
      </w:r>
      <w:r w:rsidRPr="00B650EC">
        <w:rPr>
          <w:i/>
          <w:lang w:val="en-US"/>
        </w:rPr>
        <w:t>origin/master</w:t>
      </w:r>
      <w:r w:rsidRPr="00B650EC">
        <w:rPr>
          <w:lang w:val="en-US"/>
        </w:rPr>
        <w:t xml:space="preserve"> is the master branch from the original repository.</w:t>
      </w:r>
    </w:p>
    <w:p w14:paraId="77B3109A" w14:textId="77777777" w:rsidR="00FF7707" w:rsidRPr="00B650EC" w:rsidRDefault="00FF7707" w:rsidP="00FF7707">
      <w:pPr>
        <w:ind w:firstLine="0"/>
        <w:jc w:val="center"/>
        <w:rPr>
          <w:lang w:val="en-US"/>
        </w:rPr>
      </w:pPr>
      <w:r w:rsidRPr="00647660">
        <w:rPr>
          <w:noProof/>
          <w:lang w:eastAsia="pt-BR"/>
        </w:rPr>
        <w:drawing>
          <wp:inline distT="0" distB="0" distL="0" distR="0" wp14:anchorId="515575F9" wp14:editId="569BC30C">
            <wp:extent cx="2962275" cy="1739602"/>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959" cy="1741765"/>
                    </a:xfrm>
                    <a:prstGeom prst="rect">
                      <a:avLst/>
                    </a:prstGeom>
                    <a:noFill/>
                  </pic:spPr>
                </pic:pic>
              </a:graphicData>
            </a:graphic>
          </wp:inline>
        </w:drawing>
      </w:r>
    </w:p>
    <w:p w14:paraId="2B90D191" w14:textId="77777777" w:rsidR="00FF7707" w:rsidRPr="00B650EC" w:rsidRDefault="00FF7707" w:rsidP="00FF7707">
      <w:pPr>
        <w:pStyle w:val="Legenda"/>
        <w:rPr>
          <w:lang w:val="en-US"/>
        </w:rPr>
      </w:pPr>
      <w:bookmarkStart w:id="83" w:name="_Ref395027179"/>
      <w:commentRangeStart w:id="84"/>
      <w:r w:rsidRPr="00B650EC">
        <w:rPr>
          <w:lang w:val="en-US"/>
        </w:rPr>
        <w:t xml:space="preserve">Figure </w:t>
      </w:r>
      <w:commentRangeEnd w:id="84"/>
      <w:r w:rsidRPr="00CD144F">
        <w:rPr>
          <w:rStyle w:val="Refdecomentrio"/>
          <w:b w:val="0"/>
          <w:bCs w:val="0"/>
          <w:lang w:val="en-US"/>
        </w:rPr>
        <w:commentReference w:id="84"/>
      </w:r>
      <w:r w:rsidRPr="00B650EC">
        <w:rPr>
          <w:lang w:val="en-US"/>
        </w:rPr>
        <w:fldChar w:fldCharType="begin"/>
      </w:r>
      <w:r w:rsidRPr="00B650EC">
        <w:rPr>
          <w:lang w:val="en-US"/>
        </w:rPr>
        <w:instrText xml:space="preserve"> SEQ Figure \* ARABIC </w:instrText>
      </w:r>
      <w:r w:rsidRPr="00B650EC">
        <w:rPr>
          <w:lang w:val="en-US"/>
        </w:rPr>
        <w:fldChar w:fldCharType="separate"/>
      </w:r>
      <w:r w:rsidRPr="00CD144F">
        <w:rPr>
          <w:lang w:val="en-US"/>
        </w:rPr>
        <w:t>9</w:t>
      </w:r>
      <w:r w:rsidRPr="00B650EC">
        <w:rPr>
          <w:lang w:val="en-US"/>
        </w:rPr>
        <w:fldChar w:fldCharType="end"/>
      </w:r>
      <w:bookmarkEnd w:id="83"/>
      <w:r w:rsidRPr="00B650EC">
        <w:rPr>
          <w:lang w:val="en-US"/>
        </w:rPr>
        <w:t xml:space="preserve"> – Branch after fetching updates from the original repository</w:t>
      </w:r>
    </w:p>
    <w:p w14:paraId="6DC4779F" w14:textId="77777777" w:rsidR="00FF7707" w:rsidRPr="00B650EC" w:rsidRDefault="00FF7707" w:rsidP="00FF7707">
      <w:pPr>
        <w:rPr>
          <w:lang w:val="en-US"/>
        </w:rPr>
      </w:pPr>
      <w:r w:rsidRPr="00B650EC">
        <w:rPr>
          <w:lang w:val="en-US"/>
        </w:rPr>
        <w:t xml:space="preserve">This brings new concept regarding branches: </w:t>
      </w:r>
      <w:commentRangeStart w:id="85"/>
      <w:r w:rsidRPr="00B650EC">
        <w:rPr>
          <w:i/>
          <w:lang w:val="en-US"/>
        </w:rPr>
        <w:t>tracking</w:t>
      </w:r>
      <w:r w:rsidRPr="00B650EC">
        <w:rPr>
          <w:lang w:val="en-US"/>
        </w:rPr>
        <w:t xml:space="preserve"> and </w:t>
      </w:r>
      <w:r w:rsidRPr="00B650EC">
        <w:rPr>
          <w:i/>
          <w:lang w:val="en-US"/>
        </w:rPr>
        <w:t>non-tracking</w:t>
      </w:r>
      <w:commentRangeEnd w:id="85"/>
      <w:r w:rsidRPr="00CD144F">
        <w:rPr>
          <w:rStyle w:val="Refdecomentrio"/>
          <w:lang w:val="en-US"/>
        </w:rPr>
        <w:commentReference w:id="85"/>
      </w:r>
      <w:r w:rsidRPr="00B650EC">
        <w:rPr>
          <w:lang w:val="en-US"/>
        </w:rPr>
        <w:t xml:space="preserve"> branches. A non-tracking branch is a local branch that is not shared with peers. A non-tracked branch exists only in the local repository and it is not pushed to remote repositories. On the other hand, a tracking branch is a branch that one chooses to share with peers, by associating a local branch with a branch in the remote repository. In the example shown in </w:t>
      </w:r>
      <w:r w:rsidRPr="00B650EC">
        <w:rPr>
          <w:lang w:val="en-US"/>
        </w:rPr>
        <w:fldChar w:fldCharType="begin"/>
      </w:r>
      <w:r w:rsidRPr="00B650EC">
        <w:rPr>
          <w:lang w:val="en-US"/>
        </w:rPr>
        <w:instrText xml:space="preserve"> REF _Ref395027179 \h </w:instrText>
      </w:r>
      <w:r w:rsidRPr="00B650EC">
        <w:rPr>
          <w:lang w:val="en-US"/>
        </w:rPr>
      </w:r>
      <w:r w:rsidRPr="00B650EC">
        <w:rPr>
          <w:lang w:val="en-US"/>
        </w:rPr>
        <w:fldChar w:fldCharType="separate"/>
      </w:r>
      <w:r w:rsidRPr="00B650EC">
        <w:rPr>
          <w:lang w:val="en-US"/>
        </w:rPr>
        <w:t>Figure 9</w:t>
      </w:r>
      <w:r w:rsidRPr="00B650EC">
        <w:rPr>
          <w:lang w:val="en-US"/>
        </w:rPr>
        <w:fldChar w:fldCharType="end"/>
      </w:r>
      <w:r w:rsidRPr="00B650EC">
        <w:rPr>
          <w:lang w:val="en-US"/>
        </w:rPr>
        <w:t xml:space="preserve">, we say that local branch </w:t>
      </w:r>
      <w:commentRangeStart w:id="86"/>
      <w:r w:rsidRPr="00B650EC">
        <w:rPr>
          <w:i/>
          <w:lang w:val="en-US"/>
        </w:rPr>
        <w:t>master</w:t>
      </w:r>
      <w:r w:rsidRPr="00B650EC">
        <w:rPr>
          <w:lang w:val="en-US"/>
        </w:rPr>
        <w:t xml:space="preserve"> </w:t>
      </w:r>
      <w:commentRangeEnd w:id="86"/>
      <w:r w:rsidRPr="00CD144F">
        <w:rPr>
          <w:rStyle w:val="Refdecomentrio"/>
          <w:lang w:val="en-US"/>
        </w:rPr>
        <w:commentReference w:id="86"/>
      </w:r>
      <w:r w:rsidRPr="00B650EC">
        <w:rPr>
          <w:lang w:val="en-US"/>
        </w:rPr>
        <w:t xml:space="preserve">tracks branch </w:t>
      </w:r>
      <w:r w:rsidRPr="00B650EC">
        <w:rPr>
          <w:i/>
          <w:lang w:val="en-US"/>
        </w:rPr>
        <w:t>master</w:t>
      </w:r>
      <w:r w:rsidRPr="00B650EC">
        <w:rPr>
          <w:lang w:val="en-US"/>
        </w:rPr>
        <w:t xml:space="preserve"> in the remote repository. This way, when one pushes to a remote repository, the remote branches are updated to point to the correct commits. The result is shown in </w:t>
      </w:r>
      <w:r w:rsidRPr="00B650EC">
        <w:rPr>
          <w:lang w:val="en-US"/>
        </w:rPr>
        <w:fldChar w:fldCharType="begin"/>
      </w:r>
      <w:r w:rsidRPr="00B650EC">
        <w:rPr>
          <w:lang w:val="en-US"/>
        </w:rPr>
        <w:instrText xml:space="preserve"> REF _Ref395028299 \h </w:instrText>
      </w:r>
      <w:r w:rsidRPr="00B650EC">
        <w:rPr>
          <w:lang w:val="en-US"/>
        </w:rPr>
      </w:r>
      <w:r w:rsidRPr="00B650EC">
        <w:rPr>
          <w:lang w:val="en-US"/>
        </w:rPr>
        <w:fldChar w:fldCharType="separate"/>
      </w:r>
      <w:r w:rsidRPr="00B650EC">
        <w:rPr>
          <w:lang w:val="en-US"/>
        </w:rPr>
        <w:t>Figure 10</w:t>
      </w:r>
      <w:r w:rsidRPr="00B650EC">
        <w:rPr>
          <w:lang w:val="en-US"/>
        </w:rPr>
        <w:fldChar w:fldCharType="end"/>
      </w:r>
      <w:r w:rsidRPr="00B650EC">
        <w:rPr>
          <w:lang w:val="en-US"/>
        </w:rPr>
        <w:t>. Notice that both the local and the remote branches are updated to point to same commit.</w:t>
      </w:r>
    </w:p>
    <w:p w14:paraId="252E07B3" w14:textId="77777777" w:rsidR="00FF7707" w:rsidRPr="00B650EC" w:rsidRDefault="00FF7707" w:rsidP="00FF7707">
      <w:pPr>
        <w:ind w:firstLine="0"/>
        <w:jc w:val="center"/>
        <w:rPr>
          <w:lang w:val="en-US"/>
        </w:rPr>
      </w:pPr>
      <w:r w:rsidRPr="00647660">
        <w:rPr>
          <w:noProof/>
          <w:lang w:eastAsia="pt-BR"/>
        </w:rPr>
        <w:drawing>
          <wp:inline distT="0" distB="0" distL="0" distR="0" wp14:anchorId="30968B49" wp14:editId="1A6A46E3">
            <wp:extent cx="5696585" cy="135280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603" cy="1372521"/>
                    </a:xfrm>
                    <a:prstGeom prst="rect">
                      <a:avLst/>
                    </a:prstGeom>
                    <a:noFill/>
                  </pic:spPr>
                </pic:pic>
              </a:graphicData>
            </a:graphic>
          </wp:inline>
        </w:drawing>
      </w:r>
    </w:p>
    <w:p w14:paraId="71EA1818" w14:textId="77777777" w:rsidR="00FF7707" w:rsidRPr="00B650EC" w:rsidRDefault="00FF7707" w:rsidP="00FF7707">
      <w:pPr>
        <w:pStyle w:val="Legenda"/>
        <w:rPr>
          <w:lang w:val="en-US"/>
        </w:rPr>
      </w:pPr>
      <w:bookmarkStart w:id="87" w:name="_Ref39502829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CD144F">
        <w:rPr>
          <w:lang w:val="en-US"/>
        </w:rPr>
        <w:t>10</w:t>
      </w:r>
      <w:r w:rsidRPr="00B650EC">
        <w:rPr>
          <w:lang w:val="en-US"/>
        </w:rPr>
        <w:fldChar w:fldCharType="end"/>
      </w:r>
      <w:bookmarkEnd w:id="87"/>
      <w:r w:rsidRPr="00B650EC">
        <w:rPr>
          <w:lang w:val="en-US"/>
        </w:rPr>
        <w:t xml:space="preserve"> – Result of pushing changes from a tracked branch.</w:t>
      </w:r>
    </w:p>
    <w:p w14:paraId="3CAB4828" w14:textId="77777777" w:rsidR="00FF7707" w:rsidRPr="00B650EC" w:rsidRDefault="00FF7707" w:rsidP="00FF7707">
      <w:pPr>
        <w:pStyle w:val="Ttulo3"/>
        <w:rPr>
          <w:lang w:val="en-US"/>
        </w:rPr>
      </w:pPr>
      <w:bookmarkStart w:id="88" w:name="_Toc395037910"/>
      <w:r w:rsidRPr="00B650EC">
        <w:rPr>
          <w:lang w:val="en-US"/>
        </w:rPr>
        <w:t>Anonymous branches</w:t>
      </w:r>
      <w:bookmarkEnd w:id="88"/>
    </w:p>
    <w:p w14:paraId="11FBEEB1" w14:textId="77777777" w:rsidR="00FF7707" w:rsidRPr="00B650EC" w:rsidRDefault="00FF7707" w:rsidP="00FF7707">
      <w:pPr>
        <w:rPr>
          <w:lang w:val="en-US"/>
        </w:rPr>
      </w:pPr>
      <w:r w:rsidRPr="00B650EC">
        <w:rPr>
          <w:lang w:val="en-US"/>
        </w:rPr>
        <w:t xml:space="preserve">An anonymous branch is a branch created when </w:t>
      </w:r>
      <w:commentRangeStart w:id="89"/>
      <w:r w:rsidRPr="00B650EC">
        <w:rPr>
          <w:lang w:val="en-US"/>
        </w:rPr>
        <w:t xml:space="preserve">we </w:t>
      </w:r>
      <w:commentRangeEnd w:id="89"/>
      <w:r w:rsidRPr="00CD144F">
        <w:rPr>
          <w:rStyle w:val="Refdecomentrio"/>
          <w:lang w:val="en-US"/>
        </w:rPr>
        <w:commentReference w:id="89"/>
      </w:r>
      <w:r w:rsidRPr="00B650EC">
        <w:rPr>
          <w:lang w:val="en-US"/>
        </w:rPr>
        <w:t xml:space="preserve">checkout a commit which is not referenced by a branch. When this happens, commits are performed in the same way, pointing to their predecessors, with the difference that there is no branch pointing to them (see </w:t>
      </w:r>
      <w:r w:rsidRPr="00B650EC">
        <w:rPr>
          <w:lang w:val="en-US"/>
        </w:rPr>
        <w:fldChar w:fldCharType="begin"/>
      </w:r>
      <w:r w:rsidRPr="00B650EC">
        <w:rPr>
          <w:lang w:val="en-US"/>
        </w:rPr>
        <w:instrText xml:space="preserve"> REF _Ref395029385 \h </w:instrText>
      </w:r>
      <w:r w:rsidRPr="00B650EC">
        <w:rPr>
          <w:lang w:val="en-US"/>
        </w:rPr>
      </w:r>
      <w:r w:rsidRPr="00B650EC">
        <w:rPr>
          <w:lang w:val="en-US"/>
        </w:rPr>
        <w:fldChar w:fldCharType="separate"/>
      </w:r>
      <w:r w:rsidRPr="00B650EC">
        <w:rPr>
          <w:lang w:val="en-US"/>
        </w:rPr>
        <w:t>Figure 11</w:t>
      </w:r>
      <w:r w:rsidRPr="00B650EC">
        <w:rPr>
          <w:lang w:val="en-US"/>
        </w:rPr>
        <w:fldChar w:fldCharType="end"/>
      </w:r>
      <w:r w:rsidRPr="00B650EC">
        <w:rPr>
          <w:lang w:val="en-US"/>
        </w:rPr>
        <w:t>). This way, if one chooses to work with another branch after committing on an anonymous branch, these commits will be accessible only through their internal identifications generated by the VCS.</w:t>
      </w:r>
    </w:p>
    <w:p w14:paraId="0900ACB5" w14:textId="77777777" w:rsidR="00FF7707" w:rsidRPr="00B650EC" w:rsidRDefault="00FF7707" w:rsidP="00FF7707">
      <w:pPr>
        <w:ind w:firstLine="0"/>
        <w:jc w:val="center"/>
        <w:rPr>
          <w:lang w:val="en-US"/>
        </w:rPr>
      </w:pPr>
      <w:r w:rsidRPr="00647660">
        <w:rPr>
          <w:noProof/>
          <w:lang w:eastAsia="pt-BR"/>
        </w:rPr>
        <w:drawing>
          <wp:inline distT="0" distB="0" distL="0" distR="0" wp14:anchorId="7A2E445C" wp14:editId="5C016BB7">
            <wp:extent cx="1349334" cy="1076325"/>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57544" cy="1082874"/>
                    </a:xfrm>
                    <a:prstGeom prst="rect">
                      <a:avLst/>
                    </a:prstGeom>
                    <a:noFill/>
                  </pic:spPr>
                </pic:pic>
              </a:graphicData>
            </a:graphic>
          </wp:inline>
        </w:drawing>
      </w:r>
    </w:p>
    <w:p w14:paraId="79EE5C44" w14:textId="77777777" w:rsidR="00FF7707" w:rsidRPr="00B650EC" w:rsidRDefault="00FF7707" w:rsidP="00FF7707">
      <w:pPr>
        <w:pStyle w:val="Legenda"/>
        <w:rPr>
          <w:lang w:val="en-US"/>
        </w:rPr>
      </w:pPr>
      <w:bookmarkStart w:id="90" w:name="_Ref39502938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CD144F">
        <w:rPr>
          <w:lang w:val="en-US"/>
        </w:rPr>
        <w:t>11</w:t>
      </w:r>
      <w:r w:rsidRPr="00B650EC">
        <w:rPr>
          <w:lang w:val="en-US"/>
        </w:rPr>
        <w:fldChar w:fldCharType="end"/>
      </w:r>
      <w:bookmarkEnd w:id="90"/>
      <w:r w:rsidRPr="00B650EC">
        <w:rPr>
          <w:lang w:val="en-US"/>
        </w:rPr>
        <w:t xml:space="preserve"> – Anonymous branch</w:t>
      </w:r>
    </w:p>
    <w:p w14:paraId="4856859A" w14:textId="77777777" w:rsidR="00FF7707" w:rsidRPr="00B650EC" w:rsidRDefault="00FF7707" w:rsidP="00FF7707">
      <w:pPr>
        <w:pStyle w:val="Ttulo2"/>
        <w:rPr>
          <w:lang w:val="en-US"/>
        </w:rPr>
      </w:pPr>
      <w:bookmarkStart w:id="91" w:name="_Toc395037911"/>
      <w:r w:rsidRPr="00B650EC">
        <w:rPr>
          <w:lang w:val="en-US"/>
        </w:rPr>
        <w:t>Related Work</w:t>
      </w:r>
      <w:bookmarkEnd w:id="72"/>
      <w:bookmarkEnd w:id="73"/>
      <w:bookmarkEnd w:id="91"/>
    </w:p>
    <w:p w14:paraId="3A504A2D" w14:textId="77777777" w:rsidR="00FF7707" w:rsidRPr="00B650EC" w:rsidRDefault="00FF7707" w:rsidP="00FF7707">
      <w:pPr>
        <w:rPr>
          <w:rFonts w:cs="Times New Roman"/>
          <w:szCs w:val="24"/>
          <w:lang w:val="en-US"/>
        </w:rPr>
      </w:pPr>
      <w:commentRangeStart w:id="92"/>
      <w:r w:rsidRPr="00B650EC">
        <w:rPr>
          <w:rFonts w:cs="Times New Roman"/>
          <w:szCs w:val="24"/>
          <w:lang w:val="en-US"/>
        </w:rPr>
        <w:t xml:space="preserve">According to </w:t>
      </w:r>
      <w:r w:rsidRPr="00B650EC">
        <w:rPr>
          <w:rFonts w:cs="Times New Roman"/>
          <w:szCs w:val="24"/>
          <w:lang w:val="en-US"/>
        </w:rPr>
        <w:fldChar w:fldCharType="begin"/>
      </w:r>
      <w:r w:rsidRPr="00B650EC">
        <w:rPr>
          <w:rFonts w:cs="Times New Roman"/>
          <w:szCs w:val="24"/>
          <w:lang w:val="en-US"/>
        </w:rPr>
        <w:instrText xml:space="preserve"> ADDIN ZOTERO_ITEM {"citationID":"8vmtt49u7","properties":{"formattedCitation":"(DIEHL, 2007)","plainCitation":"(DIEHL, 2007)"},"citationItems":[{"id":2540,"uris":["http://zotero.org/users/892576/items/C26JJ9I9"],"uri":["http://zotero.org/users/892576/items/C26JJ9I9"]}]} </w:instrText>
      </w:r>
      <w:r w:rsidRPr="00B650EC">
        <w:rPr>
          <w:rFonts w:cs="Times New Roman"/>
          <w:szCs w:val="24"/>
          <w:lang w:val="en-US"/>
        </w:rPr>
        <w:fldChar w:fldCharType="separate"/>
      </w:r>
      <w:r w:rsidRPr="00B650EC">
        <w:rPr>
          <w:rFonts w:cs="Times New Roman"/>
          <w:szCs w:val="24"/>
          <w:lang w:val="en-US"/>
        </w:rPr>
        <w:t>(DIEHL, 2007)</w:t>
      </w:r>
      <w:r w:rsidRPr="00B650EC">
        <w:rPr>
          <w:rFonts w:cs="Times New Roman"/>
          <w:szCs w:val="24"/>
          <w:lang w:val="en-US"/>
        </w:rPr>
        <w:fldChar w:fldCharType="end"/>
      </w:r>
      <w:r w:rsidRPr="00B650EC">
        <w:rPr>
          <w:rFonts w:cs="Times New Roman"/>
          <w:szCs w:val="24"/>
          <w:lang w:val="en-US"/>
        </w:rPr>
        <w:t xml:space="preserve">, software visualization can be separated into three aspects: structure, behavior, and evolution. DyeVC relates primarily with the evolution aspect, more specifically with studies that aim at improving the awareness for people that work with distributed software development. A recent work by </w:t>
      </w:r>
      <w:r w:rsidRPr="00B650EC">
        <w:rPr>
          <w:rFonts w:cs="Times New Roman"/>
          <w:szCs w:val="24"/>
          <w:lang w:val="en-US"/>
        </w:rPr>
        <w:fldChar w:fldCharType="begin"/>
      </w:r>
      <w:r>
        <w:rPr>
          <w:rFonts w:cs="Times New Roman"/>
          <w:szCs w:val="24"/>
          <w:lang w:val="en-US"/>
        </w:rPr>
        <w:instrText xml:space="preserve"> ADDIN ZOTERO_ITEM {"citationID":"1gkoj4akbv","properties":{"formattedCitation":"{\\rtf (STEINMACHER \\i et al.\\i0{}, 2012)}","plainCitation":"(STEINMACHER et al., 2012)"},"citationItems":[{"id":1050,"uris":["http://zotero.org/users/892576/items/32WJXCFE"],"uri":["http://zotero.org/users/892576/items/32WJXCFE"]}]} </w:instrText>
      </w:r>
      <w:r w:rsidRPr="00B650EC">
        <w:rPr>
          <w:rFonts w:cs="Times New Roman"/>
          <w:szCs w:val="24"/>
          <w:lang w:val="en-US"/>
        </w:rPr>
        <w:fldChar w:fldCharType="separate"/>
      </w:r>
      <w:r w:rsidRPr="00853D7C">
        <w:rPr>
          <w:rFonts w:cs="Times New Roman"/>
          <w:szCs w:val="24"/>
          <w:lang w:val="en-US"/>
        </w:rPr>
        <w:t xml:space="preserve">(STEINMACHER </w:t>
      </w:r>
      <w:r w:rsidRPr="00853D7C">
        <w:rPr>
          <w:rFonts w:cs="Times New Roman"/>
          <w:i/>
          <w:iCs/>
          <w:szCs w:val="24"/>
          <w:lang w:val="en-US"/>
        </w:rPr>
        <w:t>et al.</w:t>
      </w:r>
      <w:r w:rsidRPr="00853D7C">
        <w:rPr>
          <w:rFonts w:cs="Times New Roman"/>
          <w:szCs w:val="24"/>
          <w:lang w:val="en-US"/>
        </w:rPr>
        <w:t>, 2012)</w:t>
      </w:r>
      <w:r w:rsidRPr="00B650EC">
        <w:rPr>
          <w:rFonts w:cs="Times New Roman"/>
          <w:szCs w:val="24"/>
          <w:lang w:val="en-US"/>
        </w:rPr>
        <w:fldChar w:fldCharType="end"/>
      </w:r>
      <w:r w:rsidRPr="00B650EC">
        <w:rPr>
          <w:rFonts w:cs="Times New Roman"/>
          <w:szCs w:val="24"/>
          <w:lang w:val="en-US"/>
        </w:rPr>
        <w:t xml:space="preserve"> presents a systematic review of awareness studies and classify them according to the Awareness Framework </w:t>
      </w:r>
      <w:r w:rsidRPr="00B650EC">
        <w:rPr>
          <w:rFonts w:cs="Times New Roman"/>
          <w:szCs w:val="24"/>
          <w:lang w:val="en-US"/>
        </w:rPr>
        <w:fldChar w:fldCharType="begin"/>
      </w:r>
      <w:r>
        <w:rPr>
          <w:rFonts w:cs="Times New Roman"/>
          <w:szCs w:val="24"/>
          <w:lang w:val="en-US"/>
        </w:rPr>
        <w:instrText xml:space="preserve"> ADDIN ZOTERO_ITEM {"citationID":"51re871oj","properties":{"formattedCitation":"{\\rtf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and according to the 3C Collaboration Model </w:t>
      </w:r>
      <w:r w:rsidRPr="00B650EC">
        <w:rPr>
          <w:rFonts w:cs="Times New Roman"/>
          <w:szCs w:val="24"/>
          <w:lang w:val="en-US"/>
        </w:rPr>
        <w:fldChar w:fldCharType="begin"/>
      </w:r>
      <w:r w:rsidRPr="00B650EC">
        <w:rPr>
          <w:rFonts w:cs="Times New Roman"/>
          <w:szCs w:val="24"/>
          <w:lang w:val="en-US"/>
        </w:rPr>
        <w:instrText xml:space="preserve"> ADDIN ZOTERO_ITEM {"citationID":"83flkgcqf","properties":{"formattedCitation":"{\\rtf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The classification is not exclusive, i.e., a given tool can present elements of different awareness types. According to </w:t>
      </w:r>
      <w:r w:rsidRPr="00B650EC">
        <w:rPr>
          <w:rFonts w:cs="Times New Roman"/>
          <w:szCs w:val="24"/>
          <w:lang w:val="en-US"/>
        </w:rPr>
        <w:fldChar w:fldCharType="begin"/>
      </w:r>
      <w:r>
        <w:rPr>
          <w:rFonts w:cs="Times New Roman"/>
          <w:szCs w:val="24"/>
          <w:lang w:val="en-US"/>
        </w:rPr>
        <w:instrText xml:space="preserve"> ADDIN ZOTERO_ITEM {"citationID":"2eh0h9v2ov","properties":{"formattedCitation":"{\\rtf (GUTWIN \\i et al.\\i0{}, 1996)}","plainCitation":"(GUTWIN et al., 1996)"},"citationItems":[{"id":2729,"uris":["http://zotero.org/users/892576/items/H4T88RT8"],"uri":["http://zotero.org/users/892576/items/H4T88RT8"]}]} </w:instrText>
      </w:r>
      <w:r w:rsidRPr="00B650EC">
        <w:rPr>
          <w:rFonts w:cs="Times New Roman"/>
          <w:szCs w:val="24"/>
          <w:lang w:val="en-US"/>
        </w:rPr>
        <w:fldChar w:fldCharType="separate"/>
      </w:r>
      <w:r w:rsidRPr="00853D7C">
        <w:rPr>
          <w:rFonts w:cs="Times New Roman"/>
          <w:szCs w:val="24"/>
          <w:lang w:val="en-US"/>
        </w:rPr>
        <w:t xml:space="preserve">(GUTWIN </w:t>
      </w:r>
      <w:r w:rsidRPr="00853D7C">
        <w:rPr>
          <w:rFonts w:cs="Times New Roman"/>
          <w:i/>
          <w:iCs/>
          <w:szCs w:val="24"/>
          <w:lang w:val="en-US"/>
        </w:rPr>
        <w:t>et al.</w:t>
      </w:r>
      <w:r w:rsidRPr="00853D7C">
        <w:rPr>
          <w:rFonts w:cs="Times New Roman"/>
          <w:szCs w:val="24"/>
          <w:lang w:val="en-US"/>
        </w:rPr>
        <w:t>, 1996)</w:t>
      </w:r>
      <w:r w:rsidRPr="00B650EC">
        <w:rPr>
          <w:rFonts w:cs="Times New Roman"/>
          <w:szCs w:val="24"/>
          <w:lang w:val="en-US"/>
        </w:rPr>
        <w:fldChar w:fldCharType="end"/>
      </w:r>
      <w:r w:rsidRPr="00B650EC">
        <w:rPr>
          <w:rFonts w:cs="Times New Roman"/>
          <w:szCs w:val="24"/>
          <w:lang w:val="en-US"/>
        </w:rPr>
        <w:t xml:space="preserve">, DyeVC can be classified as a “Workspace Awareness” approach and according to </w:t>
      </w:r>
      <w:r w:rsidRPr="00B650EC">
        <w:rPr>
          <w:rFonts w:cs="Times New Roman"/>
          <w:szCs w:val="24"/>
          <w:lang w:val="en-US"/>
        </w:rPr>
        <w:fldChar w:fldCharType="begin"/>
      </w:r>
      <w:r w:rsidRPr="00B650EC">
        <w:rPr>
          <w:rFonts w:cs="Times New Roman"/>
          <w:szCs w:val="24"/>
          <w:lang w:val="en-US"/>
        </w:rPr>
        <w:instrText xml:space="preserve"> ADDIN ZOTERO_ITEM {"citationID":"CqVyFKTQ","properties":{"formattedCitation":"{\\rtf (FUKS \\i et al.\\i0{}, 2007)}","plainCitation":"(FUKS et al., 2007)"},"citationItems":[{"id":2551,"uris":["http://zotero.org/users/892576/items/2J8CK7WD"],"uri":["http://zotero.org/users/892576/items/2J8CK7WD"]}]} </w:instrText>
      </w:r>
      <w:r w:rsidRPr="00B650EC">
        <w:rPr>
          <w:rFonts w:cs="Times New Roman"/>
          <w:szCs w:val="24"/>
          <w:lang w:val="en-US"/>
        </w:rPr>
        <w:fldChar w:fldCharType="separate"/>
      </w:r>
      <w:r w:rsidRPr="00B650EC">
        <w:rPr>
          <w:rFonts w:cs="Times New Roman"/>
          <w:szCs w:val="24"/>
          <w:lang w:val="en-US"/>
        </w:rPr>
        <w:t xml:space="preserve">(FUKS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DyeVC fits into the “Coordination” and “Cooperation” categories. </w:t>
      </w:r>
      <w:commentRangeEnd w:id="92"/>
      <w:r w:rsidRPr="00CD144F">
        <w:rPr>
          <w:rStyle w:val="Refdecomentrio"/>
          <w:lang w:val="en-US"/>
        </w:rPr>
        <w:commentReference w:id="92"/>
      </w:r>
    </w:p>
    <w:p w14:paraId="353A6309" w14:textId="77777777" w:rsidR="00FF7707" w:rsidRPr="00B650EC" w:rsidRDefault="00FF7707" w:rsidP="00FF7707">
      <w:pPr>
        <w:rPr>
          <w:rFonts w:cs="Times New Roman"/>
          <w:szCs w:val="24"/>
          <w:lang w:val="en-US"/>
        </w:rPr>
      </w:pPr>
      <w:r w:rsidRPr="00B650EC">
        <w:rPr>
          <w:rFonts w:cs="Times New Roman"/>
          <w:szCs w:val="24"/>
          <w:lang w:val="en-US"/>
        </w:rPr>
        <w:t xml:space="preserve">This section describes some approaches related to awareness or visualization of information stored in VCSs. We used a criterion </w:t>
      </w:r>
      <w:commentRangeStart w:id="93"/>
      <w:r w:rsidRPr="00B650EC">
        <w:rPr>
          <w:rFonts w:cs="Times New Roman"/>
          <w:szCs w:val="24"/>
          <w:lang w:val="en-US"/>
        </w:rPr>
        <w:t>similar</w:t>
      </w:r>
      <w:commentRangeEnd w:id="93"/>
      <w:r w:rsidRPr="00CD144F">
        <w:rPr>
          <w:rStyle w:val="Refdecomentrio"/>
          <w:lang w:val="en-US"/>
        </w:rPr>
        <w:commentReference w:id="93"/>
      </w:r>
      <w:r w:rsidRPr="00B650EC">
        <w:rPr>
          <w:rFonts w:cs="Times New Roman"/>
          <w:szCs w:val="24"/>
          <w:lang w:val="en-US"/>
        </w:rPr>
        <w:t xml:space="preserve"> to snowballing sample </w:t>
      </w:r>
      <w:r w:rsidRPr="00B650EC">
        <w:rPr>
          <w:rFonts w:cs="Times New Roman"/>
          <w:szCs w:val="24"/>
          <w:lang w:val="en-US"/>
        </w:rPr>
        <w:fldChar w:fldCharType="begin"/>
      </w:r>
      <w:r w:rsidRPr="00B650EC">
        <w:rPr>
          <w:rFonts w:cs="Times New Roman"/>
          <w:szCs w:val="24"/>
          <w:lang w:val="en-US"/>
        </w:rPr>
        <w:instrText xml:space="preserve"> ADDIN ZOTERO_ITEM {"citationID":"1pi1mvbj5h","properties":{"formattedCitation":"(GOODMAN, 1961)","plainCitation":"(GOODMAN, 1961)"},"citationItems":[{"id":2544,"uris":["http://zotero.org/users/892576/items/B7KB3PI5"],"uri":["http://zotero.org/users/892576/items/B7KB3PI5"]}]} </w:instrText>
      </w:r>
      <w:r w:rsidRPr="00B650EC">
        <w:rPr>
          <w:rFonts w:cs="Times New Roman"/>
          <w:szCs w:val="24"/>
          <w:lang w:val="en-US"/>
        </w:rPr>
        <w:fldChar w:fldCharType="separate"/>
      </w:r>
      <w:r w:rsidRPr="00B650EC">
        <w:rPr>
          <w:rFonts w:cs="Times New Roman"/>
          <w:szCs w:val="24"/>
          <w:lang w:val="en-US"/>
        </w:rPr>
        <w:t>(GOODMAN, 1961)</w:t>
      </w:r>
      <w:r w:rsidRPr="00B650EC">
        <w:rPr>
          <w:rFonts w:cs="Times New Roman"/>
          <w:szCs w:val="24"/>
          <w:lang w:val="en-US"/>
        </w:rPr>
        <w:fldChar w:fldCharType="end"/>
      </w:r>
      <w:r w:rsidRPr="00B650EC">
        <w:rPr>
          <w:rFonts w:cs="Times New Roman"/>
          <w:szCs w:val="24"/>
          <w:lang w:val="en-US"/>
        </w:rPr>
        <w:t xml:space="preserve"> to select the approaches, starting with a finite individual population as a seed and looking for these approaches’ citations and at approaches that cited them.  Our initial seed was based on the referenced papers analyzed by </w:t>
      </w:r>
      <w:r w:rsidRPr="00B650EC">
        <w:rPr>
          <w:rFonts w:cs="Times New Roman"/>
          <w:szCs w:val="24"/>
          <w:lang w:val="en-US"/>
        </w:rPr>
        <w:fldChar w:fldCharType="begin"/>
      </w:r>
      <w:r>
        <w:rPr>
          <w:rFonts w:cs="Times New Roman"/>
          <w:szCs w:val="24"/>
          <w:lang w:val="en-US"/>
        </w:rPr>
        <w:instrText xml:space="preserve"> ADDIN ZOTERO_ITEM {"citationID":"14ud4rpes6","properties":{"formattedCitation":"{\\rtf (STEINMACHER \\i et al.\\i0{}, 2012)}","plainCitation":"(STEINMACHER et al., 2012)"},"citationItems":[{"id":1050,"uris":["http://zotero.org/users/892576/items/32WJXCFE"],"uri":["http://zotero.org/users/892576/items/32WJXCFE"]}]} </w:instrText>
      </w:r>
      <w:r w:rsidRPr="00B650EC">
        <w:rPr>
          <w:rFonts w:cs="Times New Roman"/>
          <w:szCs w:val="24"/>
          <w:lang w:val="en-US"/>
        </w:rPr>
        <w:fldChar w:fldCharType="separate"/>
      </w:r>
      <w:r w:rsidRPr="00853D7C">
        <w:rPr>
          <w:rFonts w:cs="Times New Roman"/>
          <w:szCs w:val="24"/>
          <w:lang w:val="en-US"/>
        </w:rPr>
        <w:t xml:space="preserve">(STEINMACHER </w:t>
      </w:r>
      <w:r w:rsidRPr="00853D7C">
        <w:rPr>
          <w:rFonts w:cs="Times New Roman"/>
          <w:i/>
          <w:iCs/>
          <w:szCs w:val="24"/>
          <w:lang w:val="en-US"/>
        </w:rPr>
        <w:t>et al.</w:t>
      </w:r>
      <w:r w:rsidRPr="00853D7C">
        <w:rPr>
          <w:rFonts w:cs="Times New Roman"/>
          <w:szCs w:val="24"/>
          <w:lang w:val="en-US"/>
        </w:rPr>
        <w:t>, 2012)</w:t>
      </w:r>
      <w:r w:rsidRPr="00B650EC">
        <w:rPr>
          <w:rFonts w:cs="Times New Roman"/>
          <w:szCs w:val="24"/>
          <w:lang w:val="en-US"/>
        </w:rPr>
        <w:fldChar w:fldCharType="end"/>
      </w:r>
      <w:r w:rsidRPr="00B650EC">
        <w:rPr>
          <w:rFonts w:cs="Times New Roman"/>
          <w:szCs w:val="24"/>
          <w:lang w:val="en-US"/>
        </w:rPr>
        <w:t xml:space="preserve">. We also searched at the main academic digital libraries (ACM, IEEE, SpringerLink and ScienceDirect) and </w:t>
      </w:r>
      <w:commentRangeStart w:id="94"/>
      <w:r w:rsidRPr="00B650EC">
        <w:rPr>
          <w:rFonts w:cs="Times New Roman"/>
          <w:szCs w:val="24"/>
          <w:lang w:val="en-US"/>
        </w:rPr>
        <w:t>at the industry, using the keywords</w:t>
      </w:r>
      <w:commentRangeEnd w:id="94"/>
      <w:r w:rsidRPr="00CD144F">
        <w:rPr>
          <w:rStyle w:val="Refdecomentrio"/>
          <w:lang w:val="en-US"/>
        </w:rPr>
        <w:commentReference w:id="94"/>
      </w:r>
      <w:r w:rsidRPr="00B650EC">
        <w:rPr>
          <w:rFonts w:cs="Times New Roman"/>
          <w:szCs w:val="24"/>
          <w:lang w:val="en-US"/>
        </w:rPr>
        <w:t xml:space="preserve"> “revision”, “source code”, “software configuration”, “source control”, “version control”, </w:t>
      </w:r>
      <w:commentRangeStart w:id="95"/>
      <w:r w:rsidRPr="00B650EC">
        <w:rPr>
          <w:rFonts w:cs="Times New Roman"/>
          <w:szCs w:val="24"/>
          <w:lang w:val="en-US"/>
        </w:rPr>
        <w:t xml:space="preserve">“application” and “system”, </w:t>
      </w:r>
      <w:commentRangeEnd w:id="95"/>
      <w:r w:rsidRPr="00CD144F">
        <w:rPr>
          <w:rStyle w:val="Refdecomentrio"/>
          <w:lang w:val="en-US"/>
        </w:rPr>
        <w:commentReference w:id="95"/>
      </w:r>
      <w:r w:rsidRPr="00B650EC">
        <w:rPr>
          <w:rFonts w:cs="Times New Roman"/>
          <w:szCs w:val="24"/>
          <w:lang w:val="en-US"/>
        </w:rPr>
        <w:t xml:space="preserve">combined with “awareness” and “visualization”. We filtered the results found to get only studies that used VCS. The resulting studies were divided into three groups. The first group includes tools that notify commit activities. The second group comprises approaches that give the developer awareness of concurrent changes, sometimes informing them if conflicts were detected. Finally, the third group includes approaches that visualize repository information </w:t>
      </w:r>
      <w:commentRangeStart w:id="96"/>
      <w:r w:rsidRPr="00B650EC">
        <w:rPr>
          <w:rFonts w:cs="Times New Roman"/>
          <w:szCs w:val="24"/>
          <w:lang w:val="en-US"/>
        </w:rPr>
        <w:t>in a linear way</w:t>
      </w:r>
      <w:commentRangeEnd w:id="96"/>
      <w:r w:rsidRPr="00CD144F">
        <w:rPr>
          <w:rStyle w:val="Refdecomentrio"/>
          <w:lang w:val="en-US"/>
        </w:rPr>
        <w:commentReference w:id="96"/>
      </w:r>
      <w:r w:rsidRPr="00B650EC">
        <w:rPr>
          <w:rFonts w:cs="Times New Roman"/>
          <w:szCs w:val="24"/>
          <w:lang w:val="en-US"/>
        </w:rPr>
        <w:t>. The next sub-sections discuss each of these groups.</w:t>
      </w:r>
    </w:p>
    <w:p w14:paraId="1BF61D13" w14:textId="77777777" w:rsidR="00FF7707" w:rsidRPr="00B650EC" w:rsidRDefault="00FF7707" w:rsidP="00FF7707">
      <w:pPr>
        <w:pStyle w:val="Ttulo3"/>
        <w:rPr>
          <w:lang w:val="en-US"/>
        </w:rPr>
      </w:pPr>
      <w:bookmarkStart w:id="97" w:name="_Toc394584905"/>
      <w:bookmarkStart w:id="98" w:name="_Toc395037912"/>
      <w:commentRangeStart w:id="99"/>
      <w:r w:rsidRPr="00B650EC">
        <w:rPr>
          <w:lang w:val="en-US"/>
        </w:rPr>
        <w:t>Commit Notification</w:t>
      </w:r>
      <w:bookmarkEnd w:id="97"/>
      <w:bookmarkEnd w:id="98"/>
      <w:commentRangeEnd w:id="99"/>
      <w:r>
        <w:rPr>
          <w:rStyle w:val="Refdecomentrio"/>
          <w:rFonts w:eastAsiaTheme="minorHAnsi" w:cstheme="minorBidi"/>
          <w:b w:val="0"/>
          <w:bCs w:val="0"/>
          <w:caps w:val="0"/>
        </w:rPr>
        <w:commentReference w:id="99"/>
      </w:r>
    </w:p>
    <w:p w14:paraId="4BC61C59" w14:textId="77777777" w:rsidR="00FF7707" w:rsidRPr="00B650EC" w:rsidRDefault="00FF7707" w:rsidP="00FF7707">
      <w:pPr>
        <w:rPr>
          <w:szCs w:val="24"/>
          <w:lang w:val="en-US"/>
        </w:rPr>
      </w:pPr>
      <w:r w:rsidRPr="00B650EC">
        <w:rPr>
          <w:szCs w:val="24"/>
          <w:lang w:val="en-US"/>
        </w:rPr>
        <w:t xml:space="preserve">Under the “Commit Notification” group, we found approaches such as </w:t>
      </w:r>
      <w:r w:rsidRPr="00B650EC">
        <w:rPr>
          <w:i/>
          <w:szCs w:val="24"/>
          <w:lang w:val="en-US"/>
        </w:rPr>
        <w:t>SVN Notifier</w:t>
      </w:r>
      <w:r w:rsidRPr="00B650EC">
        <w:rPr>
          <w:rStyle w:val="Refdenotaderodap"/>
          <w:szCs w:val="24"/>
          <w:lang w:val="en-US"/>
        </w:rPr>
        <w:footnoteReference w:id="4"/>
      </w:r>
      <w:r w:rsidRPr="00B650EC">
        <w:rPr>
          <w:szCs w:val="24"/>
          <w:lang w:val="en-US"/>
        </w:rPr>
        <w:t xml:space="preserve">, </w:t>
      </w:r>
      <w:r w:rsidRPr="00B650EC">
        <w:rPr>
          <w:i/>
          <w:szCs w:val="24"/>
          <w:lang w:val="en-US"/>
        </w:rPr>
        <w:t>SCM Notifier</w:t>
      </w:r>
      <w:r w:rsidRPr="00B650EC">
        <w:rPr>
          <w:rStyle w:val="Refdenotaderodap"/>
          <w:szCs w:val="24"/>
          <w:lang w:val="en-US"/>
        </w:rPr>
        <w:footnoteReference w:id="5"/>
      </w:r>
      <w:r w:rsidRPr="00B650EC">
        <w:rPr>
          <w:szCs w:val="24"/>
          <w:lang w:val="en-US"/>
        </w:rPr>
        <w:t xml:space="preserve">, </w:t>
      </w:r>
      <w:r w:rsidRPr="00B650EC">
        <w:rPr>
          <w:i/>
          <w:szCs w:val="24"/>
          <w:lang w:val="en-US"/>
        </w:rPr>
        <w:t>Commit Monitor</w:t>
      </w:r>
      <w:r w:rsidRPr="00B650EC">
        <w:rPr>
          <w:rStyle w:val="Refdenotaderodap"/>
          <w:szCs w:val="24"/>
          <w:lang w:val="en-US"/>
        </w:rPr>
        <w:footnoteReference w:id="6"/>
      </w:r>
      <w:r w:rsidRPr="00B650EC">
        <w:rPr>
          <w:szCs w:val="24"/>
          <w:lang w:val="en-US"/>
        </w:rPr>
        <w:t xml:space="preserve">, </w:t>
      </w:r>
      <w:r w:rsidRPr="00B650EC">
        <w:rPr>
          <w:i/>
          <w:szCs w:val="24"/>
          <w:lang w:val="en-US"/>
        </w:rPr>
        <w:t>SVN Radar</w:t>
      </w:r>
      <w:r w:rsidRPr="00B650EC">
        <w:rPr>
          <w:rStyle w:val="Refdenotaderodap"/>
          <w:szCs w:val="24"/>
          <w:lang w:val="en-US"/>
        </w:rPr>
        <w:footnoteReference w:id="7"/>
      </w:r>
      <w:r w:rsidRPr="00B650EC">
        <w:rPr>
          <w:szCs w:val="24"/>
          <w:lang w:val="en-US"/>
        </w:rPr>
        <w:t xml:space="preserve">, </w:t>
      </w:r>
      <w:r w:rsidRPr="00B650EC">
        <w:rPr>
          <w:i/>
          <w:szCs w:val="24"/>
          <w:lang w:val="en-US"/>
        </w:rPr>
        <w:t>Hg Commit Monitor</w:t>
      </w:r>
      <w:r w:rsidRPr="00B650EC">
        <w:rPr>
          <w:rStyle w:val="Refdenotaderodap"/>
          <w:szCs w:val="24"/>
          <w:lang w:val="en-US"/>
        </w:rPr>
        <w:footnoteReference w:id="8"/>
      </w:r>
      <w:r w:rsidRPr="00B650EC">
        <w:rPr>
          <w:i/>
          <w:szCs w:val="24"/>
          <w:lang w:val="en-US"/>
        </w:rPr>
        <w:t xml:space="preserve"> </w:t>
      </w:r>
      <w:r w:rsidRPr="00B650EC">
        <w:rPr>
          <w:szCs w:val="24"/>
          <w:lang w:val="en-US"/>
        </w:rPr>
        <w:t xml:space="preserve">and Elvin </w:t>
      </w:r>
      <w:r w:rsidRPr="00B650EC">
        <w:rPr>
          <w:szCs w:val="24"/>
          <w:lang w:val="en-US"/>
        </w:rPr>
        <w:fldChar w:fldCharType="begin"/>
      </w:r>
      <w:r>
        <w:rPr>
          <w:szCs w:val="24"/>
          <w:lang w:val="en-US"/>
        </w:rPr>
        <w:instrText xml:space="preserve"> ADDIN ZOTERO_ITEM {"citationID":"2ieupbh9l5","properties":{"formattedCitation":"{\\rtf (FITZPATRICK \\i et al.\\i0{}, 2006)}","plainCitation":"(FITZPATRICK et al., 2006)"},"citationItems":[{"id":2536,"uris":["http://zotero.org/users/892576/items/2VBQH2CD"],"uri":["http://zotero.org/users/892576/items/2VBQH2CD"]}]} </w:instrText>
      </w:r>
      <w:r w:rsidRPr="00B650EC">
        <w:rPr>
          <w:szCs w:val="24"/>
          <w:lang w:val="en-US"/>
        </w:rPr>
        <w:fldChar w:fldCharType="separate"/>
      </w:r>
      <w:r w:rsidRPr="00853D7C">
        <w:rPr>
          <w:rFonts w:cs="Times New Roman"/>
          <w:szCs w:val="24"/>
          <w:lang w:val="en-US"/>
        </w:rPr>
        <w:t xml:space="preserve">(FITZPATRICK </w:t>
      </w:r>
      <w:r w:rsidRPr="00853D7C">
        <w:rPr>
          <w:rFonts w:cs="Times New Roman"/>
          <w:i/>
          <w:iCs/>
          <w:szCs w:val="24"/>
          <w:lang w:val="en-US"/>
        </w:rPr>
        <w:t>et al.</w:t>
      </w:r>
      <w:r w:rsidRPr="00853D7C">
        <w:rPr>
          <w:rFonts w:cs="Times New Roman"/>
          <w:szCs w:val="24"/>
          <w:lang w:val="en-US"/>
        </w:rPr>
        <w:t>, 2006)</w:t>
      </w:r>
      <w:r w:rsidRPr="00B650EC">
        <w:rPr>
          <w:szCs w:val="24"/>
          <w:lang w:val="en-US"/>
        </w:rPr>
        <w:fldChar w:fldCharType="end"/>
      </w:r>
      <w:r w:rsidRPr="00B650EC">
        <w:rPr>
          <w:i/>
          <w:szCs w:val="24"/>
          <w:lang w:val="en-US"/>
        </w:rPr>
        <w:t>.</w:t>
      </w:r>
      <w:r w:rsidRPr="00B650EC">
        <w:rPr>
          <w:szCs w:val="24"/>
          <w:lang w:val="en-US"/>
        </w:rPr>
        <w:t xml:space="preserve"> The primary focus of these approaches is on increasing the developer’s perception of concurrent work by showing notifications whenever other developers perform actions.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Pr="00B650EC">
        <w:rPr>
          <w:szCs w:val="24"/>
          <w:lang w:val="en-US"/>
        </w:rPr>
        <w:t>Figure 2</w:t>
      </w:r>
      <w:r w:rsidRPr="00B650EC">
        <w:rPr>
          <w:szCs w:val="24"/>
          <w:lang w:val="en-US"/>
        </w:rPr>
        <w:fldChar w:fldCharType="end"/>
      </w:r>
      <w:r w:rsidRPr="00B650EC">
        <w:rPr>
          <w:szCs w:val="24"/>
          <w:lang w:val="en-US"/>
        </w:rPr>
        <w:t xml:space="preserve"> shows some of these approaches in action. We can see notifications shown by </w:t>
      </w:r>
      <w:r w:rsidRPr="00B650EC">
        <w:rPr>
          <w:i/>
          <w:szCs w:val="24"/>
          <w:lang w:val="en-US"/>
        </w:rPr>
        <w:t>SVN Notifier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Pr="00B650EC">
        <w:rPr>
          <w:szCs w:val="24"/>
          <w:lang w:val="en-US"/>
        </w:rPr>
        <w:t>Figure 2</w:t>
      </w:r>
      <w:r w:rsidRPr="00B650EC">
        <w:rPr>
          <w:szCs w:val="24"/>
          <w:lang w:val="en-US"/>
        </w:rPr>
        <w:fldChar w:fldCharType="end"/>
      </w:r>
      <w:r w:rsidRPr="00B650EC">
        <w:rPr>
          <w:szCs w:val="24"/>
          <w:lang w:val="en-US"/>
        </w:rPr>
        <w:t xml:space="preserve">.a), </w:t>
      </w:r>
      <w:r w:rsidRPr="00B650EC">
        <w:rPr>
          <w:i/>
          <w:szCs w:val="24"/>
          <w:lang w:val="en-US"/>
        </w:rPr>
        <w:t>SCM Notifier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Pr="00B650EC">
        <w:rPr>
          <w:szCs w:val="24"/>
          <w:lang w:val="en-US"/>
        </w:rPr>
        <w:t>Figure 2</w:t>
      </w:r>
      <w:r w:rsidRPr="00B650EC">
        <w:rPr>
          <w:szCs w:val="24"/>
          <w:lang w:val="en-US"/>
        </w:rPr>
        <w:fldChar w:fldCharType="end"/>
      </w:r>
      <w:r w:rsidRPr="00B650EC">
        <w:rPr>
          <w:szCs w:val="24"/>
          <w:lang w:val="en-US"/>
        </w:rPr>
        <w:t xml:space="preserve">.b), </w:t>
      </w:r>
      <w:r w:rsidRPr="00B650EC">
        <w:rPr>
          <w:i/>
          <w:szCs w:val="24"/>
          <w:lang w:val="en-US"/>
        </w:rPr>
        <w:t>Commit Monitor</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Pr="00B650EC">
        <w:rPr>
          <w:szCs w:val="24"/>
          <w:lang w:val="en-US"/>
        </w:rPr>
        <w:t>Figure 2</w:t>
      </w:r>
      <w:r w:rsidRPr="00B650EC">
        <w:rPr>
          <w:szCs w:val="24"/>
          <w:lang w:val="en-US"/>
        </w:rPr>
        <w:fldChar w:fldCharType="end"/>
      </w:r>
      <w:r w:rsidRPr="00B650EC">
        <w:rPr>
          <w:szCs w:val="24"/>
          <w:lang w:val="en-US"/>
        </w:rPr>
        <w:t xml:space="preserve">.c) and </w:t>
      </w:r>
      <w:r w:rsidRPr="00B650EC">
        <w:rPr>
          <w:i/>
          <w:szCs w:val="24"/>
          <w:lang w:val="en-US"/>
        </w:rPr>
        <w:t>Elvin</w:t>
      </w:r>
      <w:r w:rsidRPr="00B650EC">
        <w:rPr>
          <w:szCs w:val="24"/>
          <w:lang w:val="en-US"/>
        </w:rPr>
        <w:t xml:space="preserve"> (</w:t>
      </w:r>
      <w:r w:rsidRPr="00B650EC">
        <w:rPr>
          <w:szCs w:val="24"/>
          <w:lang w:val="en-US"/>
        </w:rPr>
        <w:fldChar w:fldCharType="begin"/>
      </w:r>
      <w:r w:rsidRPr="00B650EC">
        <w:rPr>
          <w:szCs w:val="24"/>
          <w:lang w:val="en-US"/>
        </w:rPr>
        <w:instrText xml:space="preserve"> REF _Ref394584685 \h  \* MERGEFORMAT </w:instrText>
      </w:r>
      <w:r w:rsidRPr="00B650EC">
        <w:rPr>
          <w:szCs w:val="24"/>
          <w:lang w:val="en-US"/>
        </w:rPr>
      </w:r>
      <w:r w:rsidRPr="00B650EC">
        <w:rPr>
          <w:szCs w:val="24"/>
          <w:lang w:val="en-US"/>
        </w:rPr>
        <w:fldChar w:fldCharType="separate"/>
      </w:r>
      <w:r w:rsidRPr="00B650EC">
        <w:rPr>
          <w:szCs w:val="24"/>
          <w:lang w:val="en-US"/>
        </w:rPr>
        <w:t>Figure 2</w:t>
      </w:r>
      <w:r w:rsidRPr="00B650EC">
        <w:rPr>
          <w:szCs w:val="24"/>
          <w:lang w:val="en-US"/>
        </w:rPr>
        <w:fldChar w:fldCharType="end"/>
      </w:r>
      <w:r w:rsidRPr="00B650EC">
        <w:rPr>
          <w:szCs w:val="24"/>
          <w:lang w:val="en-US"/>
        </w:rPr>
        <w:t>.d).</w:t>
      </w:r>
    </w:p>
    <w:p w14:paraId="0A3A4FE3" w14:textId="77777777" w:rsidR="00FF7707" w:rsidRPr="00B650EC" w:rsidRDefault="00FF7707" w:rsidP="00FF7707">
      <w:pPr>
        <w:ind w:firstLine="0"/>
        <w:jc w:val="center"/>
        <w:rPr>
          <w:lang w:val="en-US"/>
        </w:rPr>
      </w:pPr>
      <w:r w:rsidRPr="00647660">
        <w:rPr>
          <w:noProof/>
          <w:lang w:eastAsia="pt-BR"/>
        </w:rPr>
        <w:drawing>
          <wp:inline distT="0" distB="0" distL="0" distR="0" wp14:anchorId="3D8E33B5" wp14:editId="136273A2">
            <wp:extent cx="5155758" cy="2211087"/>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9640" cy="2212752"/>
                    </a:xfrm>
                    <a:prstGeom prst="rect">
                      <a:avLst/>
                    </a:prstGeom>
                    <a:noFill/>
                  </pic:spPr>
                </pic:pic>
              </a:graphicData>
            </a:graphic>
          </wp:inline>
        </w:drawing>
      </w:r>
    </w:p>
    <w:p w14:paraId="7A176ADD" w14:textId="77777777" w:rsidR="00FF7707" w:rsidRPr="00B650EC" w:rsidRDefault="00FF7707" w:rsidP="00FF7707">
      <w:pPr>
        <w:pStyle w:val="Legenda"/>
        <w:rPr>
          <w:lang w:val="en-US" w:eastAsia="pt-BR"/>
        </w:rPr>
      </w:pPr>
      <w:bookmarkStart w:id="100" w:name="_Ref39458468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CD144F">
        <w:rPr>
          <w:lang w:val="en-US"/>
        </w:rPr>
        <w:t>12</w:t>
      </w:r>
      <w:r w:rsidRPr="00B650EC">
        <w:rPr>
          <w:lang w:val="en-US"/>
        </w:rPr>
        <w:fldChar w:fldCharType="end"/>
      </w:r>
      <w:bookmarkEnd w:id="100"/>
      <w:r w:rsidRPr="00B650EC">
        <w:rPr>
          <w:lang w:val="en-US"/>
        </w:rPr>
        <w:t xml:space="preserve"> – Commit Notification Approaches</w:t>
      </w:r>
    </w:p>
    <w:p w14:paraId="6F6B9159" w14:textId="77777777" w:rsidR="00FF7707" w:rsidRPr="00B650EC" w:rsidRDefault="00FF7707" w:rsidP="00FF7707">
      <w:pPr>
        <w:pStyle w:val="Ttulo3"/>
        <w:rPr>
          <w:lang w:val="en-US"/>
        </w:rPr>
      </w:pPr>
      <w:bookmarkStart w:id="101" w:name="_Toc395037913"/>
      <w:commentRangeStart w:id="102"/>
      <w:r w:rsidRPr="00B650EC">
        <w:rPr>
          <w:lang w:val="en-US"/>
        </w:rPr>
        <w:t xml:space="preserve">Awareness </w:t>
      </w:r>
      <w:commentRangeEnd w:id="102"/>
      <w:r>
        <w:rPr>
          <w:rStyle w:val="Refdecomentrio"/>
          <w:rFonts w:eastAsiaTheme="minorHAnsi" w:cstheme="minorBidi"/>
          <w:b w:val="0"/>
          <w:bCs w:val="0"/>
          <w:caps w:val="0"/>
        </w:rPr>
        <w:commentReference w:id="102"/>
      </w:r>
      <w:r w:rsidRPr="00B650EC">
        <w:rPr>
          <w:lang w:val="en-US"/>
        </w:rPr>
        <w:t>of Concurrent Changes</w:t>
      </w:r>
      <w:bookmarkEnd w:id="101"/>
    </w:p>
    <w:p w14:paraId="0CB40749" w14:textId="77777777" w:rsidR="00FF7707" w:rsidRPr="00B650EC" w:rsidRDefault="00FF7707" w:rsidP="00FF7707">
      <w:pPr>
        <w:rPr>
          <w:lang w:val="en-US"/>
        </w:rPr>
      </w:pPr>
      <w:r w:rsidRPr="00B650EC">
        <w:rPr>
          <w:lang w:val="en-US"/>
        </w:rPr>
        <w:t>There are many approaches that propose increas</w:t>
      </w:r>
      <w:r>
        <w:rPr>
          <w:lang w:val="en-US"/>
        </w:rPr>
        <w:t>ing</w:t>
      </w:r>
      <w:r w:rsidRPr="00B650EC">
        <w:rPr>
          <w:lang w:val="en-US"/>
        </w:rPr>
        <w:t xml:space="preserve"> the awareness of changes across different team members</w:t>
      </w:r>
      <w:r>
        <w:rPr>
          <w:lang w:val="en-US"/>
        </w:rPr>
        <w:t>.</w:t>
      </w:r>
      <w:r w:rsidRPr="00B650EC">
        <w:rPr>
          <w:lang w:val="en-US"/>
        </w:rPr>
        <w:t xml:space="preserve"> </w:t>
      </w:r>
      <w:r w:rsidRPr="00B650EC">
        <w:rPr>
          <w:i/>
          <w:lang w:val="en-US"/>
        </w:rPr>
        <w:t xml:space="preserve">Palantir </w:t>
      </w:r>
      <w:r w:rsidRPr="00B650EC">
        <w:rPr>
          <w:rFonts w:cs="Times"/>
          <w:szCs w:val="24"/>
          <w:lang w:val="en-US"/>
        </w:rPr>
        <w:fldChar w:fldCharType="begin"/>
      </w:r>
      <w:r>
        <w:rPr>
          <w:rFonts w:cs="Times"/>
          <w:szCs w:val="24"/>
          <w:lang w:val="en-US"/>
        </w:rPr>
        <w:instrText xml:space="preserve"> ADDIN ZOTERO_ITEM {"citationID":"ia70pjrh8","properties":{"formattedCitation":"{\\rtf (SARMA \\i et al.\\i0{}, 2012)}","plainCitation":"(SARMA et al., 2012)"},"citationItems":[{"id":1173,"uris":["http://zotero.org/users/892576/items/RUJNTJW9"],"uri":["http://zotero.org/users/892576/items/RUJNTJW9"]}]} </w:instrText>
      </w:r>
      <w:r w:rsidRPr="00B650EC">
        <w:rPr>
          <w:rFonts w:cs="Times"/>
          <w:szCs w:val="24"/>
          <w:lang w:val="en-US"/>
        </w:rPr>
        <w:fldChar w:fldCharType="separate"/>
      </w:r>
      <w:r w:rsidRPr="00853D7C">
        <w:rPr>
          <w:rFonts w:cs="Times New Roman"/>
          <w:szCs w:val="24"/>
          <w:lang w:val="en-US"/>
        </w:rPr>
        <w:t xml:space="preserve">(SARMA </w:t>
      </w:r>
      <w:r w:rsidRPr="00853D7C">
        <w:rPr>
          <w:rFonts w:cs="Times New Roman"/>
          <w:i/>
          <w:iCs/>
          <w:szCs w:val="24"/>
          <w:lang w:val="en-US"/>
        </w:rPr>
        <w:t>et al.</w:t>
      </w:r>
      <w:r w:rsidRPr="00853D7C">
        <w:rPr>
          <w:rFonts w:cs="Times New Roman"/>
          <w:szCs w:val="24"/>
          <w:lang w:val="en-US"/>
        </w:rPr>
        <w:t>, 2012)</w:t>
      </w:r>
      <w:r w:rsidRPr="00B650EC">
        <w:rPr>
          <w:rFonts w:cs="Times"/>
          <w:szCs w:val="24"/>
          <w:lang w:val="en-US"/>
        </w:rPr>
        <w:fldChar w:fldCharType="end"/>
      </w:r>
      <w:r w:rsidRPr="00B650EC">
        <w:rPr>
          <w:lang w:val="en-US"/>
        </w:rPr>
        <w:t xml:space="preserve"> shares information about changes to the same files across different workspaces, </w:t>
      </w:r>
      <w:commentRangeStart w:id="103"/>
      <w:r w:rsidRPr="00B650EC">
        <w:rPr>
          <w:lang w:val="en-US"/>
        </w:rPr>
        <w:t>showing this information as an eclipse plugin, as shown</w:t>
      </w:r>
      <w:commentRangeEnd w:id="103"/>
      <w:r>
        <w:rPr>
          <w:rStyle w:val="Refdecomentrio"/>
        </w:rPr>
        <w:commentReference w:id="103"/>
      </w:r>
      <w:r w:rsidRPr="00B650EC">
        <w:rPr>
          <w:lang w:val="en-US"/>
        </w:rPr>
        <w:t xml:space="preserve"> in </w:t>
      </w:r>
      <w:r w:rsidRPr="00B650EC">
        <w:rPr>
          <w:lang w:val="en-US"/>
        </w:rPr>
        <w:fldChar w:fldCharType="begin"/>
      </w:r>
      <w:r w:rsidRPr="00B650EC">
        <w:rPr>
          <w:lang w:val="en-US"/>
        </w:rPr>
        <w:instrText xml:space="preserve"> REF _Ref394655585 \h </w:instrText>
      </w:r>
      <w:r w:rsidRPr="00B650EC">
        <w:rPr>
          <w:lang w:val="en-US"/>
        </w:rPr>
      </w:r>
      <w:r w:rsidRPr="00B650EC">
        <w:rPr>
          <w:lang w:val="en-US"/>
        </w:rPr>
        <w:fldChar w:fldCharType="separate"/>
      </w:r>
      <w:r w:rsidRPr="00B650EC">
        <w:rPr>
          <w:lang w:val="en-US"/>
        </w:rPr>
        <w:t>Figure 3</w:t>
      </w:r>
      <w:r w:rsidRPr="00B650EC">
        <w:rPr>
          <w:lang w:val="en-US"/>
        </w:rPr>
        <w:fldChar w:fldCharType="end"/>
      </w:r>
      <w:r w:rsidRPr="00B650EC">
        <w:rPr>
          <w:lang w:val="en-US"/>
        </w:rPr>
        <w:t xml:space="preserve">. The plugin shows the percentage of modification </w:t>
      </w:r>
      <w:r>
        <w:rPr>
          <w:lang w:val="en-US"/>
        </w:rPr>
        <w:t>of</w:t>
      </w:r>
      <w:r w:rsidRPr="00B650EC">
        <w:rPr>
          <w:lang w:val="en-US"/>
        </w:rPr>
        <w:t xml:space="preserve"> each file, such as [S:24] in Payment.java, which indicates that 24% of the file was modified. It also indicates if there is a direct conflict (marked in the top left with a blue triangle) or an indirect conflict (red triangle in the top right). Direct conflicts are those that occur when there are changes on the same line in different workspaces. Indirect conflicts are those that occur in different lines, for example, when someone changes the signature of a method and the call to that method is not changed to incorporate the change.</w:t>
      </w:r>
    </w:p>
    <w:p w14:paraId="71882A0C" w14:textId="77777777" w:rsidR="00FF7707" w:rsidRPr="00B650EC" w:rsidRDefault="00FF7707" w:rsidP="00FF7707">
      <w:pPr>
        <w:ind w:firstLine="0"/>
        <w:jc w:val="center"/>
        <w:rPr>
          <w:lang w:val="en-US"/>
        </w:rPr>
      </w:pPr>
      <w:r w:rsidRPr="00647660">
        <w:rPr>
          <w:noProof/>
          <w:lang w:eastAsia="pt-BR"/>
        </w:rPr>
        <w:drawing>
          <wp:inline distT="0" distB="0" distL="0" distR="0" wp14:anchorId="42FACF44" wp14:editId="2AEE2D22">
            <wp:extent cx="5722218" cy="45148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558" cy="4521431"/>
                    </a:xfrm>
                    <a:prstGeom prst="rect">
                      <a:avLst/>
                    </a:prstGeom>
                    <a:noFill/>
                    <a:ln>
                      <a:noFill/>
                    </a:ln>
                  </pic:spPr>
                </pic:pic>
              </a:graphicData>
            </a:graphic>
          </wp:inline>
        </w:drawing>
      </w:r>
    </w:p>
    <w:p w14:paraId="0FC206D9" w14:textId="77777777" w:rsidR="00FF7707" w:rsidRPr="00B650EC" w:rsidRDefault="00FF7707" w:rsidP="00FF7707">
      <w:pPr>
        <w:pStyle w:val="Legenda"/>
        <w:rPr>
          <w:lang w:val="en-US"/>
        </w:rPr>
      </w:pPr>
      <w:bookmarkStart w:id="104" w:name="_Ref394655585"/>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0C17B3">
        <w:rPr>
          <w:lang w:val="en-US"/>
        </w:rPr>
        <w:t>13</w:t>
      </w:r>
      <w:r w:rsidRPr="00B650EC">
        <w:rPr>
          <w:lang w:val="en-US"/>
        </w:rPr>
        <w:fldChar w:fldCharType="end"/>
      </w:r>
      <w:bookmarkEnd w:id="104"/>
      <w:r w:rsidRPr="00B650EC">
        <w:rPr>
          <w:lang w:val="en-US"/>
        </w:rPr>
        <w:t xml:space="preserve"> – Eclipse window with Palantir plugin. Extracted from </w:t>
      </w:r>
      <w:r w:rsidRPr="00B650EC">
        <w:rPr>
          <w:lang w:val="en-US"/>
        </w:rPr>
        <w:fldChar w:fldCharType="begin"/>
      </w:r>
      <w:r>
        <w:rPr>
          <w:lang w:val="en-US"/>
        </w:rPr>
        <w:instrText xml:space="preserve"> ADDIN ZOTERO_ITEM {"citationID":"uusbofpdc","properties":{"formattedCitation":"{\\rtf (SARMA \\i et al.\\i0{}, 2012)}","plainCitation":"(SARMA et al., 2012)"},"citationItems":[{"id":1173,"uris":["http://zotero.org/users/892576/items/RUJNTJW9"],"uri":["http://zotero.org/users/892576/items/RUJNTJW9"]}]} </w:instrText>
      </w:r>
      <w:r w:rsidRPr="00B650EC">
        <w:rPr>
          <w:lang w:val="en-US"/>
        </w:rPr>
        <w:fldChar w:fldCharType="separate"/>
      </w:r>
      <w:r w:rsidRPr="00A415B7">
        <w:rPr>
          <w:rFonts w:cs="Times New Roman"/>
          <w:szCs w:val="24"/>
          <w:lang w:val="en-US"/>
        </w:rPr>
        <w:t xml:space="preserve">(SARMA </w:t>
      </w:r>
      <w:r w:rsidRPr="00A415B7">
        <w:rPr>
          <w:rFonts w:cs="Times New Roman"/>
          <w:i/>
          <w:iCs/>
          <w:szCs w:val="24"/>
          <w:lang w:val="en-US"/>
        </w:rPr>
        <w:t>et al.</w:t>
      </w:r>
      <w:r w:rsidRPr="00A415B7">
        <w:rPr>
          <w:rFonts w:cs="Times New Roman"/>
          <w:szCs w:val="24"/>
          <w:lang w:val="en-US"/>
        </w:rPr>
        <w:t>, 2012)</w:t>
      </w:r>
      <w:r w:rsidRPr="00B650EC">
        <w:rPr>
          <w:lang w:val="en-US"/>
        </w:rPr>
        <w:fldChar w:fldCharType="end"/>
      </w:r>
    </w:p>
    <w:p w14:paraId="218D694F" w14:textId="77777777" w:rsidR="00FF7707" w:rsidRPr="00B650EC" w:rsidRDefault="00FF7707" w:rsidP="00FF7707">
      <w:pPr>
        <w:rPr>
          <w:rFonts w:cs="Times"/>
          <w:szCs w:val="24"/>
          <w:lang w:val="en-US"/>
        </w:rPr>
      </w:pPr>
      <w:r w:rsidRPr="00B650EC">
        <w:rPr>
          <w:rFonts w:cs="Times"/>
          <w:i/>
          <w:szCs w:val="24"/>
          <w:lang w:val="en-US"/>
        </w:rPr>
        <w:t>CollabVS</w:t>
      </w:r>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{"citationID":"ggrCD5SK","properties":{"formattedCitation":"(DEWAN; HEGDE, 2007)","plainCitation":"(DEWAN; HEGDE, 2007)"},"citationItems":[{"id":1216,"uris":["http://zotero.org/users/892576/items/ZA8958NJ"],"uri":["http://zotero.org/users/892576/items/ZA8958NJ"]}]} </w:instrText>
      </w:r>
      <w:r w:rsidRPr="00B650EC">
        <w:rPr>
          <w:rFonts w:cs="Times"/>
          <w:szCs w:val="24"/>
          <w:lang w:val="en-US"/>
        </w:rPr>
        <w:fldChar w:fldCharType="separate"/>
      </w:r>
      <w:r w:rsidRPr="00B650EC">
        <w:rPr>
          <w:rFonts w:cs="Times New Roman"/>
          <w:szCs w:val="24"/>
          <w:lang w:val="en-US"/>
        </w:rPr>
        <w:t>(DEWAN; HEGDE, 2007)</w:t>
      </w:r>
      <w:r w:rsidRPr="00B650EC">
        <w:rPr>
          <w:rFonts w:cs="Times"/>
          <w:szCs w:val="24"/>
          <w:lang w:val="en-US"/>
        </w:rPr>
        <w:fldChar w:fldCharType="end"/>
      </w:r>
      <w:r w:rsidRPr="00B650EC">
        <w:rPr>
          <w:rFonts w:cs="Times"/>
          <w:szCs w:val="24"/>
          <w:lang w:val="en-US"/>
        </w:rPr>
        <w:t xml:space="preserve"> is a Visual Studio plugin that identifies conflicts while code is being edited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Pr="00B650EC">
        <w:rPr>
          <w:lang w:val="en-US"/>
        </w:rPr>
        <w:t>Figure 4</w:t>
      </w:r>
      <w:r w:rsidRPr="00B650EC">
        <w:rPr>
          <w:rFonts w:cs="Times"/>
          <w:szCs w:val="24"/>
          <w:lang w:val="en-US"/>
        </w:rPr>
        <w:fldChar w:fldCharType="end"/>
      </w:r>
      <w:r w:rsidRPr="00B650EC">
        <w:rPr>
          <w:rFonts w:cs="Times"/>
          <w:szCs w:val="24"/>
          <w:lang w:val="en-US"/>
        </w:rPr>
        <w:t xml:space="preserve">.a). The </w:t>
      </w:r>
      <w:commentRangeStart w:id="105"/>
      <w:r w:rsidRPr="00B650EC">
        <w:rPr>
          <w:rFonts w:cs="Times"/>
          <w:szCs w:val="24"/>
          <w:lang w:val="en-US"/>
        </w:rPr>
        <w:t xml:space="preserve">author </w:t>
      </w:r>
      <w:commentRangeEnd w:id="105"/>
      <w:r>
        <w:rPr>
          <w:rStyle w:val="Refdecomentrio"/>
        </w:rPr>
        <w:commentReference w:id="105"/>
      </w:r>
      <w:r w:rsidRPr="00B650EC">
        <w:rPr>
          <w:rFonts w:cs="Times"/>
          <w:szCs w:val="24"/>
          <w:lang w:val="en-US"/>
        </w:rPr>
        <w:t>can choose between just adding a watch to be notified when his collaborator finishes editing the conflicting code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Pr="00B650EC">
        <w:rPr>
          <w:lang w:val="en-US"/>
        </w:rPr>
        <w:t>Figure 4</w:t>
      </w:r>
      <w:r w:rsidRPr="00B650EC">
        <w:rPr>
          <w:rFonts w:cs="Times"/>
          <w:szCs w:val="24"/>
          <w:lang w:val="en-US"/>
        </w:rPr>
        <w:fldChar w:fldCharType="end"/>
      </w:r>
      <w:r w:rsidRPr="00B650EC">
        <w:rPr>
          <w:rFonts w:cs="Times"/>
          <w:szCs w:val="24"/>
          <w:lang w:val="en-US"/>
        </w:rPr>
        <w:t>.b) and establishing a communication session with the other author (</w:t>
      </w:r>
      <w:r w:rsidRPr="00B650EC">
        <w:rPr>
          <w:rFonts w:cs="Times"/>
          <w:szCs w:val="24"/>
          <w:lang w:val="en-US"/>
        </w:rPr>
        <w:fldChar w:fldCharType="begin"/>
      </w:r>
      <w:r w:rsidRPr="00B650EC">
        <w:rPr>
          <w:rFonts w:cs="Times"/>
          <w:szCs w:val="24"/>
          <w:lang w:val="en-US"/>
        </w:rPr>
        <w:instrText xml:space="preserve"> REF _Ref394657568 \h </w:instrText>
      </w:r>
      <w:r w:rsidRPr="00B650EC">
        <w:rPr>
          <w:rFonts w:cs="Times"/>
          <w:szCs w:val="24"/>
          <w:lang w:val="en-US"/>
        </w:rPr>
      </w:r>
      <w:r w:rsidRPr="00B650EC">
        <w:rPr>
          <w:rFonts w:cs="Times"/>
          <w:szCs w:val="24"/>
          <w:lang w:val="en-US"/>
        </w:rPr>
        <w:fldChar w:fldCharType="separate"/>
      </w:r>
      <w:r w:rsidRPr="00B650EC">
        <w:rPr>
          <w:lang w:val="en-US"/>
        </w:rPr>
        <w:t>Figure 4</w:t>
      </w:r>
      <w:r w:rsidRPr="00B650EC">
        <w:rPr>
          <w:rFonts w:cs="Times"/>
          <w:szCs w:val="24"/>
          <w:lang w:val="en-US"/>
        </w:rPr>
        <w:fldChar w:fldCharType="end"/>
      </w:r>
      <w:r w:rsidRPr="00B650EC">
        <w:rPr>
          <w:rFonts w:cs="Times"/>
          <w:szCs w:val="24"/>
          <w:lang w:val="en-US"/>
        </w:rPr>
        <w:t xml:space="preserve">.c).  </w:t>
      </w:r>
    </w:p>
    <w:p w14:paraId="490DB133" w14:textId="77777777" w:rsidR="00FF7707" w:rsidRPr="00B650EC" w:rsidRDefault="00FF7707" w:rsidP="00FF7707">
      <w:pPr>
        <w:spacing w:after="200" w:line="276" w:lineRule="auto"/>
        <w:ind w:firstLine="0"/>
        <w:jc w:val="left"/>
        <w:rPr>
          <w:rFonts w:cs="Times"/>
          <w:szCs w:val="24"/>
          <w:lang w:val="en-US"/>
        </w:rPr>
      </w:pPr>
      <w:r w:rsidRPr="00B650EC">
        <w:rPr>
          <w:rFonts w:cs="Times"/>
          <w:szCs w:val="24"/>
          <w:lang w:val="en-US"/>
        </w:rPr>
        <w:br w:type="page"/>
      </w:r>
    </w:p>
    <w:p w14:paraId="2D53BF87" w14:textId="77777777" w:rsidR="00FF7707" w:rsidRPr="00B650EC" w:rsidRDefault="00FF7707" w:rsidP="00FF7707">
      <w:pPr>
        <w:ind w:firstLine="0"/>
        <w:jc w:val="center"/>
        <w:rPr>
          <w:rFonts w:cs="Times"/>
          <w:szCs w:val="24"/>
          <w:lang w:val="en-US"/>
        </w:rPr>
      </w:pPr>
      <w:r w:rsidRPr="00647660">
        <w:rPr>
          <w:noProof/>
          <w:lang w:eastAsia="pt-BR"/>
        </w:rPr>
        <w:drawing>
          <wp:inline distT="0" distB="0" distL="0" distR="0" wp14:anchorId="0E464B7E" wp14:editId="39CAE7F5">
            <wp:extent cx="5760085" cy="1960880"/>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1960880"/>
                    </a:xfrm>
                    <a:prstGeom prst="rect">
                      <a:avLst/>
                    </a:prstGeom>
                    <a:noFill/>
                    <a:ln>
                      <a:noFill/>
                    </a:ln>
                  </pic:spPr>
                </pic:pic>
              </a:graphicData>
            </a:graphic>
          </wp:inline>
        </w:drawing>
      </w:r>
    </w:p>
    <w:p w14:paraId="00E77B42" w14:textId="77777777" w:rsidR="00FF7707" w:rsidRPr="00B650EC" w:rsidRDefault="00FF7707" w:rsidP="00FF7707">
      <w:pPr>
        <w:ind w:firstLine="0"/>
        <w:jc w:val="center"/>
        <w:rPr>
          <w:b/>
          <w:lang w:val="en-US" w:eastAsia="pt-BR"/>
        </w:rPr>
      </w:pPr>
      <w:r w:rsidRPr="00B650EC">
        <w:rPr>
          <w:b/>
          <w:lang w:val="en-US" w:eastAsia="pt-BR"/>
        </w:rPr>
        <w:t>(a)</w:t>
      </w:r>
    </w:p>
    <w:p w14:paraId="4B7044F4" w14:textId="77777777" w:rsidR="00FF7707" w:rsidRPr="00B650EC" w:rsidRDefault="00FF7707" w:rsidP="00FF7707">
      <w:pPr>
        <w:ind w:firstLine="0"/>
        <w:jc w:val="center"/>
        <w:rPr>
          <w:lang w:val="en-US"/>
        </w:rPr>
      </w:pPr>
      <w:r w:rsidRPr="00647660">
        <w:rPr>
          <w:noProof/>
          <w:lang w:eastAsia="pt-BR"/>
        </w:rPr>
        <w:drawing>
          <wp:inline distT="0" distB="0" distL="0" distR="0" wp14:anchorId="38316AE9" wp14:editId="5ADF3C5E">
            <wp:extent cx="3371850" cy="1860137"/>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81101" cy="1865241"/>
                    </a:xfrm>
                    <a:prstGeom prst="rect">
                      <a:avLst/>
                    </a:prstGeom>
                  </pic:spPr>
                </pic:pic>
              </a:graphicData>
            </a:graphic>
          </wp:inline>
        </w:drawing>
      </w:r>
      <w:r w:rsidRPr="00647660">
        <w:rPr>
          <w:noProof/>
          <w:lang w:eastAsia="pt-BR"/>
        </w:rPr>
        <w:drawing>
          <wp:inline distT="0" distB="0" distL="0" distR="0" wp14:anchorId="411BC62E" wp14:editId="618E98FE">
            <wp:extent cx="1514475" cy="18478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4475" cy="1847850"/>
                    </a:xfrm>
                    <a:prstGeom prst="rect">
                      <a:avLst/>
                    </a:prstGeom>
                    <a:noFill/>
                    <a:ln>
                      <a:noFill/>
                    </a:ln>
                  </pic:spPr>
                </pic:pic>
              </a:graphicData>
            </a:graphic>
          </wp:inline>
        </w:drawing>
      </w:r>
    </w:p>
    <w:p w14:paraId="2D122467" w14:textId="77777777" w:rsidR="00FF7707" w:rsidRPr="00B650EC" w:rsidRDefault="00FF7707" w:rsidP="00FF7707">
      <w:pPr>
        <w:rPr>
          <w:b/>
          <w:lang w:val="en-US" w:eastAsia="pt-BR"/>
        </w:rPr>
      </w:pP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lang w:val="en-US" w:eastAsia="pt-BR"/>
        </w:rPr>
        <w:tab/>
      </w:r>
      <w:r w:rsidRPr="00B650EC">
        <w:rPr>
          <w:b/>
          <w:lang w:val="en-US" w:eastAsia="pt-BR"/>
        </w:rPr>
        <w:t>(b)</w:t>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r>
      <w:r w:rsidRPr="00B650EC">
        <w:rPr>
          <w:b/>
          <w:lang w:val="en-US" w:eastAsia="pt-BR"/>
        </w:rPr>
        <w:tab/>
        <w:t>(c)</w:t>
      </w:r>
    </w:p>
    <w:p w14:paraId="2C0B479B" w14:textId="77777777" w:rsidR="00FF7707" w:rsidRPr="00B650EC" w:rsidRDefault="00FF7707" w:rsidP="00FF7707">
      <w:pPr>
        <w:pStyle w:val="Legenda"/>
        <w:rPr>
          <w:b w:val="0"/>
          <w:lang w:val="en-US" w:eastAsia="pt-BR"/>
        </w:rPr>
      </w:pPr>
      <w:bookmarkStart w:id="106" w:name="_Ref39465756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0C17B3">
        <w:rPr>
          <w:lang w:val="en-US"/>
        </w:rPr>
        <w:t>14</w:t>
      </w:r>
      <w:r w:rsidRPr="00B650EC">
        <w:rPr>
          <w:lang w:val="en-US"/>
        </w:rPr>
        <w:fldChar w:fldCharType="end"/>
      </w:r>
      <w:bookmarkEnd w:id="106"/>
      <w:r w:rsidRPr="00B650EC">
        <w:rPr>
          <w:lang w:val="en-US"/>
        </w:rPr>
        <w:t xml:space="preserve"> – CollabVS snippets. Extracted from </w:t>
      </w:r>
      <w:r w:rsidRPr="00B650EC">
        <w:rPr>
          <w:lang w:val="en-US"/>
        </w:rPr>
        <w:fldChar w:fldCharType="begin"/>
      </w:r>
      <w:r w:rsidRPr="00B650EC">
        <w:rPr>
          <w:lang w:val="en-US"/>
        </w:rPr>
        <w:instrText xml:space="preserve"> ADDIN ZOTERO_ITEM {"citationID":"2m6f43pqjk","properties":{"formattedCitation":"(DEWAN; HEGDE, 2007)","plainCitation":"(DEWAN; HEGDE, 2007)"},"citationItems":[{"id":1216,"uris":["http://zotero.org/users/892576/items/ZA8958NJ"],"uri":["http://zotero.org/users/892576/items/ZA8958NJ"]}]} </w:instrText>
      </w:r>
      <w:r w:rsidRPr="00B650EC">
        <w:rPr>
          <w:lang w:val="en-US"/>
        </w:rPr>
        <w:fldChar w:fldCharType="separate"/>
      </w:r>
      <w:r w:rsidRPr="00B650EC">
        <w:rPr>
          <w:rFonts w:cs="Times New Roman"/>
          <w:lang w:val="en-US"/>
        </w:rPr>
        <w:t>(DEWAN; HEGDE, 2007)</w:t>
      </w:r>
      <w:r w:rsidRPr="00B650EC">
        <w:rPr>
          <w:lang w:val="en-US"/>
        </w:rPr>
        <w:fldChar w:fldCharType="end"/>
      </w:r>
    </w:p>
    <w:p w14:paraId="47C6C406" w14:textId="77777777" w:rsidR="00FF7707" w:rsidRPr="00B650EC" w:rsidRDefault="00FF7707" w:rsidP="00FF7707">
      <w:pPr>
        <w:rPr>
          <w:rFonts w:cs="Times New Roman"/>
          <w:szCs w:val="24"/>
          <w:lang w:val="en-US"/>
        </w:rPr>
      </w:pPr>
      <w:r w:rsidRPr="00B650EC">
        <w:rPr>
          <w:rFonts w:cs="Times New Roman"/>
          <w:i/>
          <w:szCs w:val="24"/>
          <w:lang w:val="en-US"/>
        </w:rPr>
        <w:t>FASTDash</w:t>
      </w:r>
      <w:r w:rsidRPr="00B650EC">
        <w:rPr>
          <w:rFonts w:cs="Times New Roman"/>
          <w:szCs w:val="24"/>
          <w:lang w:val="en-US"/>
        </w:rPr>
        <w:t xml:space="preserve"> </w:t>
      </w:r>
      <w:r w:rsidRPr="00B650EC">
        <w:rPr>
          <w:rFonts w:cs="Times New Roman"/>
          <w:szCs w:val="24"/>
          <w:lang w:val="en-US"/>
        </w:rPr>
        <w:fldChar w:fldCharType="begin"/>
      </w:r>
      <w:r w:rsidRPr="00B650EC">
        <w:rPr>
          <w:rFonts w:cs="Times New Roman"/>
          <w:szCs w:val="24"/>
          <w:lang w:val="en-US"/>
        </w:rPr>
        <w:instrText xml:space="preserve"> ADDIN ZOTERO_ITEM {"citationID":"10u9m3gc1d","properties":{"formattedCitation":"{\\rtf (BIEHL \\i et al.\\i0{}, 2007)}","plainCitation":"(BIEHL et al., 2007)"},"citationItems":[{"id":2582,"uris":["http://zotero.org/users/892576/items/ZZTKKVCG"],"uri":["http://zotero.org/users/892576/items/ZZTKKVCG"]}]} </w:instrText>
      </w:r>
      <w:r w:rsidRPr="00B650EC">
        <w:rPr>
          <w:rFonts w:cs="Times New Roman"/>
          <w:szCs w:val="24"/>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rFonts w:cs="Times New Roman"/>
          <w:szCs w:val="24"/>
          <w:lang w:val="en-US"/>
        </w:rPr>
        <w:fldChar w:fldCharType="end"/>
      </w:r>
      <w:r w:rsidRPr="00B650EC">
        <w:rPr>
          <w:rFonts w:cs="Times New Roman"/>
          <w:szCs w:val="24"/>
          <w:lang w:val="en-US"/>
        </w:rPr>
        <w:t xml:space="preserve"> does not detect conflicts directly, but provides awareness of potential conflicts, such as two programmers editing the same region of the same source file (direct conflicts), in repositories stored in Team Foundation Server</w:t>
      </w:r>
      <w:r w:rsidRPr="00B650EC">
        <w:rPr>
          <w:rStyle w:val="Refdenotaderodap"/>
          <w:rFonts w:cs="Times New Roman"/>
          <w:szCs w:val="24"/>
          <w:lang w:val="en-US"/>
        </w:rPr>
        <w:footnoteReference w:id="9"/>
      </w:r>
      <w:r w:rsidRPr="00B650EC">
        <w:rPr>
          <w:rFonts w:cs="Times New Roman"/>
          <w:szCs w:val="24"/>
          <w:lang w:val="en-US"/>
        </w:rPr>
        <w:t xml:space="preserve">. The notifications </w:t>
      </w:r>
      <w:commentRangeStart w:id="107"/>
      <w:r w:rsidRPr="00B650EC">
        <w:rPr>
          <w:rFonts w:cs="Times New Roman"/>
          <w:szCs w:val="24"/>
          <w:lang w:val="en-US"/>
        </w:rPr>
        <w:t xml:space="preserve">can be presented in a visualization runtime as a plugin </w:t>
      </w:r>
      <w:commentRangeEnd w:id="107"/>
      <w:r>
        <w:rPr>
          <w:rStyle w:val="Refdecomentrio"/>
        </w:rPr>
        <w:commentReference w:id="107"/>
      </w:r>
      <w:r w:rsidRPr="00B650EC">
        <w:rPr>
          <w:rFonts w:cs="Times New Roman"/>
          <w:szCs w:val="24"/>
          <w:lang w:val="en-US"/>
        </w:rPr>
        <w:t xml:space="preserve">to Visual Studio. </w:t>
      </w:r>
      <w:r w:rsidRPr="00B650EC">
        <w:rPr>
          <w:rFonts w:cs="Times New Roman"/>
          <w:szCs w:val="24"/>
          <w:lang w:val="en-US"/>
        </w:rPr>
        <w:fldChar w:fldCharType="begin"/>
      </w:r>
      <w:r w:rsidRPr="00B650EC">
        <w:rPr>
          <w:rFonts w:cs="Times New Roman"/>
          <w:szCs w:val="24"/>
          <w:lang w:val="en-US"/>
        </w:rPr>
        <w:instrText xml:space="preserve"> REF _Ref394658198 \h  \* MERGEFORMAT </w:instrText>
      </w:r>
      <w:r w:rsidRPr="00B650EC">
        <w:rPr>
          <w:rFonts w:cs="Times New Roman"/>
          <w:szCs w:val="24"/>
          <w:lang w:val="en-US"/>
        </w:rPr>
      </w:r>
      <w:r w:rsidRPr="00B650EC">
        <w:rPr>
          <w:rFonts w:cs="Times New Roman"/>
          <w:szCs w:val="24"/>
          <w:lang w:val="en-US"/>
        </w:rPr>
        <w:fldChar w:fldCharType="separate"/>
      </w:r>
      <w:r w:rsidRPr="00B650EC">
        <w:rPr>
          <w:rFonts w:cs="Times New Roman"/>
          <w:lang w:val="en-US"/>
        </w:rPr>
        <w:t>Figure 5</w:t>
      </w:r>
      <w:r w:rsidRPr="00B650EC">
        <w:rPr>
          <w:rFonts w:cs="Times New Roman"/>
          <w:szCs w:val="24"/>
          <w:lang w:val="en-US"/>
        </w:rPr>
        <w:fldChar w:fldCharType="end"/>
      </w:r>
      <w:r w:rsidRPr="00B650EC">
        <w:rPr>
          <w:rFonts w:cs="Times New Roman"/>
          <w:szCs w:val="24"/>
          <w:lang w:val="en-US"/>
        </w:rPr>
        <w:t xml:space="preserve"> shows </w:t>
      </w:r>
      <w:commentRangeStart w:id="108"/>
      <w:r w:rsidRPr="00B650EC">
        <w:rPr>
          <w:rFonts w:cs="Times New Roman"/>
          <w:i/>
          <w:szCs w:val="24"/>
          <w:lang w:val="en-US"/>
        </w:rPr>
        <w:t>FASTDash</w:t>
      </w:r>
      <w:r w:rsidRPr="00B650EC">
        <w:rPr>
          <w:rFonts w:cs="Times New Roman"/>
          <w:szCs w:val="24"/>
          <w:lang w:val="en-US"/>
        </w:rPr>
        <w:t xml:space="preserve"> Visualization Runtime</w:t>
      </w:r>
      <w:commentRangeEnd w:id="108"/>
      <w:r>
        <w:rPr>
          <w:rStyle w:val="Refdecomentrio"/>
        </w:rPr>
        <w:commentReference w:id="108"/>
      </w:r>
      <w:r w:rsidRPr="00B650EC">
        <w:rPr>
          <w:rFonts w:cs="Times New Roman"/>
          <w:szCs w:val="24"/>
          <w:lang w:val="en-US"/>
        </w:rPr>
        <w:t xml:space="preserve">. </w:t>
      </w:r>
      <w:commentRangeStart w:id="109"/>
      <w:r w:rsidRPr="00B650EC">
        <w:rPr>
          <w:rFonts w:cs="Times New Roman"/>
          <w:szCs w:val="24"/>
          <w:lang w:val="en-US"/>
        </w:rPr>
        <w:t xml:space="preserve">According to the authors, </w:t>
      </w:r>
      <w:r w:rsidRPr="00B650EC">
        <w:rPr>
          <w:rFonts w:cs="Times New Roman"/>
          <w:i/>
          <w:szCs w:val="24"/>
          <w:lang w:val="en-US"/>
        </w:rPr>
        <w:t>FASTDash</w:t>
      </w:r>
      <w:r w:rsidRPr="00B650EC">
        <w:rPr>
          <w:rFonts w:cs="Times New Roman"/>
          <w:szCs w:val="24"/>
          <w:lang w:val="en-US"/>
        </w:rPr>
        <w:t xml:space="preserve"> was designed for agile project teams of 3-8 developers, which makes it inappropriate to be used in large projects.</w:t>
      </w:r>
      <w:commentRangeEnd w:id="109"/>
      <w:r>
        <w:rPr>
          <w:rStyle w:val="Refdecomentrio"/>
        </w:rPr>
        <w:commentReference w:id="109"/>
      </w:r>
    </w:p>
    <w:p w14:paraId="2F5AF54B" w14:textId="77777777" w:rsidR="00FF7707" w:rsidRPr="00B650EC" w:rsidRDefault="00FF7707" w:rsidP="00FF7707">
      <w:pPr>
        <w:ind w:firstLine="0"/>
        <w:jc w:val="center"/>
        <w:rPr>
          <w:lang w:val="en-US"/>
        </w:rPr>
      </w:pPr>
      <w:r w:rsidRPr="00647660">
        <w:rPr>
          <w:noProof/>
          <w:lang w:eastAsia="pt-BR"/>
        </w:rPr>
        <w:drawing>
          <wp:inline distT="0" distB="0" distL="0" distR="0" wp14:anchorId="369030A6" wp14:editId="54A72B1E">
            <wp:extent cx="5760085" cy="644229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6442293"/>
                    </a:xfrm>
                    <a:prstGeom prst="rect">
                      <a:avLst/>
                    </a:prstGeom>
                    <a:noFill/>
                    <a:ln>
                      <a:noFill/>
                    </a:ln>
                  </pic:spPr>
                </pic:pic>
              </a:graphicData>
            </a:graphic>
          </wp:inline>
        </w:drawing>
      </w:r>
    </w:p>
    <w:p w14:paraId="4F81134A" w14:textId="77777777" w:rsidR="00FF7707" w:rsidRPr="00B650EC" w:rsidRDefault="00FF7707" w:rsidP="00FF7707">
      <w:pPr>
        <w:pStyle w:val="Legenda"/>
        <w:rPr>
          <w:lang w:val="en-US" w:eastAsia="pt-BR"/>
        </w:rPr>
      </w:pPr>
      <w:bookmarkStart w:id="110" w:name="_Ref39465819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0C17B3">
        <w:rPr>
          <w:lang w:val="en-US"/>
        </w:rPr>
        <w:t>15</w:t>
      </w:r>
      <w:r w:rsidRPr="00B650EC">
        <w:rPr>
          <w:lang w:val="en-US"/>
        </w:rPr>
        <w:fldChar w:fldCharType="end"/>
      </w:r>
      <w:bookmarkEnd w:id="110"/>
      <w:r w:rsidRPr="00B650EC">
        <w:rPr>
          <w:lang w:val="en-US"/>
        </w:rPr>
        <w:t xml:space="preserve"> – FASTDash Visualization Runtime. Extracted from </w:t>
      </w:r>
      <w:r w:rsidRPr="00B650EC">
        <w:rPr>
          <w:lang w:val="en-US"/>
        </w:rPr>
        <w:fldChar w:fldCharType="begin"/>
      </w:r>
      <w:r w:rsidRPr="00B650EC">
        <w:rPr>
          <w:lang w:val="en-US"/>
        </w:rPr>
        <w:instrText xml:space="preserve"> ADDIN ZOTERO_ITEM {"citationID":"kr9fsdev6","properties":{"formattedCitation":"{\\rtf (BIEHL \\i et al.\\i0{}, 2007)}","plainCitation":"(BIEHL et al., 2007)"},"citationItems":[{"id":2582,"uris":["http://zotero.org/users/892576/items/ZZTKKVCG"],"uri":["http://zotero.org/users/892576/items/ZZTKKVCG"]}]} </w:instrText>
      </w:r>
      <w:r w:rsidRPr="00B650EC">
        <w:rPr>
          <w:lang w:val="en-US"/>
        </w:rPr>
        <w:fldChar w:fldCharType="separate"/>
      </w:r>
      <w:r w:rsidRPr="00B650EC">
        <w:rPr>
          <w:rFonts w:cs="Times New Roman"/>
          <w:szCs w:val="24"/>
          <w:lang w:val="en-US"/>
        </w:rPr>
        <w:t xml:space="preserve">(BIEHL </w:t>
      </w:r>
      <w:r w:rsidRPr="00B650EC">
        <w:rPr>
          <w:rFonts w:cs="Times New Roman"/>
          <w:i/>
          <w:iCs/>
          <w:szCs w:val="24"/>
          <w:lang w:val="en-US"/>
        </w:rPr>
        <w:t>et al.</w:t>
      </w:r>
      <w:r w:rsidRPr="00B650EC">
        <w:rPr>
          <w:rFonts w:cs="Times New Roman"/>
          <w:szCs w:val="24"/>
          <w:lang w:val="en-US"/>
        </w:rPr>
        <w:t>, 2007)</w:t>
      </w:r>
      <w:r w:rsidRPr="00B650EC">
        <w:rPr>
          <w:lang w:val="en-US"/>
        </w:rPr>
        <w:fldChar w:fldCharType="end"/>
      </w:r>
    </w:p>
    <w:p w14:paraId="25CDDDF1" w14:textId="77777777" w:rsidR="00FF7707" w:rsidRPr="00B650EC" w:rsidRDefault="00FF7707" w:rsidP="00FF7707">
      <w:pPr>
        <w:rPr>
          <w:rFonts w:cs="Times"/>
          <w:szCs w:val="24"/>
          <w:lang w:val="en-US"/>
        </w:rPr>
      </w:pPr>
      <w:r w:rsidRPr="00B650EC">
        <w:rPr>
          <w:i/>
          <w:szCs w:val="24"/>
          <w:lang w:val="en-US"/>
        </w:rPr>
        <w:t>Lighthouse</w:t>
      </w:r>
      <w:r w:rsidRPr="00B650EC">
        <w:rPr>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{"citationID":"f7Fo2rOO","properties":{"formattedCitation":"{\\rtf (DA SILVA \\i et al.\\i0{}, 2006)}","plainCitation":"(DA SILVA et al., 2006)"},"citationItems":[{"id":1213,"uris":["http://zotero.org/users/892576/items/XTFV8KTW"],"uri":["http://zotero.org/users/892576/items/XTFV8KTW"]}]} </w:instrText>
      </w:r>
      <w:r w:rsidRPr="00B650EC">
        <w:rPr>
          <w:rFonts w:cs="Times"/>
          <w:szCs w:val="24"/>
          <w:lang w:val="en-US"/>
        </w:rPr>
        <w:fldChar w:fldCharType="separate"/>
      </w:r>
      <w:r w:rsidRPr="00B650EC">
        <w:rPr>
          <w:rFonts w:cs="Times New Roman"/>
          <w:szCs w:val="24"/>
          <w:lang w:val="en-US"/>
        </w:rPr>
        <w:t xml:space="preserve">(DA SILVA </w:t>
      </w:r>
      <w:r w:rsidRPr="00B650EC">
        <w:rPr>
          <w:rFonts w:cs="Times New Roman"/>
          <w:i/>
          <w:iCs/>
          <w:szCs w:val="24"/>
          <w:lang w:val="en-US"/>
        </w:rPr>
        <w:t>et al.</w:t>
      </w:r>
      <w:r w:rsidRPr="00B650EC">
        <w:rPr>
          <w:rFonts w:cs="Times New Roman"/>
          <w:szCs w:val="24"/>
          <w:lang w:val="en-US"/>
        </w:rPr>
        <w:t>, 2006)</w:t>
      </w:r>
      <w:r w:rsidRPr="00B650EC">
        <w:rPr>
          <w:rFonts w:cs="Times"/>
          <w:szCs w:val="24"/>
          <w:lang w:val="en-US"/>
        </w:rPr>
        <w:fldChar w:fldCharType="end"/>
      </w:r>
      <w:r w:rsidRPr="00B650EC">
        <w:rPr>
          <w:rFonts w:cs="Times"/>
          <w:szCs w:val="24"/>
          <w:lang w:val="en-US"/>
        </w:rPr>
        <w:t xml:space="preserve"> is an Eclipse plug-in that monitors workspaces for changes as soon as they are made, in order to address conflicts sooner. It presents an </w:t>
      </w:r>
      <w:commentRangeStart w:id="111"/>
      <w:r w:rsidRPr="00B650EC">
        <w:rPr>
          <w:rFonts w:cs="Times"/>
          <w:szCs w:val="24"/>
          <w:lang w:val="en-US"/>
        </w:rPr>
        <w:t>up to date design</w:t>
      </w:r>
      <w:commentRangeEnd w:id="111"/>
      <w:r>
        <w:rPr>
          <w:rStyle w:val="Refdecomentrio"/>
        </w:rPr>
        <w:commentReference w:id="111"/>
      </w:r>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REF _Ref394664978 \h </w:instrText>
      </w:r>
      <w:r w:rsidRPr="00B650EC">
        <w:rPr>
          <w:rFonts w:cs="Times"/>
          <w:szCs w:val="24"/>
          <w:lang w:val="en-US"/>
        </w:rPr>
      </w:r>
      <w:r w:rsidRPr="00B650EC">
        <w:rPr>
          <w:rFonts w:cs="Times"/>
          <w:szCs w:val="24"/>
          <w:lang w:val="en-US"/>
        </w:rPr>
        <w:fldChar w:fldCharType="separate"/>
      </w:r>
      <w:r w:rsidRPr="00B650EC">
        <w:rPr>
          <w:lang w:val="en-US"/>
        </w:rPr>
        <w:t>Figure 6</w:t>
      </w:r>
      <w:r w:rsidRPr="00B650EC">
        <w:rPr>
          <w:rFonts w:cs="Times"/>
          <w:szCs w:val="24"/>
          <w:lang w:val="en-US"/>
        </w:rPr>
        <w:fldChar w:fldCharType="end"/>
      </w:r>
      <w:r w:rsidRPr="00B650EC">
        <w:rPr>
          <w:rFonts w:cs="Times"/>
          <w:szCs w:val="24"/>
          <w:lang w:val="en-US"/>
        </w:rPr>
        <w:t>) indicating where the changes have been made and by whom, as well as if these changes have already been propagated to the repository and to other workspaces.</w:t>
      </w:r>
    </w:p>
    <w:p w14:paraId="65C83B25" w14:textId="77777777" w:rsidR="00FF7707" w:rsidRPr="00B650EC" w:rsidRDefault="00FF7707" w:rsidP="00FF7707">
      <w:pPr>
        <w:ind w:firstLine="0"/>
        <w:jc w:val="center"/>
        <w:rPr>
          <w:lang w:val="en-US"/>
        </w:rPr>
      </w:pPr>
      <w:r w:rsidRPr="00647660">
        <w:rPr>
          <w:noProof/>
          <w:lang w:eastAsia="pt-BR"/>
        </w:rPr>
        <w:drawing>
          <wp:inline distT="0" distB="0" distL="0" distR="0" wp14:anchorId="2C2DFD6F" wp14:editId="7B605580">
            <wp:extent cx="4752975" cy="318135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2975" cy="3181350"/>
                    </a:xfrm>
                    <a:prstGeom prst="rect">
                      <a:avLst/>
                    </a:prstGeom>
                    <a:noFill/>
                    <a:ln>
                      <a:noFill/>
                    </a:ln>
                  </pic:spPr>
                </pic:pic>
              </a:graphicData>
            </a:graphic>
          </wp:inline>
        </w:drawing>
      </w:r>
    </w:p>
    <w:p w14:paraId="4D91D70D" w14:textId="77777777" w:rsidR="00FF7707" w:rsidRPr="000C17B3" w:rsidRDefault="00FF7707" w:rsidP="00FF7707">
      <w:pPr>
        <w:pStyle w:val="Legenda"/>
        <w:rPr>
          <w:lang w:val="en-US"/>
        </w:rPr>
      </w:pPr>
      <w:bookmarkStart w:id="112" w:name="_Ref394664978"/>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Pr="000C17B3">
        <w:rPr>
          <w:lang w:val="en-US"/>
        </w:rPr>
        <w:t>16</w:t>
      </w:r>
      <w:r w:rsidRPr="000C17B3">
        <w:rPr>
          <w:lang w:val="en-US"/>
        </w:rPr>
        <w:fldChar w:fldCharType="end"/>
      </w:r>
      <w:bookmarkEnd w:id="112"/>
      <w:r w:rsidRPr="000C17B3">
        <w:rPr>
          <w:lang w:val="en-US"/>
        </w:rPr>
        <w:t xml:space="preserve"> – Lighthouse plugin on Eclipse. Extracted from </w:t>
      </w:r>
      <w:r w:rsidRPr="000C17B3">
        <w:rPr>
          <w:lang w:val="en-US"/>
        </w:rPr>
        <w:fldChar w:fldCharType="begin"/>
      </w:r>
      <w:r w:rsidRPr="000C17B3">
        <w:rPr>
          <w:lang w:val="en-US"/>
        </w:rPr>
        <w:instrText xml:space="preserve"> ADDIN ZOTERO_ITEM {"citationID":"2orv53l0mi","properties":{"formattedCitation":"{\\rtf (DA SILVA \\i et al.\\i0{}, 2006)}","plainCitation":"(DA SILVA et al., 2006)"},"citationItems":[{"id":1213,"uris":["http://zotero.org/users/892576/items/XTFV8KTW"],"uri":["http://zotero.org/users/892576/items/XTFV8KTW"]}]} </w:instrText>
      </w:r>
      <w:r w:rsidRPr="000C17B3">
        <w:rPr>
          <w:lang w:val="en-US"/>
        </w:rPr>
        <w:fldChar w:fldCharType="separate"/>
      </w:r>
      <w:r w:rsidRPr="000C17B3">
        <w:rPr>
          <w:lang w:val="en-US"/>
        </w:rPr>
        <w:t>(DA SILVA et al., 2006)</w:t>
      </w:r>
      <w:r w:rsidRPr="000C17B3">
        <w:rPr>
          <w:lang w:val="en-US"/>
        </w:rPr>
        <w:fldChar w:fldCharType="end"/>
      </w:r>
    </w:p>
    <w:p w14:paraId="6EF3FB0A" w14:textId="77777777" w:rsidR="00FF7707" w:rsidRPr="00B650EC" w:rsidRDefault="00FF7707" w:rsidP="00FF7707">
      <w:pPr>
        <w:rPr>
          <w:rFonts w:cs="Times"/>
          <w:szCs w:val="24"/>
          <w:lang w:val="en-US"/>
        </w:rPr>
      </w:pPr>
      <w:r w:rsidRPr="00B650EC">
        <w:rPr>
          <w:rFonts w:cs="Times"/>
          <w:i/>
          <w:szCs w:val="24"/>
          <w:lang w:val="en-US"/>
        </w:rPr>
        <w:t>WeCode</w:t>
      </w:r>
      <w:r w:rsidRPr="00B650EC">
        <w:rPr>
          <w:rFonts w:cs="Times"/>
          <w:szCs w:val="24"/>
          <w:lang w:val="en-US"/>
        </w:rPr>
        <w:t xml:space="preserve"> </w:t>
      </w:r>
      <w:r w:rsidRPr="00B650EC">
        <w:rPr>
          <w:rFonts w:cs="Times"/>
          <w:szCs w:val="24"/>
          <w:lang w:val="en-US"/>
        </w:rPr>
        <w:fldChar w:fldCharType="begin"/>
      </w:r>
      <w:r w:rsidRPr="00B650EC">
        <w:rPr>
          <w:rFonts w:cs="Times"/>
          <w:szCs w:val="24"/>
          <w:lang w:val="en-US"/>
        </w:rPr>
        <w:instrText xml:space="preserve"> ADDIN ZOTERO_ITEM {"citationID":"rrkXaBL2","properties":{"formattedCitation":"{\\rtf (GUIMAR\\uc0\\u195{}ES; SILVA, 2012)}","plainCitation":"(GUIMARÃES; SILVA, 2012)"},"citationItems":[{"id":1161,"uris":["http://zotero.org/users/892576/items/PRJ46ETX"],"uri":["http://zotero.org/users/892576/items/PRJ46ETX"]}]} </w:instrText>
      </w:r>
      <w:r w:rsidRPr="00B650EC">
        <w:rPr>
          <w:rFonts w:cs="Times"/>
          <w:szCs w:val="24"/>
          <w:lang w:val="en-US"/>
        </w:rPr>
        <w:fldChar w:fldCharType="separate"/>
      </w:r>
      <w:r w:rsidRPr="00B650EC">
        <w:rPr>
          <w:rFonts w:cs="Times New Roman"/>
          <w:szCs w:val="24"/>
          <w:lang w:val="en-US"/>
        </w:rPr>
        <w:t>(GUIMARÃES; SILVA, 2012)</w:t>
      </w:r>
      <w:r w:rsidRPr="00B650EC">
        <w:rPr>
          <w:rFonts w:cs="Times"/>
          <w:szCs w:val="24"/>
          <w:lang w:val="en-US"/>
        </w:rPr>
        <w:fldChar w:fldCharType="end"/>
      </w:r>
      <w:r w:rsidRPr="00B650EC">
        <w:rPr>
          <w:lang w:val="en-US"/>
        </w:rPr>
        <w:t xml:space="preserve"> is </w:t>
      </w:r>
      <w:r w:rsidRPr="00B650EC">
        <w:rPr>
          <w:rFonts w:cs="Times"/>
          <w:szCs w:val="24"/>
          <w:lang w:val="en-US"/>
        </w:rPr>
        <w:t xml:space="preserve">an eclipse plugin for real-time integration of changes, which is accomplished by means of </w:t>
      </w:r>
      <w:commentRangeStart w:id="113"/>
      <w:r w:rsidRPr="00B650EC">
        <w:rPr>
          <w:rFonts w:cs="Times"/>
          <w:szCs w:val="24"/>
          <w:lang w:val="en-US"/>
        </w:rPr>
        <w:t xml:space="preserve">continuously merging </w:t>
      </w:r>
      <w:commentRangeEnd w:id="113"/>
      <w:r>
        <w:rPr>
          <w:rStyle w:val="Refdecomentrio"/>
        </w:rPr>
        <w:commentReference w:id="113"/>
      </w:r>
      <w:r w:rsidRPr="00B650EC">
        <w:rPr>
          <w:rFonts w:cs="Times"/>
          <w:szCs w:val="24"/>
          <w:lang w:val="en-US"/>
        </w:rPr>
        <w:t xml:space="preserve">work done by other team members. </w:t>
      </w:r>
      <w:r w:rsidRPr="00B650EC">
        <w:rPr>
          <w:rFonts w:cs="Times"/>
          <w:szCs w:val="24"/>
          <w:lang w:val="en-US"/>
        </w:rPr>
        <w:fldChar w:fldCharType="begin"/>
      </w:r>
      <w:r w:rsidRPr="00B650EC">
        <w:rPr>
          <w:rFonts w:cs="Times"/>
          <w:szCs w:val="24"/>
          <w:lang w:val="en-US"/>
        </w:rPr>
        <w:instrText xml:space="preserve"> REF _Ref394667779 \h </w:instrText>
      </w:r>
      <w:r w:rsidRPr="00B650EC">
        <w:rPr>
          <w:rFonts w:cs="Times"/>
          <w:szCs w:val="24"/>
          <w:lang w:val="en-US"/>
        </w:rPr>
      </w:r>
      <w:r w:rsidRPr="00B650EC">
        <w:rPr>
          <w:rFonts w:cs="Times"/>
          <w:szCs w:val="24"/>
          <w:lang w:val="en-US"/>
        </w:rPr>
        <w:fldChar w:fldCharType="separate"/>
      </w:r>
      <w:r w:rsidRPr="00B650EC">
        <w:rPr>
          <w:lang w:val="en-US"/>
        </w:rPr>
        <w:t>Figure 7</w:t>
      </w:r>
      <w:r w:rsidRPr="00B650EC">
        <w:rPr>
          <w:rFonts w:cs="Times"/>
          <w:szCs w:val="24"/>
          <w:lang w:val="en-US"/>
        </w:rPr>
        <w:fldChar w:fldCharType="end"/>
      </w:r>
      <w:r w:rsidRPr="00B650EC">
        <w:rPr>
          <w:rFonts w:cs="Times"/>
          <w:szCs w:val="24"/>
          <w:lang w:val="en-US"/>
        </w:rPr>
        <w:t xml:space="preserve"> shows the plugin in action. The Team view (3) shows the members of the team, along with their changes. The Team Merge view (4) shows the conflicts that arise during continuous merge. The Package Explorer (1) and the Source Code view (2) </w:t>
      </w:r>
      <w:r>
        <w:rPr>
          <w:rFonts w:cs="Times"/>
          <w:szCs w:val="24"/>
          <w:lang w:val="en-US"/>
        </w:rPr>
        <w:t>were adapted to indicate</w:t>
      </w:r>
      <w:r w:rsidRPr="00B650EC">
        <w:rPr>
          <w:rFonts w:cs="Times"/>
          <w:szCs w:val="24"/>
          <w:lang w:val="en-US"/>
        </w:rPr>
        <w:t xml:space="preserve"> existing conflicts.</w:t>
      </w:r>
    </w:p>
    <w:p w14:paraId="20F2AF5D" w14:textId="77777777" w:rsidR="00FF7707" w:rsidRPr="00B650EC" w:rsidRDefault="00FF7707" w:rsidP="00FF7707">
      <w:pPr>
        <w:ind w:firstLine="0"/>
        <w:jc w:val="center"/>
        <w:rPr>
          <w:lang w:val="en-US"/>
        </w:rPr>
      </w:pPr>
      <w:r w:rsidRPr="00647660">
        <w:rPr>
          <w:noProof/>
          <w:lang w:eastAsia="pt-BR"/>
        </w:rPr>
        <w:drawing>
          <wp:inline distT="0" distB="0" distL="0" distR="0" wp14:anchorId="39BD08F6" wp14:editId="240D89C7">
            <wp:extent cx="5760085" cy="2964815"/>
            <wp:effectExtent l="0" t="0" r="0"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964815"/>
                    </a:xfrm>
                    <a:prstGeom prst="rect">
                      <a:avLst/>
                    </a:prstGeom>
                  </pic:spPr>
                </pic:pic>
              </a:graphicData>
            </a:graphic>
          </wp:inline>
        </w:drawing>
      </w:r>
    </w:p>
    <w:p w14:paraId="193E38A9" w14:textId="77777777" w:rsidR="00FF7707" w:rsidRPr="000C17B3" w:rsidRDefault="00FF7707" w:rsidP="00FF7707">
      <w:pPr>
        <w:pStyle w:val="Legenda"/>
        <w:rPr>
          <w:lang w:val="en-US"/>
        </w:rPr>
      </w:pPr>
      <w:bookmarkStart w:id="114" w:name="_Ref394667779"/>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Pr="000C17B3">
        <w:rPr>
          <w:lang w:val="en-US"/>
        </w:rPr>
        <w:t>17</w:t>
      </w:r>
      <w:r w:rsidRPr="000C17B3">
        <w:rPr>
          <w:lang w:val="en-US"/>
        </w:rPr>
        <w:fldChar w:fldCharType="end"/>
      </w:r>
      <w:bookmarkEnd w:id="114"/>
      <w:r w:rsidRPr="000C17B3">
        <w:rPr>
          <w:lang w:val="en-US"/>
        </w:rPr>
        <w:t xml:space="preserve"> – WeCode continuous merging. Extracted from </w:t>
      </w:r>
      <w:r w:rsidRPr="000C17B3">
        <w:rPr>
          <w:lang w:val="en-US"/>
        </w:rPr>
        <w:fldChar w:fldCharType="begin"/>
      </w:r>
      <w:r w:rsidRPr="000C17B3">
        <w:rPr>
          <w:lang w:val="en-US"/>
        </w:rPr>
        <w:instrText xml:space="preserve"> ADDIN ZOTERO_ITEM {"citationID":"1bcffivhm2","properties":{"formattedCitation":"{\\rtf (GUIMAR\\uc0\\u195{}ES; SILVA, 2012)}","plainCitation":"(GUIMARÃES; SILVA, 2012)"},"citationItems":[{"id":1161,"uris":["http://zotero.org/users/892576/items/PRJ46ETX"],"uri":["http://zotero.org/users/892576/items/PRJ46ETX"]}]} </w:instrText>
      </w:r>
      <w:r w:rsidRPr="000C17B3">
        <w:rPr>
          <w:lang w:val="en-US"/>
        </w:rPr>
        <w:fldChar w:fldCharType="separate"/>
      </w:r>
      <w:r w:rsidRPr="000C17B3">
        <w:rPr>
          <w:lang w:val="en-US"/>
        </w:rPr>
        <w:t>(GUIMARÃES; SILVA, 2012)</w:t>
      </w:r>
      <w:r w:rsidRPr="000C17B3">
        <w:rPr>
          <w:lang w:val="en-US"/>
        </w:rPr>
        <w:fldChar w:fldCharType="end"/>
      </w:r>
    </w:p>
    <w:p w14:paraId="031075E1" w14:textId="77777777" w:rsidR="00FF7707" w:rsidRPr="00B650EC" w:rsidRDefault="00FF7707" w:rsidP="00FF7707">
      <w:pPr>
        <w:rPr>
          <w:rFonts w:cs="Times"/>
          <w:szCs w:val="24"/>
          <w:lang w:val="en-US"/>
        </w:rPr>
      </w:pPr>
      <w:r w:rsidRPr="00B650EC">
        <w:rPr>
          <w:i/>
          <w:szCs w:val="24"/>
          <w:lang w:val="en-US"/>
        </w:rPr>
        <w:t>Crystal</w:t>
      </w:r>
      <w:r w:rsidRPr="00B650EC">
        <w:rPr>
          <w:szCs w:val="24"/>
          <w:lang w:val="en-US"/>
        </w:rPr>
        <w:t xml:space="preserve"> </w:t>
      </w:r>
      <w:r w:rsidRPr="00B650EC">
        <w:rPr>
          <w:szCs w:val="24"/>
          <w:lang w:val="en-US"/>
        </w:rPr>
        <w:fldChar w:fldCharType="begin"/>
      </w:r>
      <w:r w:rsidRPr="00B650EC">
        <w:rPr>
          <w:szCs w:val="24"/>
          <w:lang w:val="en-US"/>
        </w:rPr>
        <w:instrText xml:space="preserve"> ADDIN ZOTERO_ITEM {"citationID":"132pf55mct","properties":{"formattedCitation":"{\\rtf (BRUN \\i et al.\\i0{}, 2011)}","plainCitation":"(BRUN et al., 2011)"},"citationItems":[{"id":1167,"uris":["http://zotero.org/users/892576/items/QS2I9JH6"],"uri":["http://zotero.org/users/892576/items/QS2I9JH6"]}]} </w:instrText>
      </w:r>
      <w:r w:rsidRPr="00B650EC">
        <w:rPr>
          <w:szCs w:val="24"/>
          <w:lang w:val="en-US"/>
        </w:rPr>
        <w:fldChar w:fldCharType="separate"/>
      </w:r>
      <w:r w:rsidRPr="00B650EC">
        <w:rPr>
          <w:rFonts w:cs="Times New Roman"/>
          <w:szCs w:val="24"/>
          <w:lang w:val="en-US"/>
        </w:rPr>
        <w:t xml:space="preserve">(BRUN </w:t>
      </w:r>
      <w:r w:rsidRPr="00B650EC">
        <w:rPr>
          <w:rFonts w:cs="Times New Roman"/>
          <w:i/>
          <w:iCs/>
          <w:szCs w:val="24"/>
          <w:lang w:val="en-US"/>
        </w:rPr>
        <w:t>et al.</w:t>
      </w:r>
      <w:r w:rsidRPr="00B650EC">
        <w:rPr>
          <w:rFonts w:cs="Times New Roman"/>
          <w:szCs w:val="24"/>
          <w:lang w:val="en-US"/>
        </w:rPr>
        <w:t>, 2011)</w:t>
      </w:r>
      <w:r w:rsidRPr="00B650EC">
        <w:rPr>
          <w:szCs w:val="24"/>
          <w:lang w:val="en-US"/>
        </w:rPr>
        <w:fldChar w:fldCharType="end"/>
      </w:r>
      <w:r w:rsidRPr="00B650EC">
        <w:rPr>
          <w:rFonts w:cs="Times"/>
          <w:szCs w:val="24"/>
          <w:lang w:val="en-US"/>
        </w:rPr>
        <w:t xml:space="preserve"> performs </w:t>
      </w:r>
      <w:commentRangeStart w:id="115"/>
      <w:r w:rsidRPr="00B650EC">
        <w:rPr>
          <w:rFonts w:cs="Times"/>
          <w:szCs w:val="24"/>
          <w:lang w:val="en-US"/>
        </w:rPr>
        <w:t xml:space="preserve">background merges </w:t>
      </w:r>
      <w:commentRangeEnd w:id="115"/>
      <w:r>
        <w:rPr>
          <w:rStyle w:val="Refdecomentrio"/>
        </w:rPr>
        <w:commentReference w:id="115"/>
      </w:r>
      <w:r w:rsidRPr="00B650EC">
        <w:rPr>
          <w:rFonts w:cs="Times"/>
          <w:szCs w:val="24"/>
          <w:lang w:val="en-US"/>
        </w:rPr>
        <w:t>between pairs of repositories, compiling and testing the merged code, resulting in “merge failure”, “compilation failure”, “tests failure”</w:t>
      </w:r>
      <w:r>
        <w:rPr>
          <w:rFonts w:cs="Times"/>
          <w:szCs w:val="24"/>
          <w:lang w:val="en-US"/>
        </w:rPr>
        <w:t>,</w:t>
      </w:r>
      <w:r w:rsidRPr="00B650EC">
        <w:rPr>
          <w:rFonts w:cs="Times"/>
          <w:szCs w:val="24"/>
          <w:lang w:val="en-US"/>
        </w:rPr>
        <w:t xml:space="preserve"> or “tests passed” (</w:t>
      </w:r>
      <w:r w:rsidRPr="00B650EC">
        <w:rPr>
          <w:rFonts w:cs="Times"/>
          <w:szCs w:val="24"/>
          <w:lang w:val="en-US"/>
        </w:rPr>
        <w:fldChar w:fldCharType="begin"/>
      </w:r>
      <w:r w:rsidRPr="00B650EC">
        <w:rPr>
          <w:rFonts w:cs="Times"/>
          <w:szCs w:val="24"/>
          <w:lang w:val="en-US"/>
        </w:rPr>
        <w:instrText xml:space="preserve"> REF _Ref394668626 \h </w:instrText>
      </w:r>
      <w:r w:rsidRPr="00B650EC">
        <w:rPr>
          <w:rFonts w:cs="Times"/>
          <w:szCs w:val="24"/>
          <w:lang w:val="en-US"/>
        </w:rPr>
      </w:r>
      <w:r w:rsidRPr="00B650EC">
        <w:rPr>
          <w:rFonts w:cs="Times"/>
          <w:szCs w:val="24"/>
          <w:lang w:val="en-US"/>
        </w:rPr>
        <w:fldChar w:fldCharType="separate"/>
      </w:r>
      <w:r w:rsidRPr="00B650EC">
        <w:rPr>
          <w:lang w:val="en-US"/>
        </w:rPr>
        <w:t>Figure 8</w:t>
      </w:r>
      <w:r w:rsidRPr="00B650EC">
        <w:rPr>
          <w:rFonts w:cs="Times"/>
          <w:szCs w:val="24"/>
          <w:lang w:val="en-US"/>
        </w:rPr>
        <w:fldChar w:fldCharType="end"/>
      </w:r>
      <w:r w:rsidRPr="00B650EC">
        <w:rPr>
          <w:rFonts w:cs="Times"/>
          <w:szCs w:val="24"/>
          <w:lang w:val="en-US"/>
        </w:rPr>
        <w:t>).</w:t>
      </w:r>
    </w:p>
    <w:p w14:paraId="2986DAFB" w14:textId="77777777" w:rsidR="00FF7707" w:rsidRPr="00B650EC" w:rsidRDefault="00FF7707" w:rsidP="00FF7707">
      <w:pPr>
        <w:ind w:firstLine="0"/>
        <w:jc w:val="center"/>
        <w:rPr>
          <w:lang w:val="en-US"/>
        </w:rPr>
      </w:pPr>
      <w:r w:rsidRPr="00647660">
        <w:rPr>
          <w:noProof/>
          <w:lang w:eastAsia="pt-BR"/>
        </w:rPr>
        <w:drawing>
          <wp:inline distT="0" distB="0" distL="0" distR="0" wp14:anchorId="366B6AEA" wp14:editId="51F161C2">
            <wp:extent cx="4057650" cy="268866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63405" cy="2692477"/>
                    </a:xfrm>
                    <a:prstGeom prst="rect">
                      <a:avLst/>
                    </a:prstGeom>
                    <a:noFill/>
                    <a:ln>
                      <a:noFill/>
                    </a:ln>
                  </pic:spPr>
                </pic:pic>
              </a:graphicData>
            </a:graphic>
          </wp:inline>
        </w:drawing>
      </w:r>
    </w:p>
    <w:p w14:paraId="358BA967" w14:textId="77777777" w:rsidR="00FF7707" w:rsidRPr="000C17B3" w:rsidRDefault="00FF7707" w:rsidP="00FF7707">
      <w:pPr>
        <w:pStyle w:val="Legenda"/>
        <w:rPr>
          <w:lang w:val="en-US"/>
        </w:rPr>
      </w:pPr>
      <w:bookmarkStart w:id="116" w:name="_Ref394668626"/>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Pr="000C17B3">
        <w:rPr>
          <w:lang w:val="en-US"/>
        </w:rPr>
        <w:t>18</w:t>
      </w:r>
      <w:r w:rsidRPr="000C17B3">
        <w:rPr>
          <w:lang w:val="en-US"/>
        </w:rPr>
        <w:fldChar w:fldCharType="end"/>
      </w:r>
      <w:bookmarkEnd w:id="116"/>
      <w:r w:rsidRPr="000C17B3">
        <w:rPr>
          <w:lang w:val="en-US"/>
        </w:rPr>
        <w:t xml:space="preserve"> – Crystal snapshot. Extracted from </w:t>
      </w:r>
      <w:r w:rsidRPr="000C17B3">
        <w:rPr>
          <w:lang w:val="en-US"/>
        </w:rPr>
        <w:fldChar w:fldCharType="begin"/>
      </w:r>
      <w:r w:rsidRPr="000C17B3">
        <w:rPr>
          <w:lang w:val="en-US"/>
        </w:rPr>
        <w:instrText xml:space="preserve"> ADDIN ZOTERO_ITEM {"citationID":"6bsnd47fh","properties":{"formattedCitation":"{\\rtf (BRUN \\i et al.\\i0{}, 2011)}","plainCitation":"(BRUN et al., 2011)"},"citationItems":[{"id":1167,"uris":["http://zotero.org/users/892576/items/QS2I9JH6"],"uri":["http://zotero.org/users/892576/items/QS2I9JH6"]}]} </w:instrText>
      </w:r>
      <w:r w:rsidRPr="000C17B3">
        <w:rPr>
          <w:lang w:val="en-US"/>
        </w:rPr>
        <w:fldChar w:fldCharType="separate"/>
      </w:r>
      <w:r w:rsidRPr="000C17B3">
        <w:rPr>
          <w:lang w:val="en-US"/>
        </w:rPr>
        <w:t>(BRUN et al., 2011)</w:t>
      </w:r>
      <w:r w:rsidRPr="000C17B3">
        <w:rPr>
          <w:lang w:val="en-US"/>
        </w:rPr>
        <w:fldChar w:fldCharType="end"/>
      </w:r>
    </w:p>
    <w:p w14:paraId="49EE9335" w14:textId="77777777" w:rsidR="00FF7707" w:rsidRPr="00B650EC" w:rsidRDefault="00FF7707" w:rsidP="00FF7707">
      <w:pPr>
        <w:pStyle w:val="Ttulo3"/>
        <w:rPr>
          <w:lang w:val="en-US"/>
        </w:rPr>
      </w:pPr>
      <w:bookmarkStart w:id="117" w:name="_Toc394584907"/>
      <w:bookmarkStart w:id="118" w:name="_Toc395037914"/>
      <w:commentRangeStart w:id="119"/>
      <w:r w:rsidRPr="00B650EC">
        <w:rPr>
          <w:lang w:val="en-US"/>
        </w:rPr>
        <w:t xml:space="preserve">Repository </w:t>
      </w:r>
      <w:commentRangeEnd w:id="119"/>
      <w:r>
        <w:rPr>
          <w:rStyle w:val="Refdecomentrio"/>
          <w:rFonts w:eastAsiaTheme="minorHAnsi" w:cstheme="minorBidi"/>
          <w:b w:val="0"/>
          <w:bCs w:val="0"/>
          <w:caps w:val="0"/>
        </w:rPr>
        <w:commentReference w:id="119"/>
      </w:r>
      <w:r w:rsidRPr="00B650EC">
        <w:rPr>
          <w:lang w:val="en-US"/>
        </w:rPr>
        <w:t>Visualization</w:t>
      </w:r>
      <w:bookmarkEnd w:id="117"/>
      <w:bookmarkEnd w:id="118"/>
    </w:p>
    <w:p w14:paraId="60923A55" w14:textId="77777777" w:rsidR="00FF7707" w:rsidRPr="00B650EC" w:rsidRDefault="00FF7707" w:rsidP="00FF7707">
      <w:pPr>
        <w:rPr>
          <w:rFonts w:cs="Times New Roman"/>
          <w:szCs w:val="24"/>
          <w:lang w:val="en-US"/>
        </w:rPr>
      </w:pPr>
      <w:r w:rsidRPr="00B650EC">
        <w:rPr>
          <w:rFonts w:cs="Times New Roman"/>
          <w:szCs w:val="24"/>
          <w:lang w:val="en-US"/>
        </w:rPr>
        <w:t xml:space="preserve">Repository visualization consists in taking the information stored in VCSs and present </w:t>
      </w:r>
      <w:r>
        <w:rPr>
          <w:rFonts w:cs="Times New Roman"/>
          <w:szCs w:val="24"/>
          <w:lang w:val="en-US"/>
        </w:rPr>
        <w:t>it</w:t>
      </w:r>
      <w:r w:rsidRPr="00B650EC">
        <w:rPr>
          <w:rFonts w:cs="Times New Roman"/>
          <w:szCs w:val="24"/>
          <w:lang w:val="en-US"/>
        </w:rPr>
        <w:t xml:space="preserve"> in a visual way. A number of approaches exist that propose different visualizations with different focuses. </w:t>
      </w:r>
      <w:commentRangeStart w:id="120"/>
      <w:r w:rsidRPr="00B650EC">
        <w:rPr>
          <w:rFonts w:cs="Times New Roman"/>
          <w:i/>
          <w:szCs w:val="24"/>
          <w:lang w:val="en-US"/>
        </w:rPr>
        <w:t xml:space="preserve">Gevol </w:t>
      </w:r>
      <w:commentRangeEnd w:id="120"/>
      <w:r>
        <w:rPr>
          <w:rStyle w:val="Refdecomentrio"/>
        </w:rPr>
        <w:commentReference w:id="120"/>
      </w:r>
      <w:r w:rsidRPr="00B650EC">
        <w:rPr>
          <w:rFonts w:cs="Times New Roman"/>
          <w:szCs w:val="24"/>
          <w:lang w:val="en-US"/>
        </w:rPr>
        <w:t>focuses on program structures. It extracts information about a Java program stored</w:t>
      </w:r>
      <w:r>
        <w:rPr>
          <w:rFonts w:cs="Times New Roman"/>
          <w:szCs w:val="24"/>
          <w:lang w:val="en-US"/>
        </w:rPr>
        <w:t xml:space="preserve"> </w:t>
      </w:r>
      <w:r w:rsidRPr="00B650EC">
        <w:rPr>
          <w:rFonts w:cs="Times New Roman"/>
          <w:szCs w:val="24"/>
          <w:lang w:val="en-US"/>
        </w:rPr>
        <w:t xml:space="preserve">in a CVS version control system and displays it using a temporal graph visualizer. </w:t>
      </w:r>
      <w:r w:rsidRPr="00B650EC">
        <w:rPr>
          <w:rFonts w:cs="Times New Roman"/>
          <w:szCs w:val="24"/>
          <w:lang w:val="en-US"/>
        </w:rPr>
        <w:fldChar w:fldCharType="begin"/>
      </w:r>
      <w:r w:rsidRPr="00B650EC">
        <w:rPr>
          <w:rFonts w:cs="Times New Roman"/>
          <w:szCs w:val="24"/>
          <w:lang w:val="en-US"/>
        </w:rPr>
        <w:instrText xml:space="preserve"> REF _Ref394670714 \h  \* MERGEFORMAT </w:instrText>
      </w:r>
      <w:r w:rsidRPr="00B650EC">
        <w:rPr>
          <w:rFonts w:cs="Times New Roman"/>
          <w:szCs w:val="24"/>
          <w:lang w:val="en-US"/>
        </w:rPr>
      </w:r>
      <w:r w:rsidRPr="00B650EC">
        <w:rPr>
          <w:rFonts w:cs="Times New Roman"/>
          <w:szCs w:val="24"/>
          <w:lang w:val="en-US"/>
        </w:rPr>
        <w:fldChar w:fldCharType="separate"/>
      </w:r>
      <w:r w:rsidRPr="00B650EC">
        <w:rPr>
          <w:rFonts w:cs="Times New Roman"/>
          <w:lang w:val="en-US"/>
        </w:rPr>
        <w:t>Figure 9</w:t>
      </w:r>
      <w:r w:rsidRPr="00B650EC">
        <w:rPr>
          <w:rFonts w:cs="Times New Roman"/>
          <w:szCs w:val="24"/>
          <w:lang w:val="en-US"/>
        </w:rPr>
        <w:fldChar w:fldCharType="end"/>
      </w:r>
      <w:r w:rsidRPr="00B650EC">
        <w:rPr>
          <w:rFonts w:cs="Times New Roman"/>
          <w:szCs w:val="24"/>
          <w:lang w:val="en-US"/>
        </w:rPr>
        <w:t xml:space="preserve"> shows an example of a call graph, where nodes start out red, and in the case that no changes exist they turn purple and then blue. When a change is performed, the affected nodes turn red and the cycle starts again.</w:t>
      </w:r>
    </w:p>
    <w:p w14:paraId="64D4C62A" w14:textId="77777777" w:rsidR="00FF7707" w:rsidRPr="00B650EC" w:rsidRDefault="00FF7707" w:rsidP="00FF7707">
      <w:pPr>
        <w:ind w:firstLine="0"/>
        <w:jc w:val="center"/>
        <w:rPr>
          <w:lang w:val="en-US"/>
        </w:rPr>
      </w:pPr>
      <w:r w:rsidRPr="00647660">
        <w:rPr>
          <w:noProof/>
          <w:lang w:eastAsia="pt-BR"/>
        </w:rPr>
        <w:drawing>
          <wp:inline distT="0" distB="0" distL="0" distR="0" wp14:anchorId="344025A5" wp14:editId="1BF10070">
            <wp:extent cx="5760085" cy="2007870"/>
            <wp:effectExtent l="0" t="0" r="0" b="0"/>
            <wp:docPr id="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33"/>
                    <a:stretch>
                      <a:fillRect/>
                    </a:stretch>
                  </pic:blipFill>
                  <pic:spPr>
                    <a:xfrm>
                      <a:off x="0" y="0"/>
                      <a:ext cx="5760085" cy="2007870"/>
                    </a:xfrm>
                    <a:prstGeom prst="rect">
                      <a:avLst/>
                    </a:prstGeom>
                  </pic:spPr>
                </pic:pic>
              </a:graphicData>
            </a:graphic>
          </wp:inline>
        </w:drawing>
      </w:r>
    </w:p>
    <w:p w14:paraId="51C319B1" w14:textId="77777777" w:rsidR="00FF7707" w:rsidRPr="000C17B3" w:rsidRDefault="00FF7707" w:rsidP="00FF7707">
      <w:pPr>
        <w:pStyle w:val="Legenda"/>
        <w:rPr>
          <w:lang w:val="en-US"/>
        </w:rPr>
      </w:pPr>
      <w:bookmarkStart w:id="121" w:name="_Ref394670714"/>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Pr="000C17B3">
        <w:rPr>
          <w:lang w:val="en-US"/>
        </w:rPr>
        <w:t>19</w:t>
      </w:r>
      <w:r w:rsidRPr="000C17B3">
        <w:rPr>
          <w:lang w:val="en-US"/>
        </w:rPr>
        <w:fldChar w:fldCharType="end"/>
      </w:r>
      <w:bookmarkEnd w:id="121"/>
      <w:r w:rsidRPr="000C17B3">
        <w:rPr>
          <w:lang w:val="en-US"/>
        </w:rPr>
        <w:t xml:space="preserve"> – Gevol: focus on program structures. Extracted from </w:t>
      </w:r>
      <w:r w:rsidRPr="000C17B3">
        <w:rPr>
          <w:lang w:val="en-US"/>
        </w:rPr>
        <w:fldChar w:fldCharType="begin"/>
      </w:r>
      <w:r w:rsidRPr="000C17B3">
        <w:rPr>
          <w:lang w:val="en-US"/>
        </w:rPr>
        <w:instrText xml:space="preserve"> ADDIN ZOTERO_ITEM {"citationID":"2cmjpc6i02","properties":{"formattedCitation":"{\\rtf (COLLBERG \\i et al.\\i0{}, 2003)}","plainCitation":"(COLLBERG et al., 2003)"},"citationItems":[{"id":2597,"uris":["http://zotero.org/users/892576/items/SX46BAMS"],"uri":["http://zotero.org/users/892576/items/SX46BAMS"]}]} </w:instrText>
      </w:r>
      <w:r w:rsidRPr="000C17B3">
        <w:rPr>
          <w:lang w:val="en-US"/>
        </w:rPr>
        <w:fldChar w:fldCharType="separate"/>
      </w:r>
      <w:r w:rsidRPr="000C17B3">
        <w:rPr>
          <w:lang w:val="en-US"/>
        </w:rPr>
        <w:t>(COLLBERG et al., 2003)</w:t>
      </w:r>
      <w:r w:rsidRPr="000C17B3">
        <w:rPr>
          <w:lang w:val="en-US"/>
        </w:rPr>
        <w:fldChar w:fldCharType="end"/>
      </w:r>
    </w:p>
    <w:p w14:paraId="44BD6C60" w14:textId="77777777" w:rsidR="00FF7707" w:rsidRPr="00B650EC" w:rsidRDefault="00FF7707" w:rsidP="00FF7707">
      <w:pPr>
        <w:rPr>
          <w:lang w:val="en-US"/>
        </w:rPr>
      </w:pPr>
      <w:r w:rsidRPr="00B650EC">
        <w:rPr>
          <w:i/>
          <w:lang w:val="en-US"/>
        </w:rPr>
        <w:t>The Evolution Matrix</w:t>
      </w:r>
      <w:r w:rsidRPr="00B650EC">
        <w:rPr>
          <w:lang w:val="en-US"/>
        </w:rPr>
        <w:t xml:space="preserve"> </w:t>
      </w:r>
      <w:r w:rsidRPr="00B650EC">
        <w:rPr>
          <w:lang w:val="en-US"/>
        </w:rPr>
        <w:fldChar w:fldCharType="begin"/>
      </w:r>
      <w:r w:rsidRPr="00B650EC">
        <w:rPr>
          <w:lang w:val="en-US"/>
        </w:rPr>
        <w:instrText xml:space="preserve"> ADDIN ZOTERO_ITEM {"citationID":"1f3sd3alr6","properties":{"formattedCitation":"(LANZA, 2001)","plainCitation":"(LANZA, 2001)"},"citationItems":[{"id":2438,"uris":["http://zotero.org/users/892576/items/QW8F9EIH"],"uri":["http://zotero.org/users/892576/items/QW8F9EIH"]}]} </w:instrText>
      </w:r>
      <w:r w:rsidRPr="00B650EC">
        <w:rPr>
          <w:lang w:val="en-US"/>
        </w:rPr>
        <w:fldChar w:fldCharType="separate"/>
      </w:r>
      <w:r w:rsidRPr="00B650EC">
        <w:rPr>
          <w:rFonts w:cs="Times New Roman"/>
          <w:lang w:val="en-US"/>
        </w:rPr>
        <w:t>(LANZA, 2001)</w:t>
      </w:r>
      <w:r w:rsidRPr="00B650EC">
        <w:rPr>
          <w:lang w:val="en-US"/>
        </w:rPr>
        <w:fldChar w:fldCharType="end"/>
      </w:r>
      <w:r w:rsidRPr="00B650EC">
        <w:rPr>
          <w:lang w:val="en-US"/>
        </w:rPr>
        <w:t xml:space="preserve"> focus</w:t>
      </w:r>
      <w:r>
        <w:rPr>
          <w:lang w:val="en-US"/>
        </w:rPr>
        <w:t>es</w:t>
      </w:r>
      <w:r w:rsidRPr="00B650EC">
        <w:rPr>
          <w:lang w:val="en-US"/>
        </w:rPr>
        <w:t xml:space="preserve"> on classes and their evolution within a software system. </w:t>
      </w:r>
      <w:r w:rsidRPr="00B650EC">
        <w:rPr>
          <w:lang w:val="en-US"/>
        </w:rPr>
        <w:fldChar w:fldCharType="begin"/>
      </w:r>
      <w:r w:rsidRPr="00B650EC">
        <w:rPr>
          <w:lang w:val="en-US"/>
        </w:rPr>
        <w:instrText xml:space="preserve"> REF _Ref394675459 \h </w:instrText>
      </w:r>
      <w:r w:rsidRPr="00B650EC">
        <w:rPr>
          <w:lang w:val="en-US"/>
        </w:rPr>
      </w:r>
      <w:r w:rsidRPr="00B650EC">
        <w:rPr>
          <w:lang w:val="en-US"/>
        </w:rPr>
        <w:fldChar w:fldCharType="separate"/>
      </w:r>
      <w:r w:rsidRPr="00B650EC">
        <w:rPr>
          <w:lang w:val="en-US"/>
        </w:rPr>
        <w:t>Figure 10</w:t>
      </w:r>
      <w:r w:rsidRPr="00B650EC">
        <w:rPr>
          <w:lang w:val="en-US"/>
        </w:rPr>
        <w:fldChar w:fldCharType="end"/>
      </w:r>
      <w:r w:rsidRPr="00B650EC">
        <w:rPr>
          <w:lang w:val="en-US"/>
        </w:rPr>
        <w:t xml:space="preserve"> shows a snapshot of the approach. The columns represent different versions of the software and the rows represent different classes. The size of the lines represent the size of the classes. This way, it is possible to see if the system is growing, shrinking or becoming stagnated. </w:t>
      </w:r>
    </w:p>
    <w:p w14:paraId="31F366E2" w14:textId="77777777" w:rsidR="00FF7707" w:rsidRPr="00B650EC" w:rsidRDefault="00FF7707" w:rsidP="00FF7707">
      <w:pPr>
        <w:ind w:firstLine="0"/>
        <w:jc w:val="center"/>
        <w:rPr>
          <w:lang w:val="en-US"/>
        </w:rPr>
      </w:pPr>
      <w:r w:rsidRPr="00647660">
        <w:rPr>
          <w:noProof/>
          <w:lang w:eastAsia="pt-BR"/>
        </w:rPr>
        <w:drawing>
          <wp:inline distT="0" distB="0" distL="0" distR="0" wp14:anchorId="07AA85D5" wp14:editId="33DCF83F">
            <wp:extent cx="5760085" cy="3401060"/>
            <wp:effectExtent l="0" t="0" r="0" b="8890"/>
            <wp:docPr id="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34"/>
                    <a:stretch>
                      <a:fillRect/>
                    </a:stretch>
                  </pic:blipFill>
                  <pic:spPr>
                    <a:xfrm>
                      <a:off x="0" y="0"/>
                      <a:ext cx="5760085" cy="3401060"/>
                    </a:xfrm>
                    <a:prstGeom prst="rect">
                      <a:avLst/>
                    </a:prstGeom>
                  </pic:spPr>
                </pic:pic>
              </a:graphicData>
            </a:graphic>
          </wp:inline>
        </w:drawing>
      </w:r>
    </w:p>
    <w:p w14:paraId="61BEB4EE" w14:textId="77777777" w:rsidR="00FF7707" w:rsidRPr="000C17B3" w:rsidRDefault="00FF7707" w:rsidP="00FF7707">
      <w:pPr>
        <w:pStyle w:val="Legenda"/>
        <w:rPr>
          <w:lang w:val="en-US"/>
        </w:rPr>
      </w:pPr>
      <w:bookmarkStart w:id="122" w:name="_Ref394675459"/>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Pr="000C17B3">
        <w:rPr>
          <w:lang w:val="en-US"/>
        </w:rPr>
        <w:t>20</w:t>
      </w:r>
      <w:r w:rsidRPr="000C17B3">
        <w:rPr>
          <w:lang w:val="en-US"/>
        </w:rPr>
        <w:fldChar w:fldCharType="end"/>
      </w:r>
      <w:bookmarkEnd w:id="122"/>
      <w:r w:rsidRPr="000C17B3">
        <w:rPr>
          <w:lang w:val="en-US"/>
        </w:rPr>
        <w:t xml:space="preserve"> - The Evolution Matrix: focus on classes. Extracted from </w:t>
      </w:r>
      <w:r w:rsidRPr="000C17B3">
        <w:rPr>
          <w:lang w:val="en-US"/>
        </w:rPr>
        <w:fldChar w:fldCharType="begin"/>
      </w:r>
      <w:r w:rsidRPr="000C17B3">
        <w:rPr>
          <w:lang w:val="en-US"/>
        </w:rPr>
        <w:instrText xml:space="preserve"> ADDIN ZOTERO_ITEM {"citationID":"13l0nn27i7","properties":{"formattedCitation":"(LANZA, 2001)","plainCitation":"(LANZA, 2001)"},"citationItems":[{"id":2438,"uris":["http://zotero.org/users/892576/items/QW8F9EIH"],"uri":["http://zotero.org/users/892576/items/QW8F9EIH"]}]} </w:instrText>
      </w:r>
      <w:r w:rsidRPr="000C17B3">
        <w:rPr>
          <w:lang w:val="en-US"/>
        </w:rPr>
        <w:fldChar w:fldCharType="separate"/>
      </w:r>
      <w:r w:rsidRPr="000C17B3">
        <w:rPr>
          <w:lang w:val="en-US"/>
        </w:rPr>
        <w:t>(LANZA, 2001)</w:t>
      </w:r>
      <w:r w:rsidRPr="000C17B3">
        <w:rPr>
          <w:lang w:val="en-US"/>
        </w:rPr>
        <w:fldChar w:fldCharType="end"/>
      </w:r>
    </w:p>
    <w:p w14:paraId="6C2FFD94" w14:textId="77777777" w:rsidR="00FF7707" w:rsidRPr="00B650EC" w:rsidRDefault="00FF7707" w:rsidP="00FF7707">
      <w:pPr>
        <w:ind w:firstLine="0"/>
        <w:jc w:val="center"/>
        <w:rPr>
          <w:lang w:val="en-US"/>
        </w:rPr>
      </w:pPr>
      <w:r w:rsidRPr="00647660">
        <w:rPr>
          <w:noProof/>
          <w:lang w:eastAsia="pt-BR"/>
        </w:rPr>
        <w:drawing>
          <wp:inline distT="0" distB="0" distL="0" distR="0" wp14:anchorId="3F2C67BF" wp14:editId="2594E294">
            <wp:extent cx="4200525" cy="213870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0878" cy="2143974"/>
                    </a:xfrm>
                    <a:prstGeom prst="rect">
                      <a:avLst/>
                    </a:prstGeom>
                  </pic:spPr>
                </pic:pic>
              </a:graphicData>
            </a:graphic>
          </wp:inline>
        </w:drawing>
      </w:r>
    </w:p>
    <w:p w14:paraId="081FFEEB" w14:textId="77777777" w:rsidR="00FF7707" w:rsidRPr="000C17B3" w:rsidRDefault="00FF7707" w:rsidP="00FF7707">
      <w:pPr>
        <w:pStyle w:val="Legenda"/>
        <w:rPr>
          <w:lang w:val="en-US"/>
        </w:rPr>
      </w:pPr>
      <w:bookmarkStart w:id="123" w:name="_Ref394683265"/>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Pr="000C17B3">
        <w:rPr>
          <w:lang w:val="en-US"/>
        </w:rPr>
        <w:t>21</w:t>
      </w:r>
      <w:r w:rsidRPr="000C17B3">
        <w:rPr>
          <w:lang w:val="en-US"/>
        </w:rPr>
        <w:fldChar w:fldCharType="end"/>
      </w:r>
      <w:bookmarkEnd w:id="123"/>
      <w:r w:rsidRPr="000C17B3">
        <w:rPr>
          <w:lang w:val="en-US"/>
        </w:rPr>
        <w:t xml:space="preserve"> – CVSScan: focus on lines. Extracted from </w:t>
      </w:r>
      <w:r w:rsidRPr="000C17B3">
        <w:rPr>
          <w:lang w:val="en-US"/>
        </w:rPr>
        <w:fldChar w:fldCharType="begin"/>
      </w:r>
      <w:r>
        <w:rPr>
          <w:lang w:val="en-US"/>
        </w:rPr>
        <w:instrText xml:space="preserve"> ADDIN ZOTERO_ITEM {"citationID":"1mqeel24ak","properties":{"formattedCitation":"{\\rtf (VOINEA \\i et al.\\i0{}, 2005)}","plainCitation":"(VOINEA et al., 2005)"},"citationItems":[{"id":2581,"uris":["http://zotero.org/users/892576/items/RKTD9QFR"],"uri":["http://zotero.org/users/892576/items/RKTD9QFR"]}]} </w:instrText>
      </w:r>
      <w:r w:rsidRPr="000C17B3">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r w:rsidRPr="000C17B3">
        <w:rPr>
          <w:lang w:val="en-US"/>
        </w:rPr>
        <w:fldChar w:fldCharType="end"/>
      </w:r>
    </w:p>
    <w:p w14:paraId="4E83436E" w14:textId="77777777" w:rsidR="00FF7707" w:rsidRPr="00B650EC" w:rsidRDefault="00FF7707" w:rsidP="00FF7707">
      <w:pPr>
        <w:rPr>
          <w:lang w:val="en-US"/>
        </w:rPr>
      </w:pPr>
      <w:r w:rsidRPr="00B650EC">
        <w:rPr>
          <w:i/>
          <w:lang w:val="en-US"/>
        </w:rPr>
        <w:t>CVSScan</w:t>
      </w:r>
      <w:r w:rsidRPr="00B650EC">
        <w:rPr>
          <w:lang w:val="en-US"/>
        </w:rPr>
        <w:t xml:space="preserve"> </w:t>
      </w:r>
      <w:r w:rsidRPr="00B650EC">
        <w:rPr>
          <w:lang w:val="en-US"/>
        </w:rPr>
        <w:fldChar w:fldCharType="begin"/>
      </w:r>
      <w:r>
        <w:rPr>
          <w:lang w:val="en-US"/>
        </w:rPr>
        <w:instrText xml:space="preserve"> ADDIN ZOTERO_ITEM {"citationID":"hr8qbkm65","properties":{"formattedCitation":"{\\rtf (VOINEA \\i et al.\\i0{}, 2005)}","plainCitation":"(VOINEA et al., 2005)"},"citationItems":[{"id":2581,"uris":["http://zotero.org/users/892576/items/RKTD9QFR"],"uri":["http://zotero.org/users/892576/items/RKTD9QFR"]}]} </w:instrText>
      </w:r>
      <w:r w:rsidRPr="00B650EC">
        <w:rPr>
          <w:lang w:val="en-US"/>
        </w:rPr>
        <w:fldChar w:fldCharType="separate"/>
      </w:r>
      <w:r w:rsidRPr="00853D7C">
        <w:rPr>
          <w:rFonts w:cs="Times New Roman"/>
          <w:szCs w:val="24"/>
          <w:lang w:val="en-US"/>
        </w:rPr>
        <w:t xml:space="preserve">(VOINEA </w:t>
      </w:r>
      <w:r w:rsidRPr="00853D7C">
        <w:rPr>
          <w:rFonts w:cs="Times New Roman"/>
          <w:i/>
          <w:iCs/>
          <w:szCs w:val="24"/>
          <w:lang w:val="en-US"/>
        </w:rPr>
        <w:t>et al.</w:t>
      </w:r>
      <w:r w:rsidRPr="00853D7C">
        <w:rPr>
          <w:rFonts w:cs="Times New Roman"/>
          <w:szCs w:val="24"/>
          <w:lang w:val="en-US"/>
        </w:rPr>
        <w:t>, 2005)</w:t>
      </w:r>
      <w:r w:rsidRPr="00B650EC">
        <w:rPr>
          <w:lang w:val="en-US"/>
        </w:rPr>
        <w:fldChar w:fldCharType="end"/>
      </w:r>
      <w:r w:rsidRPr="00B650EC">
        <w:rPr>
          <w:lang w:val="en-US"/>
        </w:rPr>
        <w:t xml:space="preserve"> is a line-oriented approach that shows how a given file changed over the time, through different versions. </w:t>
      </w:r>
      <w:r w:rsidRPr="00B650EC">
        <w:rPr>
          <w:lang w:val="en-US"/>
        </w:rPr>
        <w:fldChar w:fldCharType="begin"/>
      </w:r>
      <w:r w:rsidRPr="00B650EC">
        <w:rPr>
          <w:lang w:val="en-US"/>
        </w:rPr>
        <w:instrText xml:space="preserve"> REF _Ref394683265 \h </w:instrText>
      </w:r>
      <w:r w:rsidRPr="00B650EC">
        <w:rPr>
          <w:lang w:val="en-US"/>
        </w:rPr>
      </w:r>
      <w:r w:rsidRPr="00B650EC">
        <w:rPr>
          <w:lang w:val="en-US"/>
        </w:rPr>
        <w:fldChar w:fldCharType="separate"/>
      </w:r>
      <w:r w:rsidRPr="00B650EC">
        <w:rPr>
          <w:lang w:val="en-US"/>
        </w:rPr>
        <w:t>Figure 11</w:t>
      </w:r>
      <w:r w:rsidRPr="00B650EC">
        <w:rPr>
          <w:lang w:val="en-US"/>
        </w:rPr>
        <w:fldChar w:fldCharType="end"/>
      </w:r>
      <w:r w:rsidRPr="00B650EC">
        <w:rPr>
          <w:lang w:val="en-US"/>
        </w:rPr>
        <w:t xml:space="preserve"> shows a snapshot of the approach for a file. Each column represents a version and the rows represent lines of the file. The color scheme indicates if the line is </w:t>
      </w:r>
      <w:r>
        <w:rPr>
          <w:lang w:val="en-US"/>
        </w:rPr>
        <w:t>the same</w:t>
      </w:r>
      <w:r w:rsidRPr="00B650EC">
        <w:rPr>
          <w:lang w:val="en-US"/>
        </w:rPr>
        <w:t xml:space="preserve"> (green), inserted (blue), deleted (red)</w:t>
      </w:r>
      <w:r>
        <w:rPr>
          <w:lang w:val="en-US"/>
        </w:rPr>
        <w:t>,</w:t>
      </w:r>
      <w:r w:rsidRPr="00B650EC">
        <w:rPr>
          <w:lang w:val="en-US"/>
        </w:rPr>
        <w:t xml:space="preserve"> or modified (yellow). Different color schemes can be chosen to depict, for example, the author of the last change in each line or the type of construct that the line represents (file reference, block</w:t>
      </w:r>
      <w:r>
        <w:rPr>
          <w:lang w:val="en-US"/>
        </w:rPr>
        <w:t>,</w:t>
      </w:r>
      <w:r w:rsidRPr="00B650EC">
        <w:rPr>
          <w:lang w:val="en-US"/>
        </w:rPr>
        <w:t xml:space="preserve"> or comment).</w:t>
      </w:r>
    </w:p>
    <w:p w14:paraId="1CBEA66F" w14:textId="77777777" w:rsidR="00FF7707" w:rsidRPr="00B650EC" w:rsidRDefault="00FF7707" w:rsidP="00FF7707">
      <w:pPr>
        <w:rPr>
          <w:lang w:val="en-US" w:eastAsia="pt-BR"/>
        </w:rPr>
      </w:pPr>
      <w:r w:rsidRPr="00B650EC">
        <w:rPr>
          <w:i/>
          <w:lang w:val="en-US"/>
        </w:rPr>
        <w:t>Lifesource</w:t>
      </w:r>
      <w:r w:rsidRPr="00B650EC">
        <w:rPr>
          <w:lang w:val="en-US"/>
        </w:rPr>
        <w:t xml:space="preserve"> </w:t>
      </w:r>
      <w:r w:rsidRPr="00B650EC">
        <w:rPr>
          <w:lang w:val="en-US"/>
        </w:rPr>
        <w:fldChar w:fldCharType="begin"/>
      </w:r>
      <w:r w:rsidRPr="00B650EC">
        <w:rPr>
          <w:lang w:val="en-US"/>
        </w:rPr>
        <w:instrText xml:space="preserve"> ADDIN ZOTERO_ITEM {"citationID":"135d86gdtt","properties":{"formattedCitation":"(GILBERT;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r w:rsidRPr="00B650EC">
        <w:rPr>
          <w:lang w:val="en-US"/>
        </w:rPr>
        <w:fldChar w:fldCharType="end"/>
      </w:r>
      <w:r w:rsidRPr="00B650EC">
        <w:rPr>
          <w:lang w:val="en-US"/>
        </w:rPr>
        <w:t xml:space="preserve"> focus on showing how authors are contributing to a project. </w:t>
      </w:r>
      <w:r w:rsidRPr="00B650EC">
        <w:rPr>
          <w:lang w:val="en-US"/>
        </w:rPr>
        <w:fldChar w:fldCharType="begin"/>
      </w:r>
      <w:r w:rsidRPr="00B650EC">
        <w:rPr>
          <w:lang w:val="en-US"/>
        </w:rPr>
        <w:instrText xml:space="preserve"> REF _Ref394728686 \h </w:instrText>
      </w:r>
      <w:r w:rsidRPr="00B650EC">
        <w:rPr>
          <w:lang w:val="en-US"/>
        </w:rPr>
      </w:r>
      <w:r w:rsidRPr="00B650EC">
        <w:rPr>
          <w:lang w:val="en-US"/>
        </w:rPr>
        <w:fldChar w:fldCharType="separate"/>
      </w:r>
      <w:r w:rsidRPr="00B650EC">
        <w:rPr>
          <w:lang w:val="en-US"/>
        </w:rPr>
        <w:t>Figure 12</w:t>
      </w:r>
      <w:r w:rsidRPr="00B650EC">
        <w:rPr>
          <w:lang w:val="en-US"/>
        </w:rPr>
        <w:fldChar w:fldCharType="end"/>
      </w:r>
      <w:r w:rsidRPr="00B650EC">
        <w:rPr>
          <w:lang w:val="en-US"/>
        </w:rPr>
        <w:t xml:space="preserve"> </w:t>
      </w:r>
      <w:commentRangeStart w:id="124"/>
      <w:r w:rsidRPr="00B650EC">
        <w:rPr>
          <w:lang w:val="en-US"/>
        </w:rPr>
        <w:t xml:space="preserve">shows a visualization named </w:t>
      </w:r>
      <w:r w:rsidRPr="00B650EC">
        <w:rPr>
          <w:i/>
          <w:lang w:val="en-US"/>
        </w:rPr>
        <w:t>CodeSaw</w:t>
      </w:r>
      <w:r w:rsidRPr="00B650EC">
        <w:rPr>
          <w:lang w:val="en-US"/>
        </w:rPr>
        <w:t xml:space="preserve">, which shows </w:t>
      </w:r>
      <w:commentRangeEnd w:id="124"/>
      <w:r>
        <w:rPr>
          <w:rStyle w:val="Refdecomentrio"/>
        </w:rPr>
        <w:commentReference w:id="124"/>
      </w:r>
      <w:r w:rsidRPr="00B650EC">
        <w:rPr>
          <w:lang w:val="en-US"/>
        </w:rPr>
        <w:t xml:space="preserve">the contributions along one year. Each colored line represents a different author and has two axes: the upper axis represents code contributions and the lower axis represents </w:t>
      </w:r>
      <w:r>
        <w:rPr>
          <w:lang w:val="en-US"/>
        </w:rPr>
        <w:t>e-</w:t>
      </w:r>
      <w:r w:rsidRPr="00B650EC">
        <w:rPr>
          <w:lang w:val="en-US"/>
        </w:rPr>
        <w:t>mail contributions to project mailing list.</w:t>
      </w:r>
    </w:p>
    <w:p w14:paraId="5903B123" w14:textId="77777777" w:rsidR="00FF7707" w:rsidRPr="00B650EC" w:rsidRDefault="00FF7707" w:rsidP="00FF7707">
      <w:pPr>
        <w:ind w:firstLine="0"/>
        <w:jc w:val="center"/>
        <w:rPr>
          <w:lang w:val="en-US"/>
        </w:rPr>
      </w:pPr>
      <w:r w:rsidRPr="00647660">
        <w:rPr>
          <w:noProof/>
          <w:lang w:eastAsia="pt-BR"/>
        </w:rPr>
        <w:drawing>
          <wp:inline distT="0" distB="0" distL="0" distR="0" wp14:anchorId="5BC51996" wp14:editId="337376D2">
            <wp:extent cx="5760085" cy="3709670"/>
            <wp:effectExtent l="0" t="0" r="0" b="508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36"/>
                    <a:stretch>
                      <a:fillRect/>
                    </a:stretch>
                  </pic:blipFill>
                  <pic:spPr>
                    <a:xfrm>
                      <a:off x="0" y="0"/>
                      <a:ext cx="5760085" cy="3709670"/>
                    </a:xfrm>
                    <a:prstGeom prst="rect">
                      <a:avLst/>
                    </a:prstGeom>
                  </pic:spPr>
                </pic:pic>
              </a:graphicData>
            </a:graphic>
          </wp:inline>
        </w:drawing>
      </w:r>
    </w:p>
    <w:p w14:paraId="7DAF6A1F" w14:textId="77777777" w:rsidR="00FF7707" w:rsidRPr="00B650EC" w:rsidRDefault="00FF7707" w:rsidP="00FF7707">
      <w:pPr>
        <w:pStyle w:val="Legenda"/>
        <w:rPr>
          <w:lang w:val="en-US"/>
        </w:rPr>
      </w:pPr>
      <w:bookmarkStart w:id="125" w:name="_Ref394728686"/>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0C17B3">
        <w:rPr>
          <w:lang w:val="en-US"/>
        </w:rPr>
        <w:t>22</w:t>
      </w:r>
      <w:r w:rsidRPr="00B650EC">
        <w:rPr>
          <w:lang w:val="en-US"/>
        </w:rPr>
        <w:fldChar w:fldCharType="end"/>
      </w:r>
      <w:bookmarkEnd w:id="125"/>
      <w:r w:rsidRPr="00B650EC">
        <w:rPr>
          <w:lang w:val="en-US"/>
        </w:rPr>
        <w:t xml:space="preserve"> – LifeSource: focus on authors. Extracted from </w:t>
      </w:r>
      <w:r w:rsidRPr="00B650EC">
        <w:rPr>
          <w:lang w:val="en-US"/>
        </w:rPr>
        <w:fldChar w:fldCharType="begin"/>
      </w:r>
      <w:r w:rsidRPr="00B650EC">
        <w:rPr>
          <w:lang w:val="en-US"/>
        </w:rPr>
        <w:instrText xml:space="preserve"> ADDIN ZOTERO_ITEM {"citationID":"fcr8g11op","properties":{"formattedCitation":"(GILBERT; KARAHALIOS, 2006)","plainCitation":"(GILBERT; KARAHALIOS, 2006)"},"citationItems":[{"id":2588,"uris":["http://zotero.org/users/892576/items/3T9VPQ3Z"],"uri":["http://zotero.org/users/892576/items/3T9VPQ3Z"]}]} </w:instrText>
      </w:r>
      <w:r w:rsidRPr="00B650EC">
        <w:rPr>
          <w:lang w:val="en-US"/>
        </w:rPr>
        <w:fldChar w:fldCharType="separate"/>
      </w:r>
      <w:r w:rsidRPr="00B650EC">
        <w:rPr>
          <w:rFonts w:cs="Times New Roman"/>
          <w:lang w:val="en-US"/>
        </w:rPr>
        <w:t>(GILBERT; KARAHALIOS, 2006)</w:t>
      </w:r>
      <w:r w:rsidRPr="00B650EC">
        <w:rPr>
          <w:lang w:val="en-US"/>
        </w:rPr>
        <w:fldChar w:fldCharType="end"/>
      </w:r>
    </w:p>
    <w:p w14:paraId="4D87225E" w14:textId="77777777" w:rsidR="00FF7707" w:rsidRPr="00B650EC" w:rsidRDefault="00FF7707" w:rsidP="00FF7707">
      <w:pPr>
        <w:rPr>
          <w:lang w:val="en-US"/>
        </w:rPr>
      </w:pPr>
      <w:r w:rsidRPr="00B650EC">
        <w:rPr>
          <w:i/>
          <w:lang w:val="en-US"/>
        </w:rPr>
        <w:t>VisGi</w:t>
      </w:r>
      <w:r w:rsidRPr="00B650EC">
        <w:rPr>
          <w:lang w:val="en-US"/>
        </w:rPr>
        <w:t xml:space="preserve"> </w:t>
      </w:r>
      <w:r w:rsidRPr="00B650EC">
        <w:rPr>
          <w:lang w:val="en-US"/>
        </w:rPr>
        <w:fldChar w:fldCharType="begin"/>
      </w:r>
      <w:r w:rsidRPr="00B650EC">
        <w:rPr>
          <w:lang w:val="en-US"/>
        </w:rPr>
        <w:instrText xml:space="preserve"> ADDIN ZOTERO_ITEM {"citationID":"107herg0r2","properties":{"formattedCitation":"(ELSEN, 2013)","plainCitation":"(ELSEN, 2013)"},"citationItems":[{"id":2531,"uris":["http://zotero.org/users/892576/items/B89AB8Q5"],"uri":["http://zotero.org/users/892576/items/B89AB8Q5"]}]} </w:instrText>
      </w:r>
      <w:r w:rsidRPr="00B650EC">
        <w:rPr>
          <w:lang w:val="en-US"/>
        </w:rPr>
        <w:fldChar w:fldCharType="separate"/>
      </w:r>
      <w:r w:rsidRPr="00B650EC">
        <w:rPr>
          <w:rFonts w:cs="Times New Roman"/>
          <w:lang w:val="en-US"/>
        </w:rPr>
        <w:t>(ELSEN, 2013)</w:t>
      </w:r>
      <w:r w:rsidRPr="00B650EC">
        <w:rPr>
          <w:lang w:val="en-US"/>
        </w:rPr>
        <w:fldChar w:fldCharType="end"/>
      </w:r>
      <w:r w:rsidRPr="00B650EC">
        <w:rPr>
          <w:lang w:val="en-US"/>
        </w:rPr>
        <w:t xml:space="preserve">, </w:t>
      </w:r>
      <w:r w:rsidRPr="00B650EC">
        <w:rPr>
          <w:i/>
          <w:lang w:val="en-US"/>
        </w:rPr>
        <w:t>Visugit</w:t>
      </w:r>
      <w:r w:rsidRPr="00B650EC">
        <w:rPr>
          <w:lang w:val="en-US"/>
        </w:rPr>
        <w:t xml:space="preserve"> </w:t>
      </w:r>
      <w:r w:rsidRPr="00B650EC">
        <w:rPr>
          <w:lang w:val="en-US"/>
        </w:rPr>
        <w:fldChar w:fldCharType="begin"/>
      </w:r>
      <w:r w:rsidRPr="00B650EC">
        <w:rPr>
          <w:lang w:val="en-US"/>
        </w:rPr>
        <w:instrText xml:space="preserve"> ADDIN ZOTERO_ITEM {"citationID":"YA7vxesE","properties":{"formattedCitation":"(HOZUMI,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r w:rsidRPr="00B650EC">
        <w:rPr>
          <w:lang w:val="en-US"/>
        </w:rPr>
        <w:fldChar w:fldCharType="end"/>
      </w:r>
      <w:r>
        <w:rPr>
          <w:lang w:val="en-US"/>
        </w:rPr>
        <w:t>,</w:t>
      </w:r>
      <w:r w:rsidRPr="00B650EC">
        <w:rPr>
          <w:lang w:val="en-US"/>
        </w:rPr>
        <w:t xml:space="preserve"> and </w:t>
      </w:r>
      <w:r w:rsidRPr="00B650EC">
        <w:rPr>
          <w:i/>
          <w:lang w:val="en-US"/>
        </w:rPr>
        <w:t>GitHub’s Network Graph</w:t>
      </w:r>
      <w:r w:rsidRPr="00B650EC">
        <w:rPr>
          <w:lang w:val="en-US"/>
        </w:rPr>
        <w:t xml:space="preserve"> </w:t>
      </w:r>
      <w:r w:rsidRPr="00B650EC">
        <w:rPr>
          <w:lang w:val="en-US"/>
        </w:rPr>
        <w:fldChar w:fldCharType="begin"/>
      </w:r>
      <w:r w:rsidRPr="00B650EC">
        <w:rPr>
          <w:lang w:val="en-US"/>
        </w:rPr>
        <w:instrText xml:space="preserve"> ADDIN ZOTERO_ITEM {"citationID":"1ik4jg6ele","properties":{"formattedCitation":"(PRESTON-WERNER,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r w:rsidRPr="00B650EC">
        <w:rPr>
          <w:lang w:val="en-US"/>
        </w:rPr>
        <w:fldChar w:fldCharType="end"/>
      </w:r>
      <w:r w:rsidRPr="00B650EC">
        <w:rPr>
          <w:lang w:val="en-US"/>
        </w:rPr>
        <w:t xml:space="preserve"> were designed to incorporate information about the different branches of a repository, using graphs to render the information.</w:t>
      </w:r>
      <w:r>
        <w:rPr>
          <w:lang w:val="en-US"/>
        </w:rPr>
        <w:t xml:space="preserve"> </w:t>
      </w:r>
      <w:r w:rsidRPr="00B650EC">
        <w:rPr>
          <w:lang w:val="en-US"/>
        </w:rPr>
        <w:fldChar w:fldCharType="begin"/>
      </w:r>
      <w:r w:rsidRPr="00B650EC">
        <w:rPr>
          <w:lang w:val="en-US"/>
        </w:rPr>
        <w:instrText xml:space="preserve"> REF _Ref394754453 \h </w:instrText>
      </w:r>
      <w:r w:rsidRPr="00B650EC">
        <w:rPr>
          <w:lang w:val="en-US"/>
        </w:rPr>
      </w:r>
      <w:r w:rsidRPr="00B650EC">
        <w:rPr>
          <w:lang w:val="en-US"/>
        </w:rPr>
        <w:fldChar w:fldCharType="separate"/>
      </w:r>
      <w:r w:rsidRPr="00B650EC">
        <w:rPr>
          <w:lang w:val="en-US"/>
        </w:rPr>
        <w:t>Figure 13</w:t>
      </w:r>
      <w:r w:rsidRPr="00B650EC">
        <w:rPr>
          <w:lang w:val="en-US"/>
        </w:rPr>
        <w:fldChar w:fldCharType="end"/>
      </w:r>
      <w:r w:rsidRPr="00B650EC">
        <w:rPr>
          <w:lang w:val="en-US"/>
        </w:rPr>
        <w:t xml:space="preserve"> shows three different repositories represented by </w:t>
      </w:r>
      <w:r w:rsidRPr="00B650EC">
        <w:rPr>
          <w:i/>
          <w:lang w:val="en-US"/>
        </w:rPr>
        <w:t>VisGi</w:t>
      </w:r>
      <w:r w:rsidRPr="00B650EC">
        <w:rPr>
          <w:lang w:val="en-US"/>
        </w:rPr>
        <w:t xml:space="preserve">, which uses a horizontal layout that represents time in a left-right direction. </w:t>
      </w:r>
      <w:r w:rsidRPr="00B650EC">
        <w:rPr>
          <w:i/>
          <w:lang w:val="en-US"/>
        </w:rPr>
        <w:t>VisGi</w:t>
      </w:r>
      <w:r w:rsidRPr="00B650EC">
        <w:rPr>
          <w:lang w:val="en-US"/>
        </w:rPr>
        <w:t xml:space="preserve"> shows branches as solid black dots and branches intersections as dark gray dots.</w:t>
      </w:r>
    </w:p>
    <w:p w14:paraId="543E5AC5" w14:textId="77777777" w:rsidR="00FF7707" w:rsidRPr="00B650EC" w:rsidRDefault="00FF7707" w:rsidP="00FF7707">
      <w:pPr>
        <w:ind w:firstLine="0"/>
        <w:jc w:val="center"/>
        <w:rPr>
          <w:lang w:val="en-US"/>
        </w:rPr>
      </w:pPr>
      <w:r w:rsidRPr="00647660">
        <w:rPr>
          <w:noProof/>
          <w:lang w:eastAsia="pt-BR"/>
        </w:rPr>
        <w:drawing>
          <wp:inline distT="0" distB="0" distL="0" distR="0" wp14:anchorId="6FA21C45" wp14:editId="392375EF">
            <wp:extent cx="5688330" cy="1246155"/>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280" cy="1255564"/>
                    </a:xfrm>
                    <a:prstGeom prst="rect">
                      <a:avLst/>
                    </a:prstGeom>
                    <a:noFill/>
                  </pic:spPr>
                </pic:pic>
              </a:graphicData>
            </a:graphic>
          </wp:inline>
        </w:drawing>
      </w:r>
    </w:p>
    <w:p w14:paraId="772D239C" w14:textId="77777777" w:rsidR="00FF7707" w:rsidRPr="000C17B3" w:rsidRDefault="00FF7707" w:rsidP="00FF7707">
      <w:pPr>
        <w:pStyle w:val="Legenda"/>
        <w:rPr>
          <w:lang w:val="en-US"/>
        </w:rPr>
      </w:pPr>
      <w:bookmarkStart w:id="126" w:name="_Ref394754453"/>
      <w:r w:rsidRPr="000C17B3">
        <w:rPr>
          <w:lang w:val="en-US"/>
        </w:rPr>
        <w:t xml:space="preserve">Figure </w:t>
      </w:r>
      <w:r w:rsidRPr="000C17B3">
        <w:rPr>
          <w:lang w:val="en-US"/>
        </w:rPr>
        <w:fldChar w:fldCharType="begin"/>
      </w:r>
      <w:r w:rsidRPr="000C17B3">
        <w:rPr>
          <w:lang w:val="en-US"/>
        </w:rPr>
        <w:instrText xml:space="preserve"> SEQ Figure \* ARABIC </w:instrText>
      </w:r>
      <w:r w:rsidRPr="000C17B3">
        <w:rPr>
          <w:lang w:val="en-US"/>
        </w:rPr>
        <w:fldChar w:fldCharType="separate"/>
      </w:r>
      <w:r w:rsidRPr="000C17B3">
        <w:rPr>
          <w:lang w:val="en-US"/>
        </w:rPr>
        <w:t>23</w:t>
      </w:r>
      <w:r w:rsidRPr="000C17B3">
        <w:rPr>
          <w:lang w:val="en-US"/>
        </w:rPr>
        <w:fldChar w:fldCharType="end"/>
      </w:r>
      <w:bookmarkEnd w:id="126"/>
      <w:r w:rsidRPr="000C17B3">
        <w:rPr>
          <w:lang w:val="en-US"/>
        </w:rPr>
        <w:t xml:space="preserve"> – VisGi: focus on branches. Extracted from </w:t>
      </w:r>
      <w:r w:rsidRPr="000C17B3">
        <w:rPr>
          <w:lang w:val="en-US"/>
        </w:rPr>
        <w:fldChar w:fldCharType="begin"/>
      </w:r>
      <w:r w:rsidRPr="000C17B3">
        <w:rPr>
          <w:lang w:val="en-US"/>
        </w:rPr>
        <w:instrText xml:space="preserve"> ADDIN ZOTERO_ITEM {"citationID":"2cgq4rrg60","properties":{"formattedCitation":"(ELSEN, 2013)","plainCitation":"(ELSEN, 2013)"},"citationItems":[{"id":2531,"uris":["http://zotero.org/users/892576/items/B89AB8Q5"],"uri":["http://zotero.org/users/892576/items/B89AB8Q5"]}]} </w:instrText>
      </w:r>
      <w:r w:rsidRPr="000C17B3">
        <w:rPr>
          <w:lang w:val="en-US"/>
        </w:rPr>
        <w:fldChar w:fldCharType="separate"/>
      </w:r>
      <w:r w:rsidRPr="000C17B3">
        <w:rPr>
          <w:lang w:val="en-US"/>
        </w:rPr>
        <w:t>(ELSEN, 2013)</w:t>
      </w:r>
      <w:r w:rsidRPr="000C17B3">
        <w:rPr>
          <w:lang w:val="en-US"/>
        </w:rPr>
        <w:fldChar w:fldCharType="end"/>
      </w:r>
    </w:p>
    <w:p w14:paraId="19BC1508" w14:textId="77777777" w:rsidR="00FF7707" w:rsidRPr="00B650EC" w:rsidRDefault="00FF7707" w:rsidP="00FF7707">
      <w:pPr>
        <w:rPr>
          <w:lang w:val="en-US"/>
        </w:rPr>
      </w:pPr>
      <w:r w:rsidRPr="00B650EC">
        <w:rPr>
          <w:lang w:val="en-US"/>
        </w:rPr>
        <w:fldChar w:fldCharType="begin"/>
      </w:r>
      <w:r w:rsidRPr="00B650EC">
        <w:rPr>
          <w:lang w:val="en-US"/>
        </w:rPr>
        <w:instrText xml:space="preserve"> REF _Ref394988108 \h </w:instrText>
      </w:r>
      <w:r w:rsidRPr="00B650EC">
        <w:rPr>
          <w:lang w:val="en-US"/>
        </w:rPr>
      </w:r>
      <w:r w:rsidRPr="00B650EC">
        <w:rPr>
          <w:lang w:val="en-US"/>
        </w:rPr>
        <w:fldChar w:fldCharType="separate"/>
      </w:r>
      <w:r w:rsidRPr="00B650EC">
        <w:rPr>
          <w:lang w:val="en-US"/>
        </w:rPr>
        <w:t>Figure 14</w:t>
      </w:r>
      <w:r w:rsidRPr="00B650EC">
        <w:rPr>
          <w:lang w:val="en-US"/>
        </w:rPr>
        <w:fldChar w:fldCharType="end"/>
      </w:r>
      <w:r w:rsidRPr="00B650EC">
        <w:rPr>
          <w:lang w:val="en-US"/>
        </w:rPr>
        <w:t xml:space="preserve"> </w:t>
      </w:r>
      <w:commentRangeStart w:id="127"/>
      <w:r w:rsidRPr="00B650EC">
        <w:rPr>
          <w:lang w:val="en-US"/>
        </w:rPr>
        <w:t xml:space="preserve">shows a snapshot of </w:t>
      </w:r>
      <w:r w:rsidRPr="00B650EC">
        <w:rPr>
          <w:i/>
          <w:lang w:val="en-US"/>
        </w:rPr>
        <w:t>Visugit</w:t>
      </w:r>
      <w:r w:rsidRPr="00B650EC">
        <w:rPr>
          <w:lang w:val="en-US"/>
        </w:rPr>
        <w:t>, which shows</w:t>
      </w:r>
      <w:commentRangeEnd w:id="127"/>
      <w:r>
        <w:rPr>
          <w:rStyle w:val="Refdecomentrio"/>
        </w:rPr>
        <w:commentReference w:id="127"/>
      </w:r>
      <w:r w:rsidRPr="00B650EC">
        <w:rPr>
          <w:lang w:val="en-US"/>
        </w:rPr>
        <w:t xml:space="preserve"> the commits in a repository, depicting the existing branches (e.g.</w:t>
      </w:r>
      <w:r>
        <w:rPr>
          <w:lang w:val="en-US"/>
        </w:rPr>
        <w:t>,</w:t>
      </w:r>
      <w:r w:rsidRPr="00B650EC">
        <w:rPr>
          <w:lang w:val="en-US"/>
        </w:rPr>
        <w:t xml:space="preserve"> </w:t>
      </w:r>
      <w:r>
        <w:rPr>
          <w:lang w:val="en-US"/>
        </w:rPr>
        <w:t>g</w:t>
      </w:r>
      <w:r w:rsidRPr="00B650EC">
        <w:rPr>
          <w:lang w:val="en-US"/>
        </w:rPr>
        <w:t>ithub/master and master).</w:t>
      </w:r>
    </w:p>
    <w:p w14:paraId="5F7F8309" w14:textId="77777777" w:rsidR="00FF7707" w:rsidRPr="00B650EC" w:rsidRDefault="00FF7707" w:rsidP="00FF7707">
      <w:pPr>
        <w:ind w:firstLine="0"/>
        <w:jc w:val="center"/>
        <w:rPr>
          <w:lang w:val="en-US"/>
        </w:rPr>
      </w:pPr>
      <w:r w:rsidRPr="00647660">
        <w:rPr>
          <w:noProof/>
          <w:lang w:eastAsia="pt-BR"/>
        </w:rPr>
        <w:drawing>
          <wp:inline distT="0" distB="0" distL="0" distR="0" wp14:anchorId="207016D6" wp14:editId="0728CE63">
            <wp:extent cx="2980690" cy="3266043"/>
            <wp:effectExtent l="0" t="0" r="0" b="0"/>
            <wp:docPr id="31" name="Imagem 31" descr="https://cloud.github.com/downloads/hozumi/visugit/visugit_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loud.github.com/downloads/hozumi/visugit/visugit_screen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3265" t="2688" r="3839" b="5126"/>
                    <a:stretch/>
                  </pic:blipFill>
                  <pic:spPr bwMode="auto">
                    <a:xfrm>
                      <a:off x="0" y="0"/>
                      <a:ext cx="2986425" cy="32723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D2D3C6" w14:textId="77777777" w:rsidR="00FF7707" w:rsidRPr="00B650EC" w:rsidRDefault="00FF7707" w:rsidP="00FF7707">
      <w:pPr>
        <w:pStyle w:val="Legenda"/>
        <w:rPr>
          <w:lang w:val="en-US"/>
        </w:rPr>
      </w:pPr>
      <w:bookmarkStart w:id="128" w:name="_Ref394988108"/>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0C17B3">
        <w:rPr>
          <w:lang w:val="en-US"/>
        </w:rPr>
        <w:t>24</w:t>
      </w:r>
      <w:r w:rsidRPr="00B650EC">
        <w:rPr>
          <w:lang w:val="en-US"/>
        </w:rPr>
        <w:fldChar w:fldCharType="end"/>
      </w:r>
      <w:bookmarkEnd w:id="128"/>
      <w:r w:rsidRPr="00B650EC">
        <w:rPr>
          <w:lang w:val="en-US"/>
        </w:rPr>
        <w:t xml:space="preserve"> – Visugit: focus on branches. Extracted from </w:t>
      </w:r>
      <w:r w:rsidRPr="00B650EC">
        <w:rPr>
          <w:lang w:val="en-US"/>
        </w:rPr>
        <w:fldChar w:fldCharType="begin"/>
      </w:r>
      <w:r w:rsidRPr="00B650EC">
        <w:rPr>
          <w:lang w:val="en-US"/>
        </w:rPr>
        <w:instrText xml:space="preserve"> ADDIN ZOTERO_ITEM {"citationID":"6d6km2p6n","properties":{"formattedCitation":"(HOZUMI, 2010)","plainCitation":"(HOZUMI, 2010)"},"citationItems":[{"id":2611,"uris":["http://zotero.org/users/892576/items/7B8BMB85"],"uri":["http://zotero.org/users/892576/items/7B8BMB85"]}]} </w:instrText>
      </w:r>
      <w:r w:rsidRPr="00B650EC">
        <w:rPr>
          <w:lang w:val="en-US"/>
        </w:rPr>
        <w:fldChar w:fldCharType="separate"/>
      </w:r>
      <w:r w:rsidRPr="00B650EC">
        <w:rPr>
          <w:rFonts w:cs="Times New Roman"/>
          <w:lang w:val="en-US"/>
        </w:rPr>
        <w:t>(HOZUMI, 2010)</w:t>
      </w:r>
      <w:r w:rsidRPr="00B650EC">
        <w:rPr>
          <w:lang w:val="en-US"/>
        </w:rPr>
        <w:fldChar w:fldCharType="end"/>
      </w:r>
    </w:p>
    <w:p w14:paraId="68133529" w14:textId="77777777" w:rsidR="00FF7707" w:rsidRPr="00B650EC" w:rsidRDefault="00FF7707" w:rsidP="00FF7707">
      <w:pPr>
        <w:rPr>
          <w:lang w:val="en-US"/>
        </w:rPr>
      </w:pPr>
      <w:r w:rsidRPr="00B650EC">
        <w:rPr>
          <w:lang w:val="en-US"/>
        </w:rPr>
        <w:fldChar w:fldCharType="begin"/>
      </w:r>
      <w:r w:rsidRPr="00B650EC">
        <w:rPr>
          <w:lang w:val="en-US"/>
        </w:rPr>
        <w:instrText xml:space="preserve"> REF _Ref394988549 \h </w:instrText>
      </w:r>
      <w:r w:rsidRPr="00B650EC">
        <w:rPr>
          <w:lang w:val="en-US"/>
        </w:rPr>
      </w:r>
      <w:r w:rsidRPr="00B650EC">
        <w:rPr>
          <w:lang w:val="en-US"/>
        </w:rPr>
        <w:fldChar w:fldCharType="separate"/>
      </w:r>
      <w:r w:rsidRPr="00B650EC">
        <w:rPr>
          <w:lang w:val="en-US"/>
        </w:rPr>
        <w:t>Figure 15</w:t>
      </w:r>
      <w:r w:rsidRPr="00B650EC">
        <w:rPr>
          <w:lang w:val="en-US"/>
        </w:rPr>
        <w:fldChar w:fldCharType="end"/>
      </w:r>
      <w:r w:rsidRPr="00B650EC">
        <w:rPr>
          <w:lang w:val="en-US"/>
        </w:rPr>
        <w:t xml:space="preserve"> </w:t>
      </w:r>
      <w:commentRangeStart w:id="129"/>
      <w:r w:rsidRPr="00B650EC">
        <w:rPr>
          <w:lang w:val="en-US"/>
        </w:rPr>
        <w:t xml:space="preserve">shows </w:t>
      </w:r>
      <w:r w:rsidRPr="00B650EC">
        <w:rPr>
          <w:i/>
          <w:lang w:val="en-US"/>
        </w:rPr>
        <w:t>GitHub’s Network Graph,</w:t>
      </w:r>
      <w:r w:rsidRPr="00B650EC">
        <w:rPr>
          <w:lang w:val="en-US"/>
        </w:rPr>
        <w:t xml:space="preserve"> which shows</w:t>
      </w:r>
      <w:commentRangeEnd w:id="129"/>
      <w:r>
        <w:rPr>
          <w:rStyle w:val="Refdecomentrio"/>
        </w:rPr>
        <w:commentReference w:id="129"/>
      </w:r>
      <w:r w:rsidRPr="00B650EC">
        <w:rPr>
          <w:lang w:val="en-US"/>
        </w:rPr>
        <w:t xml:space="preserve"> all the commits associated with a repository, along with the information about branches (shown in the tag markers). The graph is drawn from the perspective of a given user (which is called </w:t>
      </w:r>
      <w:r w:rsidRPr="00B650EC">
        <w:rPr>
          <w:i/>
          <w:lang w:val="en-US"/>
        </w:rPr>
        <w:t>root user</w:t>
      </w:r>
      <w:r>
        <w:rPr>
          <w:lang w:val="en-US"/>
        </w:rPr>
        <w:t xml:space="preserve"> </w:t>
      </w:r>
      <w:r w:rsidRPr="002E107B">
        <w:rPr>
          <w:lang w:val="en-US"/>
        </w:rPr>
        <w:t>–</w:t>
      </w:r>
      <w:r>
        <w:rPr>
          <w:lang w:val="en-US"/>
        </w:rPr>
        <w:t xml:space="preserve"> </w:t>
      </w:r>
      <w:r w:rsidRPr="000C17B3">
        <w:rPr>
          <w:lang w:val="en-US"/>
        </w:rPr>
        <w:t>i</w:t>
      </w:r>
      <w:r w:rsidRPr="00B650EC">
        <w:rPr>
          <w:lang w:val="en-US"/>
        </w:rPr>
        <w:t xml:space="preserve">n this case, </w:t>
      </w:r>
      <w:r w:rsidRPr="00B650EC">
        <w:rPr>
          <w:i/>
          <w:lang w:val="en-US"/>
        </w:rPr>
        <w:t>mojombo</w:t>
      </w:r>
      <w:r w:rsidRPr="00B650EC">
        <w:rPr>
          <w:lang w:val="en-US"/>
        </w:rPr>
        <w:t xml:space="preserve">) and all the commits that exist in </w:t>
      </w:r>
      <w:r w:rsidRPr="00B650EC">
        <w:rPr>
          <w:i/>
          <w:lang w:val="en-US"/>
        </w:rPr>
        <w:t>mojombo’s</w:t>
      </w:r>
      <w:r w:rsidRPr="00B650EC">
        <w:rPr>
          <w:lang w:val="en-US"/>
        </w:rPr>
        <w:t xml:space="preserve"> repository are drawn across his name. For other users, commits that exist in their repositories but not in </w:t>
      </w:r>
      <w:r w:rsidRPr="00B650EC">
        <w:rPr>
          <w:i/>
          <w:lang w:val="en-US"/>
        </w:rPr>
        <w:t>mojombo’s</w:t>
      </w:r>
      <w:r w:rsidRPr="00B650EC">
        <w:rPr>
          <w:lang w:val="en-US"/>
        </w:rPr>
        <w:t xml:space="preserve"> are drawn across their names.</w:t>
      </w:r>
    </w:p>
    <w:p w14:paraId="43EB44C1" w14:textId="77777777" w:rsidR="00FF7707" w:rsidRPr="00B650EC" w:rsidRDefault="00FF7707" w:rsidP="00FF7707">
      <w:pPr>
        <w:ind w:firstLine="0"/>
        <w:jc w:val="center"/>
        <w:rPr>
          <w:lang w:val="en-US"/>
        </w:rPr>
      </w:pPr>
      <w:r w:rsidRPr="00647660">
        <w:rPr>
          <w:noProof/>
          <w:lang w:eastAsia="pt-BR"/>
        </w:rPr>
        <w:drawing>
          <wp:inline distT="0" distB="0" distL="0" distR="0" wp14:anchorId="438259BF" wp14:editId="7AB9CD8C">
            <wp:extent cx="4079823" cy="2190750"/>
            <wp:effectExtent l="0" t="0" r="0" b="0"/>
            <wp:docPr id="32" name="Imagem 32" descr="https://camo.githubusercontent.com/a44a44c4d892b8e9f9dbd53a99ee0ec5da92d29b/687474703a2f2f696d672e736b697463682e636f6d2f32303038303431302d6262377731356a6e336d386432716b756d357764676e726a336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amo.githubusercontent.com/a44a44c4d892b8e9f9dbd53a99ee0ec5da92d29b/687474703a2f2f696d672e736b697463682e636f6d2f32303038303431302d6262377731356a6e336d386432716b756d357764676e726a33622e706e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6827" cy="2194511"/>
                    </a:xfrm>
                    <a:prstGeom prst="rect">
                      <a:avLst/>
                    </a:prstGeom>
                    <a:noFill/>
                    <a:ln>
                      <a:noFill/>
                    </a:ln>
                  </pic:spPr>
                </pic:pic>
              </a:graphicData>
            </a:graphic>
          </wp:inline>
        </w:drawing>
      </w:r>
    </w:p>
    <w:p w14:paraId="33B9784E" w14:textId="77777777" w:rsidR="00FF7707" w:rsidRPr="00B650EC" w:rsidRDefault="00FF7707" w:rsidP="00FF7707">
      <w:pPr>
        <w:pStyle w:val="Legenda"/>
        <w:rPr>
          <w:lang w:val="en-US" w:eastAsia="pt-BR"/>
        </w:rPr>
      </w:pPr>
      <w:bookmarkStart w:id="130" w:name="_Ref394988549"/>
      <w:r w:rsidRPr="00B650EC">
        <w:rPr>
          <w:lang w:val="en-US"/>
        </w:rPr>
        <w:t xml:space="preserve">Figure </w:t>
      </w:r>
      <w:r w:rsidRPr="00B650EC">
        <w:rPr>
          <w:lang w:val="en-US"/>
        </w:rPr>
        <w:fldChar w:fldCharType="begin"/>
      </w:r>
      <w:r w:rsidRPr="00B650EC">
        <w:rPr>
          <w:lang w:val="en-US"/>
        </w:rPr>
        <w:instrText xml:space="preserve"> SEQ Figure \* ARABIC </w:instrText>
      </w:r>
      <w:r w:rsidRPr="00B650EC">
        <w:rPr>
          <w:lang w:val="en-US"/>
        </w:rPr>
        <w:fldChar w:fldCharType="separate"/>
      </w:r>
      <w:r w:rsidRPr="000C17B3">
        <w:rPr>
          <w:lang w:val="en-US"/>
        </w:rPr>
        <w:t>25</w:t>
      </w:r>
      <w:r w:rsidRPr="00B650EC">
        <w:rPr>
          <w:lang w:val="en-US"/>
        </w:rPr>
        <w:fldChar w:fldCharType="end"/>
      </w:r>
      <w:bookmarkEnd w:id="130"/>
      <w:r w:rsidRPr="00B650EC">
        <w:rPr>
          <w:lang w:val="en-US"/>
        </w:rPr>
        <w:t xml:space="preserve"> - GitHub’s Network Graph: focus on branches. Extracted from </w:t>
      </w:r>
      <w:r w:rsidRPr="00B650EC">
        <w:rPr>
          <w:lang w:val="en-US"/>
        </w:rPr>
        <w:fldChar w:fldCharType="begin"/>
      </w:r>
      <w:r w:rsidRPr="00B650EC">
        <w:rPr>
          <w:lang w:val="en-US"/>
        </w:rPr>
        <w:instrText xml:space="preserve"> ADDIN ZOTERO_ITEM {"citationID":"s1nof0gro","properties":{"formattedCitation":"(PRESTON-WERNER, 2008)","plainCitation":"(PRESTON-WERNER, 2008)"},"citationItems":[{"id":2731,"uris":["http://zotero.org/users/892576/items/CQ7R7F9E"],"uri":["http://zotero.org/users/892576/items/CQ7R7F9E"]}]} </w:instrText>
      </w:r>
      <w:r w:rsidRPr="00B650EC">
        <w:rPr>
          <w:lang w:val="en-US"/>
        </w:rPr>
        <w:fldChar w:fldCharType="separate"/>
      </w:r>
      <w:r w:rsidRPr="00B650EC">
        <w:rPr>
          <w:rFonts w:cs="Times New Roman"/>
          <w:lang w:val="en-US"/>
        </w:rPr>
        <w:t>(PRESTON-WERNER, 2008)</w:t>
      </w:r>
      <w:r w:rsidRPr="00B650EC">
        <w:rPr>
          <w:lang w:val="en-US"/>
        </w:rPr>
        <w:fldChar w:fldCharType="end"/>
      </w:r>
    </w:p>
    <w:p w14:paraId="6D491A28" w14:textId="77777777" w:rsidR="00FF7707" w:rsidRPr="00B650EC" w:rsidRDefault="00FF7707" w:rsidP="00FF7707">
      <w:pPr>
        <w:pStyle w:val="Ttulo2"/>
        <w:rPr>
          <w:lang w:val="en-US"/>
        </w:rPr>
      </w:pPr>
      <w:bookmarkStart w:id="131" w:name="_Ref394512818"/>
      <w:bookmarkStart w:id="132" w:name="_Toc394584908"/>
      <w:bookmarkStart w:id="133" w:name="_Toc395037915"/>
      <w:r w:rsidRPr="00B650EC">
        <w:rPr>
          <w:lang w:val="en-US"/>
        </w:rPr>
        <w:t>Final Considerations</w:t>
      </w:r>
      <w:bookmarkEnd w:id="131"/>
      <w:bookmarkEnd w:id="132"/>
      <w:bookmarkEnd w:id="133"/>
    </w:p>
    <w:p w14:paraId="287D57DC" w14:textId="77777777" w:rsidR="00FF7707" w:rsidRPr="00B650EC" w:rsidRDefault="00FF7707" w:rsidP="00FF7707">
      <w:pPr>
        <w:rPr>
          <w:lang w:val="en-US"/>
        </w:rPr>
      </w:pPr>
      <w:r w:rsidRPr="00B650EC">
        <w:rPr>
          <w:lang w:val="en-US"/>
        </w:rPr>
        <w:t xml:space="preserve">This chapter presented some core concepts regarding DVCS, which are essential to understand the remaining of this work. We also presented three groups of approaches related with this work. </w:t>
      </w:r>
    </w:p>
    <w:p w14:paraId="6BA058FA" w14:textId="77777777" w:rsidR="00FF7707" w:rsidRPr="00B650EC" w:rsidRDefault="00FF7707" w:rsidP="00FF7707">
      <w:pPr>
        <w:rPr>
          <w:lang w:val="en-US"/>
        </w:rPr>
      </w:pPr>
      <w:commentRangeStart w:id="134"/>
      <w:r w:rsidRPr="00B650EC">
        <w:rPr>
          <w:lang w:val="en-US"/>
        </w:rPr>
        <w:t xml:space="preserve">The first group shows notifications whenever actions are performed by other developers. The approaches shown in this group do not identify related repositories and do not provide information in different levels of details, such as status, branches, and commits. </w:t>
      </w:r>
    </w:p>
    <w:p w14:paraId="018268A8" w14:textId="77777777" w:rsidR="00FF7707" w:rsidRPr="00B650EC" w:rsidRDefault="00FF7707" w:rsidP="00FF7707">
      <w:pPr>
        <w:rPr>
          <w:rFonts w:ascii="TimesNewRomanPSMT" w:hAnsi="TimesNewRomanPSMT" w:cs="TimesNewRomanPSMT"/>
          <w:lang w:val="en-US"/>
        </w:rPr>
      </w:pPr>
      <w:r w:rsidRPr="00B650EC">
        <w:rPr>
          <w:lang w:val="en-US"/>
        </w:rPr>
        <w:t xml:space="preserve">The second group comprises approaches that propose to increase the awareness of changes across different team members. </w:t>
      </w:r>
      <w:commentRangeStart w:id="135"/>
      <w:r w:rsidRPr="00B650EC">
        <w:rPr>
          <w:rFonts w:cs="Times"/>
          <w:szCs w:val="24"/>
          <w:lang w:val="en-US"/>
        </w:rPr>
        <w:t xml:space="preserve">Among these studies, only </w:t>
      </w:r>
      <w:r w:rsidRPr="00B650EC">
        <w:rPr>
          <w:rFonts w:cs="Times"/>
          <w:i/>
          <w:szCs w:val="24"/>
          <w:lang w:val="en-US"/>
        </w:rPr>
        <w:t>Crystal</w:t>
      </w:r>
      <w:r w:rsidRPr="00B650EC">
        <w:rPr>
          <w:rFonts w:cs="Times"/>
          <w:szCs w:val="24"/>
          <w:lang w:val="en-US"/>
        </w:rPr>
        <w:t xml:space="preserve"> and </w:t>
      </w:r>
      <w:r w:rsidRPr="00B650EC">
        <w:rPr>
          <w:rFonts w:cs="Times"/>
          <w:i/>
          <w:szCs w:val="24"/>
          <w:lang w:val="en-US"/>
        </w:rPr>
        <w:t>FASTDash</w:t>
      </w:r>
      <w:r w:rsidRPr="00B650EC">
        <w:rPr>
          <w:rFonts w:cs="Times"/>
          <w:szCs w:val="24"/>
          <w:lang w:val="en-US"/>
        </w:rPr>
        <w:t xml:space="preserve"> work with DVCSs, but none of them deals with repositories that pull updates from more than one peer</w:t>
      </w:r>
      <w:r w:rsidRPr="00B650EC">
        <w:rPr>
          <w:rFonts w:cs="Times"/>
          <w:i/>
          <w:lang w:val="en-US"/>
        </w:rPr>
        <w:t>.</w:t>
      </w:r>
      <w:commentRangeEnd w:id="135"/>
      <w:r>
        <w:rPr>
          <w:rStyle w:val="Refdecomentrio"/>
        </w:rPr>
        <w:commentReference w:id="135"/>
      </w:r>
    </w:p>
    <w:p w14:paraId="02F5B600" w14:textId="77777777" w:rsidR="00FF7707" w:rsidRPr="00B650EC" w:rsidRDefault="00FF7707" w:rsidP="00FF7707">
      <w:pPr>
        <w:rPr>
          <w:rFonts w:cs="Times New Roman"/>
          <w:szCs w:val="24"/>
          <w:lang w:val="en-US"/>
        </w:rPr>
      </w:pPr>
      <w:r w:rsidRPr="00B650EC">
        <w:rPr>
          <w:rFonts w:cs="Times New Roman"/>
          <w:lang w:val="en-US"/>
        </w:rPr>
        <w:t xml:space="preserve">In </w:t>
      </w:r>
      <w:r w:rsidRPr="00B650EC">
        <w:rPr>
          <w:rFonts w:cs="Times New Roman"/>
          <w:szCs w:val="24"/>
          <w:lang w:val="en-US"/>
        </w:rPr>
        <w:t xml:space="preserve">the third group, we have a number of approaches that focus on repository visualization. Most of these works were applied only to CVCSs. The only exception found were </w:t>
      </w:r>
      <w:r w:rsidRPr="00B650EC">
        <w:rPr>
          <w:rFonts w:cs="Times New Roman"/>
          <w:szCs w:val="24"/>
          <w:lang w:val="en-US"/>
        </w:rPr>
        <w:fldChar w:fldCharType="begin"/>
      </w:r>
      <w:r w:rsidRPr="00B650EC">
        <w:rPr>
          <w:rFonts w:cs="Times New Roman"/>
          <w:szCs w:val="24"/>
          <w:lang w:val="en-US"/>
        </w:rPr>
        <w:instrText xml:space="preserve"> ADDIN ZOTERO_ITEM {"citationID":"ltZ1AEek","properties":{"formattedCitation":"(ELSEN, 2013; HOZUMI, 2010)","plainCitation":"(ELSEN, 2013; HOZUMI, 2010)"},"citationItems":[{"id":2531,"uris":["http://zotero.org/users/892576/items/B89AB8Q5"],"uri":["http://zotero.org/users/892576/items/B89AB8Q5"]},{"id":2611,"uris":["http://zotero.org/users/892576/items/7B8BMB85"],"uri":["http://zotero.org/users/892576/items/7B8BMB85"]}]} </w:instrText>
      </w:r>
      <w:r w:rsidRPr="00B650EC">
        <w:rPr>
          <w:rFonts w:cs="Times New Roman"/>
          <w:szCs w:val="24"/>
          <w:lang w:val="en-US"/>
        </w:rPr>
        <w:fldChar w:fldCharType="separate"/>
      </w:r>
      <w:r w:rsidRPr="00B650EC">
        <w:rPr>
          <w:rFonts w:cs="Times New Roman"/>
          <w:szCs w:val="24"/>
          <w:lang w:val="en-US"/>
        </w:rPr>
        <w:t>(ELSEN, 2013; HOZUMI, 2010)</w:t>
      </w:r>
      <w:r w:rsidRPr="00B650EC">
        <w:rPr>
          <w:rFonts w:cs="Times New Roman"/>
          <w:szCs w:val="24"/>
          <w:lang w:val="en-US"/>
        </w:rPr>
        <w:fldChar w:fldCharType="end"/>
      </w:r>
      <w:r w:rsidRPr="00B650EC">
        <w:rPr>
          <w:rFonts w:cs="Times New Roman"/>
          <w:szCs w:val="24"/>
          <w:lang w:val="en-US"/>
        </w:rPr>
        <w:t xml:space="preserve"> and </w:t>
      </w:r>
      <w:r w:rsidRPr="00B650EC">
        <w:rPr>
          <w:rFonts w:cs="Times New Roman"/>
          <w:szCs w:val="24"/>
          <w:lang w:val="en-US"/>
        </w:rPr>
        <w:fldChar w:fldCharType="begin"/>
      </w:r>
      <w:r w:rsidRPr="00B650EC">
        <w:rPr>
          <w:rFonts w:cs="Times New Roman"/>
          <w:szCs w:val="24"/>
          <w:lang w:val="en-US"/>
        </w:rPr>
        <w:instrText xml:space="preserve"> ADDIN ZOTERO_ITEM {"citationID":"ZKCcfz1V","properties":{"formattedCitation":"(PRESTON-WERNER, 2008)","plainCitation":"(PRESTON-WERNER, 2008)"},"citationItems":[{"id":2731,"uris":["http://zotero.org/users/892576/items/CQ7R7F9E"],"uri":["http://zotero.org/users/892576/items/CQ7R7F9E"]}]} </w:instrText>
      </w:r>
      <w:r w:rsidRPr="00B650EC">
        <w:rPr>
          <w:rFonts w:cs="Times New Roman"/>
          <w:szCs w:val="24"/>
          <w:lang w:val="en-US"/>
        </w:rPr>
        <w:fldChar w:fldCharType="separate"/>
      </w:r>
      <w:r w:rsidRPr="00B650EC">
        <w:rPr>
          <w:rFonts w:cs="Times New Roman"/>
          <w:szCs w:val="24"/>
          <w:lang w:val="en-US"/>
        </w:rPr>
        <w:t>(PRESTON-WERNER, 2008)</w:t>
      </w:r>
      <w:r w:rsidRPr="00B650EC">
        <w:rPr>
          <w:rFonts w:cs="Times New Roman"/>
          <w:szCs w:val="24"/>
          <w:lang w:val="en-US"/>
        </w:rPr>
        <w:fldChar w:fldCharType="end"/>
      </w:r>
      <w:r w:rsidRPr="00B650EC">
        <w:rPr>
          <w:rFonts w:cs="Times New Roman"/>
          <w:szCs w:val="24"/>
          <w:lang w:val="en-US"/>
        </w:rPr>
        <w:t xml:space="preserve">, which work with Git repositories, but look only at a local repository, not showing, for example, where a given commit can be found. At first sight, the work of PRESTON-WERNER seems to address this topic, but it actually </w:t>
      </w:r>
      <w:commentRangeStart w:id="136"/>
      <w:r w:rsidRPr="00B650EC">
        <w:rPr>
          <w:rFonts w:cs="Times New Roman"/>
          <w:szCs w:val="24"/>
          <w:lang w:val="en-US"/>
        </w:rPr>
        <w:t>shows commits that a peer has and the root user does not, but a given commit could not exist in the root user and exist in other repositories</w:t>
      </w:r>
      <w:commentRangeEnd w:id="136"/>
      <w:r>
        <w:rPr>
          <w:rStyle w:val="Refdecomentrio"/>
        </w:rPr>
        <w:commentReference w:id="136"/>
      </w:r>
      <w:r w:rsidRPr="00B650EC">
        <w:rPr>
          <w:rFonts w:cs="Times New Roman"/>
          <w:szCs w:val="24"/>
          <w:lang w:val="en-US"/>
        </w:rPr>
        <w:t xml:space="preserve">, which </w:t>
      </w:r>
      <w:commentRangeStart w:id="137"/>
      <w:r w:rsidRPr="00B650EC">
        <w:rPr>
          <w:rFonts w:cs="Times New Roman"/>
          <w:szCs w:val="24"/>
          <w:lang w:val="en-US"/>
        </w:rPr>
        <w:t xml:space="preserve">we </w:t>
      </w:r>
      <w:commentRangeEnd w:id="137"/>
      <w:r>
        <w:rPr>
          <w:rStyle w:val="Refdecomentrio"/>
        </w:rPr>
        <w:commentReference w:id="137"/>
      </w:r>
      <w:r w:rsidRPr="00B650EC">
        <w:rPr>
          <w:rFonts w:cs="Times New Roman"/>
          <w:szCs w:val="24"/>
          <w:lang w:val="en-US"/>
        </w:rPr>
        <w:t>cannot depict in their visualization.</w:t>
      </w:r>
    </w:p>
    <w:commentRangeEnd w:id="134"/>
    <w:p w14:paraId="2753BD9F" w14:textId="77777777" w:rsidR="00FF7707" w:rsidRPr="00B650EC" w:rsidRDefault="00FF7707" w:rsidP="00FF7707">
      <w:pPr>
        <w:rPr>
          <w:lang w:val="en-US"/>
        </w:rPr>
      </w:pPr>
      <w:r>
        <w:rPr>
          <w:rStyle w:val="Refdecomentrio"/>
        </w:rPr>
        <w:commentReference w:id="134"/>
      </w:r>
      <w:r w:rsidRPr="00B650EC">
        <w:rPr>
          <w:lang w:val="en-US"/>
        </w:rPr>
        <w:t>Lastly, it is worth noticing that we could not find any similar work showing the dependencies among several clones of a DVCS.</w:t>
      </w:r>
    </w:p>
    <w:p w14:paraId="529E54C3" w14:textId="77777777" w:rsidR="00871856" w:rsidRPr="00E92F36" w:rsidRDefault="00871856">
      <w:pPr>
        <w:spacing w:after="200" w:line="276" w:lineRule="auto"/>
        <w:ind w:firstLine="0"/>
        <w:jc w:val="left"/>
        <w:rPr>
          <w:rFonts w:eastAsia="Times New Roman" w:cs="Times New Roman"/>
          <w:sz w:val="20"/>
          <w:szCs w:val="20"/>
          <w:lang w:val="en-US"/>
        </w:rPr>
      </w:pPr>
      <w:r w:rsidRPr="00E92F36">
        <w:rPr>
          <w:lang w:val="en-US"/>
        </w:rPr>
        <w:br w:type="page"/>
      </w:r>
    </w:p>
    <w:p w14:paraId="1F269FC9" w14:textId="77777777" w:rsidR="00581A4A" w:rsidRPr="00E92F36" w:rsidRDefault="00581A4A" w:rsidP="00581A4A">
      <w:pPr>
        <w:pStyle w:val="Ttulo1"/>
        <w:rPr>
          <w:lang w:val="en-US"/>
        </w:rPr>
      </w:pPr>
      <w:bookmarkStart w:id="138" w:name="_Toc393357582"/>
      <w:bookmarkStart w:id="139" w:name="_Ref393357872"/>
      <w:r w:rsidRPr="00E92F36">
        <w:rPr>
          <w:lang w:val="en-US"/>
        </w:rPr>
        <w:t xml:space="preserve">– </w:t>
      </w:r>
      <w:r w:rsidR="00593F6D" w:rsidRPr="00E92F36">
        <w:rPr>
          <w:lang w:val="en-US"/>
        </w:rPr>
        <w:t>Approach</w:t>
      </w:r>
      <w:bookmarkEnd w:id="138"/>
      <w:bookmarkEnd w:id="139"/>
    </w:p>
    <w:p w14:paraId="27CCA335" w14:textId="77777777" w:rsidR="00FF7707" w:rsidRPr="00CD5B1E" w:rsidRDefault="00FF7707" w:rsidP="00FF7707">
      <w:pPr>
        <w:pStyle w:val="Ttulo2"/>
        <w:rPr>
          <w:lang w:val="en-US"/>
        </w:rPr>
      </w:pPr>
      <w:bookmarkStart w:id="140" w:name="_Toc399663048"/>
      <w:commentRangeStart w:id="141"/>
      <w:r w:rsidRPr="00F96233">
        <w:rPr>
          <w:lang w:val="en-US"/>
        </w:rPr>
        <w:t>Introduction</w:t>
      </w:r>
      <w:commentRangeEnd w:id="141"/>
      <w:r>
        <w:rPr>
          <w:rStyle w:val="Refdecomentrio"/>
          <w:rFonts w:eastAsiaTheme="minorHAnsi" w:cstheme="minorBidi"/>
          <w:b w:val="0"/>
          <w:bCs w:val="0"/>
          <w:caps w:val="0"/>
        </w:rPr>
        <w:commentReference w:id="141"/>
      </w:r>
      <w:bookmarkEnd w:id="140"/>
    </w:p>
    <w:p w14:paraId="709E0324" w14:textId="77777777" w:rsidR="00FF7707" w:rsidRPr="00360B53" w:rsidRDefault="00FF7707" w:rsidP="00FF7707">
      <w:pPr>
        <w:rPr>
          <w:rFonts w:cs="Times New Roman"/>
          <w:szCs w:val="24"/>
          <w:lang w:val="en-US"/>
        </w:rPr>
      </w:pPr>
      <w:r w:rsidRPr="00360B53">
        <w:rPr>
          <w:rFonts w:cs="Times New Roman"/>
          <w:szCs w:val="24"/>
          <w:lang w:val="en-US"/>
        </w:rPr>
        <w:t xml:space="preserve">As we have discussed in </w:t>
      </w:r>
      <w:r w:rsidRPr="00360B53">
        <w:rPr>
          <w:rFonts w:cs="Times New Roman"/>
          <w:color w:val="FF0000"/>
          <w:szCs w:val="24"/>
          <w:lang w:val="en-US"/>
        </w:rPr>
        <w:t>&lt;link to chapter on related work&gt;</w:t>
      </w:r>
      <w:r w:rsidRPr="00360B53">
        <w:rPr>
          <w:rFonts w:cs="Times New Roman"/>
          <w:szCs w:val="24"/>
          <w:lang w:val="en-US"/>
        </w:rPr>
        <w:t xml:space="preserve">, DVCSs lead to a number of repository copies that may communicate with each other, receiving or sending updates. This operating mode resembles a peer-to-peer network topology </w:t>
      </w:r>
      <w:r w:rsidRPr="00CD5B1E">
        <w:rPr>
          <w:rFonts w:cs="Times New Roman"/>
          <w:szCs w:val="24"/>
          <w:lang w:val="en-US"/>
        </w:rPr>
        <w:fldChar w:fldCharType="begin"/>
      </w:r>
      <w:r w:rsidRPr="00CD5B1E">
        <w:rPr>
          <w:rFonts w:cs="Times New Roman"/>
          <w:szCs w:val="24"/>
          <w:lang w:val="en-US"/>
        </w:rPr>
        <w:instrText xml:space="preserve"> ADDIN ZOTERO_ITEM {"citationID":"16t594kg87","properties":{"formattedCitation":"(SCHOLLMEIER, 2001)","plainCitation":"(SCHOLLMEIER, 2001)"},"citationItems":[{"id":2886,"uris":["http://zotero.org/users/892576/items/GX23MF55"],"uri":["http://zotero.org/users/892576/items/GX23MF55"]}]} </w:instrText>
      </w:r>
      <w:r w:rsidRPr="00CD5B1E">
        <w:rPr>
          <w:rFonts w:cs="Times New Roman"/>
          <w:szCs w:val="24"/>
          <w:lang w:val="en-US"/>
        </w:rPr>
        <w:fldChar w:fldCharType="separate"/>
      </w:r>
      <w:r w:rsidRPr="00CD5B1E">
        <w:rPr>
          <w:rFonts w:cs="Times New Roman"/>
          <w:lang w:val="en-US"/>
        </w:rPr>
        <w:t>(SCHOLLMEIER, 2001)</w:t>
      </w:r>
      <w:r w:rsidRPr="00CD5B1E">
        <w:rPr>
          <w:rFonts w:cs="Times New Roman"/>
          <w:szCs w:val="24"/>
          <w:lang w:val="en-US"/>
        </w:rPr>
        <w:fldChar w:fldCharType="end"/>
      </w:r>
      <w:r w:rsidRPr="00CD5B1E">
        <w:rPr>
          <w:rFonts w:cs="Times New Roman"/>
          <w:szCs w:val="24"/>
          <w:lang w:val="en-US"/>
        </w:rPr>
        <w:t>, where there are processin</w:t>
      </w:r>
      <w:r w:rsidRPr="00360B53">
        <w:rPr>
          <w:rFonts w:cs="Times New Roman"/>
          <w:szCs w:val="24"/>
          <w:lang w:val="en-US"/>
        </w:rPr>
        <w:t xml:space="preserve">g units and the flows between them through predefined connection paths. Whereas there are several approaches to discover such network topologies </w:t>
      </w:r>
      <w:r w:rsidRPr="00CD5B1E">
        <w:rPr>
          <w:rFonts w:cs="Times New Roman"/>
          <w:szCs w:val="24"/>
          <w:lang w:val="en-US"/>
        </w:rPr>
        <w:fldChar w:fldCharType="begin"/>
      </w:r>
      <w:r w:rsidRPr="00CD5B1E">
        <w:rPr>
          <w:rFonts w:cs="Times New Roman"/>
          <w:szCs w:val="24"/>
          <w:lang w:val="en-US"/>
        </w:rPr>
        <w:instrText xml:space="preserve"> ADDIN ZOTERO_ITEM {"citationID":"17o1n224vp","properties":{"formattedCitation":"{\\rtf (DONG; GANG, 2012; LI, H. \\i et al.\\i0{}, 2009; LI, M. \\i et al.\\i0{}, 2013; UZAIR \\i et al.\\i0{}, 2007; YAN, 2012; YONG \\i et al.\\i0{}, 2010)}","plainCitation":"(DONG; GANG, 2012; LI, H. et al., 2009; LI, M. et al., 2013; UZAIR et al., 2007; YAN, 2012; YONG et al., 2010)"},"citationItems":[{"id":2891,"uris":["http://zotero.org/users/892576/items/Z68RC4ES"],"uri":["http://zotero.org/users/892576/items/Z68RC4ES"],"label":"page"},{"id":2895,"uris":["http://zotero.org/users/892576/items/VAF38PNT"],"uri":["http://zotero.org/users/892576/items/VAF38PNT"],"label":"page"},{"id":2897,"uris":["http://zotero.org/users/892576/items/DS2UFUGT"],"uri":["http://zotero.org/users/892576/items/DS2UFUGT"],"label":"page"},{"id":2899,"uris":["http://zotero.org/users/892576/items/QFI32TS9"],"uri":["http://zotero.org/users/892576/items/QFI32TS9"],"label":"page"},{"id":2889,"uris":["http://zotero.org/users/892576/items/3V4X5JRN"],"uri":["http://zotero.org/users/892576/items/3V4X5JRN"],"label":"page"},{"id":2893,"uris":["http://zotero.org/users/892576/items/7KS6S3DX"],"uri":["http://zotero.org/users/892576/items/7KS6S3DX"],"label":"page"}]} </w:instrText>
      </w:r>
      <w:r w:rsidRPr="00CD5B1E">
        <w:rPr>
          <w:rFonts w:cs="Times New Roman"/>
          <w:szCs w:val="24"/>
          <w:lang w:val="en-US"/>
        </w:rPr>
        <w:fldChar w:fldCharType="separate"/>
      </w:r>
      <w:r w:rsidRPr="00CD5B1E">
        <w:rPr>
          <w:rFonts w:cs="Times New Roman"/>
          <w:szCs w:val="24"/>
          <w:lang w:val="en-US"/>
        </w:rPr>
        <w:t xml:space="preserve">(DONG; GANG, 2012; LI, H. </w:t>
      </w:r>
      <w:r w:rsidRPr="00360B53">
        <w:rPr>
          <w:rFonts w:cs="Times New Roman"/>
          <w:i/>
          <w:iCs/>
          <w:szCs w:val="24"/>
          <w:lang w:val="en-US"/>
        </w:rPr>
        <w:t>et al.</w:t>
      </w:r>
      <w:r w:rsidRPr="00360B53">
        <w:rPr>
          <w:rFonts w:cs="Times New Roman"/>
          <w:szCs w:val="24"/>
          <w:lang w:val="en-US"/>
        </w:rPr>
        <w:t xml:space="preserve">, 2009; LI, M. </w:t>
      </w:r>
      <w:r w:rsidRPr="00360B53">
        <w:rPr>
          <w:rFonts w:cs="Times New Roman"/>
          <w:i/>
          <w:iCs/>
          <w:szCs w:val="24"/>
          <w:lang w:val="en-US"/>
        </w:rPr>
        <w:t>et al.</w:t>
      </w:r>
      <w:r w:rsidRPr="00360B53">
        <w:rPr>
          <w:rFonts w:cs="Times New Roman"/>
          <w:szCs w:val="24"/>
          <w:lang w:val="en-US"/>
        </w:rPr>
        <w:t xml:space="preserve">, 2013; UZAIR </w:t>
      </w:r>
      <w:r w:rsidRPr="00360B53">
        <w:rPr>
          <w:rFonts w:cs="Times New Roman"/>
          <w:i/>
          <w:iCs/>
          <w:szCs w:val="24"/>
          <w:lang w:val="en-US"/>
        </w:rPr>
        <w:t>et al.</w:t>
      </w:r>
      <w:r w:rsidRPr="00360B53">
        <w:rPr>
          <w:rFonts w:cs="Times New Roman"/>
          <w:szCs w:val="24"/>
          <w:lang w:val="en-US"/>
        </w:rPr>
        <w:t xml:space="preserve">, 2007; YAN, 2012; YONG </w:t>
      </w:r>
      <w:r w:rsidRPr="000630C1">
        <w:rPr>
          <w:rFonts w:cs="Times New Roman"/>
          <w:i/>
          <w:iCs/>
          <w:szCs w:val="24"/>
          <w:lang w:val="en-US"/>
        </w:rPr>
        <w:t>et al.</w:t>
      </w:r>
      <w:r w:rsidRPr="000630C1">
        <w:rPr>
          <w:rFonts w:cs="Times New Roman"/>
          <w:szCs w:val="24"/>
          <w:lang w:val="en-US"/>
        </w:rPr>
        <w:t>, 2010)</w:t>
      </w:r>
      <w:r w:rsidRPr="00CD5B1E">
        <w:rPr>
          <w:rFonts w:cs="Times New Roman"/>
          <w:szCs w:val="24"/>
          <w:lang w:val="en-US"/>
        </w:rPr>
        <w:fldChar w:fldCharType="end"/>
      </w:r>
      <w:r w:rsidRPr="00CD5B1E">
        <w:rPr>
          <w:rFonts w:cs="Times New Roman"/>
          <w:szCs w:val="24"/>
          <w:lang w:val="en-US"/>
        </w:rPr>
        <w:t xml:space="preserve">, to number a few, there is no correspondent approach that deals with DVCS, as discussed in </w:t>
      </w:r>
      <w:r w:rsidRPr="00360B53">
        <w:rPr>
          <w:rFonts w:cs="Times New Roman"/>
          <w:color w:val="FF0000"/>
          <w:szCs w:val="24"/>
          <w:lang w:val="en-US"/>
        </w:rPr>
        <w:t>&lt;link to chapter on related work&gt;</w:t>
      </w:r>
      <w:r w:rsidRPr="00360B53">
        <w:rPr>
          <w:rFonts w:cs="Times New Roman"/>
          <w:szCs w:val="24"/>
          <w:lang w:val="en-US"/>
        </w:rPr>
        <w:t xml:space="preserve">. </w:t>
      </w:r>
    </w:p>
    <w:p w14:paraId="78EB6294" w14:textId="77777777" w:rsidR="00FF7707" w:rsidRPr="00360B53" w:rsidRDefault="00FF7707" w:rsidP="00FF7707">
      <w:pPr>
        <w:rPr>
          <w:lang w:val="en-US"/>
        </w:rPr>
      </w:pPr>
      <w:r w:rsidRPr="00360B53">
        <w:rPr>
          <w:lang w:val="en-US"/>
        </w:rPr>
        <w:t xml:space="preserve">Consider the example scenario shown in </w:t>
      </w:r>
      <w:r w:rsidRPr="00CD5B1E">
        <w:rPr>
          <w:lang w:val="en-US"/>
        </w:rPr>
        <w:fldChar w:fldCharType="begin"/>
      </w:r>
      <w:r w:rsidRPr="00CD5B1E">
        <w:rPr>
          <w:lang w:val="en-US"/>
        </w:rPr>
        <w:instrText xml:space="preserve"> REF _Ref393358131 \h </w:instrText>
      </w:r>
      <w:r w:rsidRPr="00CD5B1E">
        <w:rPr>
          <w:lang w:val="en-US"/>
        </w:rPr>
      </w:r>
      <w:r w:rsidRPr="00CD5B1E">
        <w:rPr>
          <w:lang w:val="en-US"/>
        </w:rPr>
        <w:fldChar w:fldCharType="separate"/>
      </w:r>
      <w:r w:rsidRPr="00360B53">
        <w:rPr>
          <w:lang w:val="en-US"/>
        </w:rPr>
        <w:t xml:space="preserve">Figure </w:t>
      </w:r>
      <w:r>
        <w:rPr>
          <w:noProof/>
          <w:lang w:val="en-US"/>
        </w:rPr>
        <w:t>1</w:t>
      </w:r>
      <w:r w:rsidRPr="00CD5B1E">
        <w:rPr>
          <w:lang w:val="en-US"/>
        </w:rPr>
        <w:fldChar w:fldCharType="end"/>
      </w:r>
      <w:r w:rsidRPr="00CD5B1E">
        <w:rPr>
          <w:lang w:val="en-US"/>
        </w:rPr>
        <w:t xml:space="preserve">, where there are some developers, each one owning a clone of a </w:t>
      </w:r>
      <w:r w:rsidRPr="00360B53">
        <w:rPr>
          <w:lang w:val="en-US"/>
        </w:rPr>
        <w:t xml:space="preserve">repository originally created at Xavier Institute. Xavier Institute acts like a central repository, where code developed by all teams is integrated, tested, and released to production. There is a team working at Xavier Institute, led by Professor Xavier, and a remote </w:t>
      </w:r>
      <w:r w:rsidRPr="000630C1">
        <w:rPr>
          <w:lang w:val="en-US"/>
        </w:rPr>
        <w:t>freelancer developer (Storm)</w:t>
      </w:r>
      <w:r w:rsidRPr="007424E7">
        <w:rPr>
          <w:lang w:val="en-US"/>
        </w:rPr>
        <w:t xml:space="preserve"> that periodically receives updates from the Institute. Outside the Institute, Wolverine leads a remote team located in a different site, which is constantly synchronized with the Institute. Solid lines in </w:t>
      </w:r>
      <w:r w:rsidRPr="00CD5B1E">
        <w:rPr>
          <w:lang w:val="en-US"/>
        </w:rPr>
        <w:fldChar w:fldCharType="begin"/>
      </w:r>
      <w:r w:rsidRPr="00CD5B1E">
        <w:rPr>
          <w:lang w:val="en-US"/>
        </w:rPr>
        <w:instrText xml:space="preserve"> REF _Ref393358131 \h </w:instrText>
      </w:r>
      <w:r w:rsidRPr="00CD5B1E">
        <w:rPr>
          <w:lang w:val="en-US"/>
        </w:rPr>
      </w:r>
      <w:r w:rsidRPr="00CD5B1E">
        <w:rPr>
          <w:lang w:val="en-US"/>
        </w:rPr>
        <w:fldChar w:fldCharType="separate"/>
      </w:r>
      <w:r w:rsidRPr="00360B53">
        <w:rPr>
          <w:lang w:val="en-US"/>
        </w:rPr>
        <w:t xml:space="preserve">Figure </w:t>
      </w:r>
      <w:r>
        <w:rPr>
          <w:noProof/>
          <w:lang w:val="en-US"/>
        </w:rPr>
        <w:t>1</w:t>
      </w:r>
      <w:r w:rsidRPr="00CD5B1E">
        <w:rPr>
          <w:lang w:val="en-US"/>
        </w:rPr>
        <w:fldChar w:fldCharType="end"/>
      </w:r>
      <w:r w:rsidRPr="00CD5B1E">
        <w:rPr>
          <w:lang w:val="en-US"/>
        </w:rPr>
        <w:t xml:space="preserve"> indicate push </w:t>
      </w:r>
      <w:r w:rsidRPr="00360B53">
        <w:rPr>
          <w:lang w:val="en-US"/>
        </w:rPr>
        <w:t xml:space="preserve">operations whereas dotted lines indicate pull operations </w:t>
      </w:r>
      <w:commentRangeStart w:id="142"/>
      <w:r w:rsidRPr="00360B53">
        <w:rPr>
          <w:lang w:val="en-US"/>
        </w:rPr>
        <w:t xml:space="preserve">(See Section </w:t>
      </w:r>
      <w:r w:rsidRPr="00360B53">
        <w:rPr>
          <w:color w:val="FF0000"/>
          <w:lang w:val="en-US"/>
        </w:rPr>
        <w:t>&lt;link to section on DVCS concepts&gt;</w:t>
      </w:r>
      <w:commentRangeEnd w:id="142"/>
      <w:r>
        <w:rPr>
          <w:rStyle w:val="Refdecomentrio"/>
        </w:rPr>
        <w:commentReference w:id="142"/>
      </w:r>
      <w:r w:rsidRPr="00360B53">
        <w:rPr>
          <w:lang w:val="en-US"/>
        </w:rPr>
        <w:t>. Thus, for example, Rogue can both pull updates from Gambit and push updates to him, and Beast can only pull updates from Rogue.</w:t>
      </w:r>
    </w:p>
    <w:p w14:paraId="7931B42F" w14:textId="77777777" w:rsidR="00FF7707" w:rsidRPr="006D5673" w:rsidRDefault="00FF7707" w:rsidP="00FF7707">
      <w:pPr>
        <w:rPr>
          <w:lang w:val="en-US"/>
        </w:rPr>
      </w:pPr>
      <w:r w:rsidRPr="000630C1">
        <w:rPr>
          <w:lang w:val="en-US"/>
        </w:rPr>
        <w:t xml:space="preserve">Each one of the developers has a complete copy of the repository. Luckily, this scenario </w:t>
      </w:r>
      <w:r w:rsidRPr="007424E7">
        <w:rPr>
          <w:lang w:val="en-US"/>
        </w:rPr>
        <w:t>has</w:t>
      </w:r>
      <w:r w:rsidRPr="00CB063E">
        <w:rPr>
          <w:lang w:val="en-US"/>
        </w:rPr>
        <w:t xml:space="preserve"> a Configuration Management Plan </w:t>
      </w:r>
      <w:r w:rsidRPr="00CD5B1E">
        <w:rPr>
          <w:lang w:val="en-US"/>
        </w:rPr>
        <w:fldChar w:fldCharType="begin"/>
      </w:r>
      <w:r w:rsidRPr="00CD5B1E">
        <w:rPr>
          <w:lang w:val="en-US"/>
        </w:rPr>
        <w:instrText xml:space="preserve"> ADDIN ZOTERO_ITEM {"citationID":"2e9el124hl","properties":{"formattedCitation":"(IEEE, 2012)","plainCitation":"(IEEE, 2012)"},"citationItems":[{"id":2910,"uris":["http://zotero.org/users/892576/items/MXVE45GM"],"uri":["http://zotero.org/users/892576/items/MXVE45GM"]}]} </w:instrText>
      </w:r>
      <w:r w:rsidRPr="00CD5B1E">
        <w:rPr>
          <w:lang w:val="en-US"/>
        </w:rPr>
        <w:fldChar w:fldCharType="separate"/>
      </w:r>
      <w:r w:rsidRPr="00CD5B1E">
        <w:rPr>
          <w:rFonts w:cs="Times New Roman"/>
          <w:lang w:val="en-US"/>
        </w:rPr>
        <w:t>(IEEE, 2012)</w:t>
      </w:r>
      <w:r w:rsidRPr="00CD5B1E">
        <w:rPr>
          <w:lang w:val="en-US"/>
        </w:rPr>
        <w:fldChar w:fldCharType="end"/>
      </w:r>
      <w:r w:rsidRPr="00CD5B1E">
        <w:rPr>
          <w:lang w:val="en-US"/>
        </w:rPr>
        <w:t xml:space="preserve"> in action, otherwise each one would be able to send and receive updates to or from any other, leading to a total of </w:t>
      </w:r>
      <w:commentRangeStart w:id="143"/>
      <w:r w:rsidRPr="00360B53">
        <w:rPr>
          <w:i/>
          <w:lang w:val="en-US"/>
        </w:rPr>
        <w:t>n * (n - 1)</w:t>
      </w:r>
      <w:r w:rsidRPr="00360B53">
        <w:rPr>
          <w:lang w:val="en-US"/>
        </w:rPr>
        <w:t xml:space="preserve"> </w:t>
      </w:r>
      <w:commentRangeEnd w:id="143"/>
      <w:r>
        <w:rPr>
          <w:rStyle w:val="Refdecomentrio"/>
        </w:rPr>
        <w:commentReference w:id="143"/>
      </w:r>
      <w:r w:rsidRPr="00360B53">
        <w:rPr>
          <w:lang w:val="en-US"/>
        </w:rPr>
        <w:t xml:space="preserve">different possibilities of communication (where </w:t>
      </w:r>
      <w:r w:rsidRPr="00F96233">
        <w:rPr>
          <w:i/>
          <w:lang w:val="en-US"/>
        </w:rPr>
        <w:t>n</w:t>
      </w:r>
      <w:r w:rsidRPr="00360B53">
        <w:rPr>
          <w:lang w:val="en-US"/>
        </w:rPr>
        <w:t xml:space="preserve"> is the number of developers in the topology). In practice, however, this limit is not reached: while interaction amongst some developers is frequent, it may happen that others have no idea about the existence of some coworkers. </w:t>
      </w:r>
      <w:r w:rsidRPr="000630C1">
        <w:rPr>
          <w:lang w:val="en-US"/>
        </w:rPr>
        <w:t>For instance, Mystique and Nightcrawler</w:t>
      </w:r>
      <w:r w:rsidRPr="007424E7">
        <w:rPr>
          <w:lang w:val="en-US"/>
        </w:rPr>
        <w:t xml:space="preserve"> may not be aware of each other existence</w:t>
      </w:r>
      <w:r w:rsidRPr="00CB063E">
        <w:rPr>
          <w:lang w:val="en-US"/>
        </w:rPr>
        <w:t xml:space="preserve">, </w:t>
      </w:r>
      <w:r w:rsidRPr="006D5673">
        <w:rPr>
          <w:lang w:val="en-US"/>
        </w:rPr>
        <w:t>as there is no direct communication between them.</w:t>
      </w:r>
    </w:p>
    <w:p w14:paraId="02DA68FD" w14:textId="77777777" w:rsidR="00FF7707" w:rsidRPr="00CD5B1E" w:rsidRDefault="00FF7707" w:rsidP="00FF7707">
      <w:pPr>
        <w:ind w:firstLine="0"/>
        <w:jc w:val="center"/>
        <w:rPr>
          <w:lang w:val="en-US"/>
        </w:rPr>
      </w:pPr>
      <w:r w:rsidRPr="00F96233">
        <w:rPr>
          <w:noProof/>
          <w:lang w:eastAsia="pt-BR"/>
        </w:rPr>
        <w:drawing>
          <wp:inline distT="0" distB="0" distL="0" distR="0" wp14:anchorId="5600730F" wp14:editId="6A4AFC89">
            <wp:extent cx="3810632" cy="28765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13803" cy="2878943"/>
                    </a:xfrm>
                    <a:prstGeom prst="rect">
                      <a:avLst/>
                    </a:prstGeom>
                    <a:noFill/>
                    <a:ln>
                      <a:noFill/>
                    </a:ln>
                  </pic:spPr>
                </pic:pic>
              </a:graphicData>
            </a:graphic>
          </wp:inline>
        </w:drawing>
      </w:r>
    </w:p>
    <w:p w14:paraId="0FFA5368" w14:textId="77777777" w:rsidR="00FF7707" w:rsidRPr="00CD5B1E" w:rsidRDefault="00FF7707" w:rsidP="00FF7707">
      <w:pPr>
        <w:pStyle w:val="Legenda"/>
        <w:rPr>
          <w:lang w:val="en-US"/>
        </w:rPr>
      </w:pPr>
      <w:bookmarkStart w:id="144" w:name="_Ref393358131"/>
      <w:bookmarkStart w:id="145" w:name="_Toc393356493"/>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1</w:t>
      </w:r>
      <w:r w:rsidRPr="00F96233">
        <w:rPr>
          <w:lang w:val="en-US"/>
        </w:rPr>
        <w:fldChar w:fldCharType="end"/>
      </w:r>
      <w:bookmarkEnd w:id="144"/>
      <w:r w:rsidRPr="00CD5B1E">
        <w:rPr>
          <w:lang w:val="en-US"/>
        </w:rPr>
        <w:t xml:space="preserve"> - A development scenario involving some developers</w:t>
      </w:r>
      <w:bookmarkEnd w:id="145"/>
    </w:p>
    <w:p w14:paraId="115E77AE" w14:textId="77777777" w:rsidR="00FF7707" w:rsidRPr="007424E7" w:rsidRDefault="00FF7707" w:rsidP="00FF7707">
      <w:pPr>
        <w:rPr>
          <w:lang w:val="en-US"/>
        </w:rPr>
      </w:pPr>
      <w:r w:rsidRPr="00CD5B1E">
        <w:rPr>
          <w:lang w:val="en-US"/>
        </w:rPr>
        <w:t>Apart from drawing a topology, several questions may arise from this scenario. As an example, from a developer’s point of view, like Beast, how can he know at a given moment if there are commits in Rogue, in Gambit</w:t>
      </w:r>
      <w:r>
        <w:rPr>
          <w:lang w:val="en-US"/>
        </w:rPr>
        <w:t>,</w:t>
      </w:r>
      <w:r w:rsidRPr="000630C1">
        <w:rPr>
          <w:lang w:val="en-US"/>
        </w:rPr>
        <w:t xml:space="preserve"> or in Nightcrawler clones that were not yet pulle</w:t>
      </w:r>
      <w:r w:rsidRPr="007424E7">
        <w:rPr>
          <w:lang w:val="en-US"/>
        </w:rPr>
        <w:t xml:space="preserve">d? Alternatively, would be the case that there are local commits pending to be pushed to Gambit? Beast could certainly periodically pull changes from his peers, checking if there were updates available, but this would be a manual procedure, prone to be forgotten. </w:t>
      </w:r>
      <w:commentRangeStart w:id="146"/>
      <w:r w:rsidRPr="007424E7">
        <w:rPr>
          <w:lang w:val="en-US"/>
        </w:rPr>
        <w:t>What if there had the knowledge of Beast’s peers, and constantly monitored those,</w:t>
      </w:r>
      <w:commentRangeEnd w:id="146"/>
      <w:r>
        <w:rPr>
          <w:rStyle w:val="Refdecomentrio"/>
        </w:rPr>
        <w:commentReference w:id="146"/>
      </w:r>
      <w:r w:rsidRPr="007424E7">
        <w:rPr>
          <w:lang w:val="en-US"/>
        </w:rPr>
        <w:t xml:space="preserve"> warning Beast of any local or remote updates that had not been synchronized yet?</w:t>
      </w:r>
    </w:p>
    <w:p w14:paraId="70220FD8" w14:textId="77777777" w:rsidR="00FF7707" w:rsidRPr="00CB063E" w:rsidRDefault="00FF7707" w:rsidP="00FF7707">
      <w:pPr>
        <w:rPr>
          <w:lang w:val="en-US"/>
        </w:rPr>
      </w:pPr>
      <w:r w:rsidRPr="007424E7">
        <w:rPr>
          <w:lang w:val="en-US"/>
        </w:rPr>
        <w:t xml:space="preserve">From an administrator’s point of view, how can </w:t>
      </w:r>
      <w:commentRangeStart w:id="147"/>
      <w:r w:rsidRPr="007424E7">
        <w:rPr>
          <w:lang w:val="en-US"/>
        </w:rPr>
        <w:t xml:space="preserve">he </w:t>
      </w:r>
      <w:commentRangeEnd w:id="147"/>
      <w:r>
        <w:rPr>
          <w:rStyle w:val="Refdecomentrio"/>
        </w:rPr>
        <w:commentReference w:id="147"/>
      </w:r>
      <w:r w:rsidRPr="007424E7">
        <w:rPr>
          <w:lang w:val="en-US"/>
        </w:rPr>
        <w:t xml:space="preserve">know which the existing clones of </w:t>
      </w:r>
      <w:r w:rsidRPr="00CB063E">
        <w:rPr>
          <w:lang w:val="en-US"/>
        </w:rPr>
        <w:t xml:space="preserve">a project are and how they relate amongst each other? How can he know if there are pending commits to be send from a staging repository to a production one? </w:t>
      </w:r>
    </w:p>
    <w:p w14:paraId="65C6D62A" w14:textId="77777777" w:rsidR="00FF7707" w:rsidRPr="007424E7" w:rsidRDefault="00FF7707" w:rsidP="00FF7707">
      <w:pPr>
        <w:rPr>
          <w:lang w:val="en-US"/>
        </w:rPr>
      </w:pPr>
      <w:r w:rsidRPr="00CB063E">
        <w:rPr>
          <w:lang w:val="en-US"/>
        </w:rPr>
        <w:t xml:space="preserve">The DyeVC approach </w:t>
      </w:r>
      <w:r w:rsidRPr="00CD5B1E">
        <w:rPr>
          <w:lang w:val="en-US"/>
        </w:rPr>
        <w:fldChar w:fldCharType="begin"/>
      </w:r>
      <w:r w:rsidRPr="00CD5B1E">
        <w:rPr>
          <w:lang w:val="en-US"/>
        </w:rPr>
        <w:instrText xml:space="preserve"> ADDIN ZOTERO_ITEM {"citationID":"1lel975u63","properties":{"formattedCitation":"(CESARIO; MURTA, 2013)","plainCitation":"(CESARIO; MURTA, 2013)"},"citationItems":[{"id":2523,"uris":["http://zotero.org/users/892576/items/UND4MEN6"],"uri":["http://zotero.org/users/892576/items/UND4MEN6"]}]} </w:instrText>
      </w:r>
      <w:r w:rsidRPr="00CD5B1E">
        <w:rPr>
          <w:lang w:val="en-US"/>
        </w:rPr>
        <w:fldChar w:fldCharType="separate"/>
      </w:r>
      <w:r w:rsidRPr="00CD5B1E">
        <w:rPr>
          <w:rFonts w:cs="Times New Roman"/>
          <w:lang w:val="en-US"/>
        </w:rPr>
        <w:t>(CESARIO; MURTA, 2013)</w:t>
      </w:r>
      <w:r w:rsidRPr="00CD5B1E">
        <w:rPr>
          <w:lang w:val="en-US"/>
        </w:rPr>
        <w:fldChar w:fldCharType="end"/>
      </w:r>
      <w:r w:rsidRPr="00CD5B1E">
        <w:rPr>
          <w:lang w:val="en-US"/>
        </w:rPr>
        <w:t xml:space="preserve"> came to fill this ga</w:t>
      </w:r>
      <w:r w:rsidRPr="00360B53">
        <w:rPr>
          <w:lang w:val="en-US"/>
        </w:rPr>
        <w:t xml:space="preserve">p in supporting DVCS usage. The goal of DyeVC is three-fold. First, DyeVC should work as a non-obtrusive awareness tool to increase the developer knowledge </w:t>
      </w:r>
      <w:r>
        <w:rPr>
          <w:lang w:val="en-US"/>
        </w:rPr>
        <w:t>on</w:t>
      </w:r>
      <w:r w:rsidRPr="00360B53">
        <w:rPr>
          <w:lang w:val="en-US"/>
        </w:rPr>
        <w:t xml:space="preserve"> what is going on around his repository and the repositories of his teammates. Second, DyeVC should</w:t>
      </w:r>
      <w:r w:rsidRPr="000630C1">
        <w:rPr>
          <w:lang w:val="en-US"/>
        </w:rPr>
        <w:t xml:space="preserve"> enable repository administrators </w:t>
      </w:r>
      <w:r w:rsidRPr="007424E7">
        <w:rPr>
          <w:lang w:val="en-US"/>
        </w:rPr>
        <w:t>and/or managers to visualize how the several existing repositories of a project interact with each other. Third, DyeVC should establish an extensible platform to present different information and metrics regarding</w:t>
      </w:r>
      <w:r>
        <w:rPr>
          <w:lang w:val="en-US"/>
        </w:rPr>
        <w:t xml:space="preserve"> projects that use DVCS</w:t>
      </w:r>
      <w:r w:rsidRPr="007424E7">
        <w:rPr>
          <w:lang w:val="en-US"/>
        </w:rPr>
        <w:t>.</w:t>
      </w:r>
    </w:p>
    <w:p w14:paraId="1812FD79" w14:textId="77777777" w:rsidR="00FF7707" w:rsidRPr="004C352C" w:rsidRDefault="00FF7707" w:rsidP="00FF7707">
      <w:pPr>
        <w:rPr>
          <w:lang w:val="en-US"/>
        </w:rPr>
      </w:pPr>
      <w:r w:rsidRPr="007424E7">
        <w:rPr>
          <w:lang w:val="en-US"/>
        </w:rPr>
        <w:t>This</w:t>
      </w:r>
      <w:r w:rsidRPr="00CB063E">
        <w:rPr>
          <w:lang w:val="en-US"/>
        </w:rPr>
        <w:t xml:space="preserve"> chapter explains the DyeVC approach, which consists of: (1) a mechanism to gather information from a set of repositories and (2) a set of extensible views with different levels of detail, </w:t>
      </w:r>
      <w:r w:rsidRPr="006D5673">
        <w:rPr>
          <w:lang w:val="en-US"/>
        </w:rPr>
        <w:t xml:space="preserve">allowing DyeVC users </w:t>
      </w:r>
      <w:r w:rsidRPr="001D4DF6">
        <w:rPr>
          <w:lang w:val="en-US"/>
        </w:rPr>
        <w:t xml:space="preserve">to </w:t>
      </w:r>
      <w:r w:rsidRPr="004C352C">
        <w:rPr>
          <w:lang w:val="en-US"/>
        </w:rPr>
        <w:t xml:space="preserve">visualize this information. </w:t>
      </w:r>
    </w:p>
    <w:p w14:paraId="2B92DA3C" w14:textId="77777777" w:rsidR="00FF7707" w:rsidRPr="00CD5B1E" w:rsidRDefault="00FF7707" w:rsidP="00FF7707">
      <w:pPr>
        <w:rPr>
          <w:lang w:val="en-US"/>
        </w:rPr>
      </w:pPr>
      <w:r w:rsidRPr="004C352C">
        <w:rPr>
          <w:lang w:val="en-US"/>
        </w:rPr>
        <w:t xml:space="preserve">This chapter is organized as follows: Section </w:t>
      </w:r>
      <w:r w:rsidRPr="00CD5B1E">
        <w:rPr>
          <w:lang w:val="en-US"/>
        </w:rPr>
        <w:fldChar w:fldCharType="begin"/>
      </w:r>
      <w:r w:rsidRPr="00CD5B1E">
        <w:rPr>
          <w:lang w:val="en-US"/>
        </w:rPr>
        <w:instrText xml:space="preserve"> REF _Ref397239834 \w \h </w:instrText>
      </w:r>
      <w:r w:rsidRPr="00CD5B1E">
        <w:rPr>
          <w:lang w:val="en-US"/>
        </w:rPr>
      </w:r>
      <w:r w:rsidRPr="00CD5B1E">
        <w:rPr>
          <w:lang w:val="en-US"/>
        </w:rPr>
        <w:fldChar w:fldCharType="separate"/>
      </w:r>
      <w:r>
        <w:rPr>
          <w:lang w:val="en-US"/>
        </w:rPr>
        <w:t>1.2</w:t>
      </w:r>
      <w:r w:rsidRPr="00CD5B1E">
        <w:rPr>
          <w:lang w:val="en-US"/>
        </w:rPr>
        <w:fldChar w:fldCharType="end"/>
      </w:r>
      <w:r w:rsidRPr="00CD5B1E">
        <w:rPr>
          <w:lang w:val="en-US"/>
        </w:rPr>
        <w:t xml:space="preserve"> </w:t>
      </w:r>
      <w:commentRangeStart w:id="148"/>
      <w:r w:rsidRPr="00CD5B1E">
        <w:rPr>
          <w:lang w:val="en-US"/>
        </w:rPr>
        <w:t>explains the data model used to store</w:t>
      </w:r>
      <w:r w:rsidRPr="00360B53">
        <w:rPr>
          <w:lang w:val="en-US"/>
        </w:rPr>
        <w:t xml:space="preserve"> the information that our approach gathers.</w:t>
      </w:r>
      <w:commentRangeEnd w:id="148"/>
      <w:r>
        <w:rPr>
          <w:rStyle w:val="Refdecomentrio"/>
        </w:rPr>
        <w:commentReference w:id="148"/>
      </w:r>
      <w:r w:rsidRPr="00360B53">
        <w:rPr>
          <w:lang w:val="en-US"/>
        </w:rPr>
        <w:t xml:space="preserve"> Section </w:t>
      </w:r>
      <w:r w:rsidRPr="00CD5B1E">
        <w:rPr>
          <w:lang w:val="en-US"/>
        </w:rPr>
        <w:fldChar w:fldCharType="begin"/>
      </w:r>
      <w:r w:rsidRPr="00CD5B1E">
        <w:rPr>
          <w:lang w:val="en-US"/>
        </w:rPr>
        <w:instrText xml:space="preserve"> REF _Ref397239844 \w \h </w:instrText>
      </w:r>
      <w:r w:rsidRPr="00CD5B1E">
        <w:rPr>
          <w:lang w:val="en-US"/>
        </w:rPr>
      </w:r>
      <w:r w:rsidRPr="00CD5B1E">
        <w:rPr>
          <w:lang w:val="en-US"/>
        </w:rPr>
        <w:fldChar w:fldCharType="separate"/>
      </w:r>
      <w:r>
        <w:rPr>
          <w:lang w:val="en-US"/>
        </w:rPr>
        <w:t>1.3</w:t>
      </w:r>
      <w:r w:rsidRPr="00CD5B1E">
        <w:rPr>
          <w:lang w:val="en-US"/>
        </w:rPr>
        <w:fldChar w:fldCharType="end"/>
      </w:r>
      <w:r w:rsidRPr="00CD5B1E">
        <w:rPr>
          <w:lang w:val="en-US"/>
        </w:rPr>
        <w:t xml:space="preserve"> show</w:t>
      </w:r>
      <w:r w:rsidRPr="00360B53">
        <w:rPr>
          <w:lang w:val="en-US"/>
        </w:rPr>
        <w:t xml:space="preserve">s how this information is presented using different levels of detail. Section </w:t>
      </w:r>
      <w:r w:rsidRPr="00CD5B1E">
        <w:rPr>
          <w:lang w:val="en-US"/>
        </w:rPr>
        <w:fldChar w:fldCharType="begin"/>
      </w:r>
      <w:r w:rsidRPr="00CD5B1E">
        <w:rPr>
          <w:lang w:val="en-US"/>
        </w:rPr>
        <w:instrText xml:space="preserve"> REF _Ref397275272 \w \h </w:instrText>
      </w:r>
      <w:r w:rsidRPr="00CD5B1E">
        <w:rPr>
          <w:lang w:val="en-US"/>
        </w:rPr>
      </w:r>
      <w:r w:rsidRPr="00CD5B1E">
        <w:rPr>
          <w:lang w:val="en-US"/>
        </w:rPr>
        <w:fldChar w:fldCharType="separate"/>
      </w:r>
      <w:r>
        <w:rPr>
          <w:lang w:val="en-US"/>
        </w:rPr>
        <w:t>1.4</w:t>
      </w:r>
      <w:r w:rsidRPr="00CD5B1E">
        <w:rPr>
          <w:lang w:val="en-US"/>
        </w:rPr>
        <w:fldChar w:fldCharType="end"/>
      </w:r>
      <w:r w:rsidRPr="00CD5B1E">
        <w:rPr>
          <w:lang w:val="en-US"/>
        </w:rPr>
        <w:t xml:space="preserve"> discusses</w:t>
      </w:r>
      <w:r w:rsidRPr="00360B53">
        <w:rPr>
          <w:lang w:val="en-US"/>
        </w:rPr>
        <w:t xml:space="preserve"> what happens behind the scenes, presenting the algorithms involved in the data synchronization process.</w:t>
      </w:r>
      <w:r w:rsidRPr="000630C1">
        <w:rPr>
          <w:lang w:val="en-US"/>
        </w:rPr>
        <w:t xml:space="preserve"> Section </w:t>
      </w:r>
      <w:r w:rsidRPr="00CD5B1E">
        <w:rPr>
          <w:lang w:val="en-US"/>
        </w:rPr>
        <w:fldChar w:fldCharType="begin"/>
      </w:r>
      <w:r w:rsidRPr="00CD5B1E">
        <w:rPr>
          <w:lang w:val="en-US"/>
        </w:rPr>
        <w:instrText xml:space="preserve"> REF _Ref397275306 \w \h </w:instrText>
      </w:r>
      <w:r w:rsidRPr="00CD5B1E">
        <w:rPr>
          <w:lang w:val="en-US"/>
        </w:rPr>
      </w:r>
      <w:r w:rsidRPr="00CD5B1E">
        <w:rPr>
          <w:lang w:val="en-US"/>
        </w:rPr>
        <w:fldChar w:fldCharType="separate"/>
      </w:r>
      <w:r>
        <w:rPr>
          <w:lang w:val="en-US"/>
        </w:rPr>
        <w:t>1.5</w:t>
      </w:r>
      <w:r w:rsidRPr="00CD5B1E">
        <w:rPr>
          <w:lang w:val="en-US"/>
        </w:rPr>
        <w:fldChar w:fldCharType="end"/>
      </w:r>
      <w:r w:rsidRPr="00CD5B1E">
        <w:rPr>
          <w:lang w:val="en-US"/>
        </w:rPr>
        <w:t xml:space="preserve"> presents the technologies used in the prototype implementation. Section </w:t>
      </w:r>
      <w:r w:rsidRPr="00CD5B1E">
        <w:rPr>
          <w:lang w:val="en-US"/>
        </w:rPr>
        <w:fldChar w:fldCharType="begin"/>
      </w:r>
      <w:r w:rsidRPr="00CD5B1E">
        <w:rPr>
          <w:lang w:val="en-US"/>
        </w:rPr>
        <w:instrText xml:space="preserve"> REF _Ref397275331 \w \h </w:instrText>
      </w:r>
      <w:r w:rsidRPr="00CD5B1E">
        <w:rPr>
          <w:lang w:val="en-US"/>
        </w:rPr>
      </w:r>
      <w:r w:rsidRPr="00CD5B1E">
        <w:rPr>
          <w:lang w:val="en-US"/>
        </w:rPr>
        <w:fldChar w:fldCharType="separate"/>
      </w:r>
      <w:r>
        <w:rPr>
          <w:lang w:val="en-US"/>
        </w:rPr>
        <w:t>1.6</w:t>
      </w:r>
      <w:r w:rsidRPr="00CD5B1E">
        <w:rPr>
          <w:lang w:val="en-US"/>
        </w:rPr>
        <w:fldChar w:fldCharType="end"/>
      </w:r>
      <w:r w:rsidRPr="00CD5B1E">
        <w:rPr>
          <w:lang w:val="en-US"/>
        </w:rPr>
        <w:t xml:space="preserve"> discusses DyeVC usage. Lastly</w:t>
      </w:r>
      <w:r w:rsidRPr="00360B53">
        <w:rPr>
          <w:lang w:val="en-US"/>
        </w:rPr>
        <w:t xml:space="preserve">, Section </w:t>
      </w:r>
      <w:r w:rsidRPr="00CD5B1E">
        <w:rPr>
          <w:lang w:val="en-US"/>
        </w:rPr>
        <w:fldChar w:fldCharType="begin"/>
      </w:r>
      <w:r w:rsidRPr="00CD5B1E">
        <w:rPr>
          <w:lang w:val="en-US"/>
        </w:rPr>
        <w:instrText xml:space="preserve"> REF _Ref397275417 \w \h </w:instrText>
      </w:r>
      <w:r w:rsidRPr="00CD5B1E">
        <w:rPr>
          <w:lang w:val="en-US"/>
        </w:rPr>
      </w:r>
      <w:r w:rsidRPr="00CD5B1E">
        <w:rPr>
          <w:lang w:val="en-US"/>
        </w:rPr>
        <w:fldChar w:fldCharType="separate"/>
      </w:r>
      <w:r>
        <w:rPr>
          <w:lang w:val="en-US"/>
        </w:rPr>
        <w:t>1.7</w:t>
      </w:r>
      <w:r w:rsidRPr="00CD5B1E">
        <w:rPr>
          <w:lang w:val="en-US"/>
        </w:rPr>
        <w:fldChar w:fldCharType="end"/>
      </w:r>
      <w:r w:rsidRPr="00CD5B1E">
        <w:rPr>
          <w:lang w:val="en-US"/>
        </w:rPr>
        <w:t xml:space="preserve"> presents the final considerations of this chapter.</w:t>
      </w:r>
    </w:p>
    <w:p w14:paraId="3BCAEA04" w14:textId="77777777" w:rsidR="00FF7707" w:rsidRPr="00360B53" w:rsidRDefault="00FF7707" w:rsidP="00FF7707">
      <w:pPr>
        <w:pStyle w:val="Ttulo2"/>
        <w:rPr>
          <w:lang w:val="en-US"/>
        </w:rPr>
      </w:pPr>
      <w:bookmarkStart w:id="149" w:name="_Ref397239834"/>
      <w:bookmarkStart w:id="150" w:name="_Ref397241458"/>
      <w:bookmarkStart w:id="151" w:name="_Toc399663049"/>
      <w:commentRangeStart w:id="152"/>
      <w:r w:rsidRPr="00360B53">
        <w:rPr>
          <w:lang w:val="en-US"/>
        </w:rPr>
        <w:t>Information Gathering</w:t>
      </w:r>
      <w:bookmarkEnd w:id="149"/>
      <w:bookmarkEnd w:id="150"/>
      <w:commentRangeEnd w:id="152"/>
      <w:r>
        <w:rPr>
          <w:rStyle w:val="Refdecomentrio"/>
          <w:rFonts w:eastAsiaTheme="minorHAnsi" w:cstheme="minorBidi"/>
          <w:b w:val="0"/>
          <w:bCs w:val="0"/>
          <w:caps w:val="0"/>
        </w:rPr>
        <w:commentReference w:id="152"/>
      </w:r>
      <w:bookmarkEnd w:id="151"/>
    </w:p>
    <w:p w14:paraId="72807A76" w14:textId="77777777" w:rsidR="00FF7707" w:rsidRPr="00360B53" w:rsidRDefault="00FF7707" w:rsidP="00FF7707">
      <w:pPr>
        <w:rPr>
          <w:lang w:val="en-US"/>
        </w:rPr>
      </w:pPr>
      <w:r w:rsidRPr="00360B53">
        <w:rPr>
          <w:lang w:val="en-US"/>
        </w:rPr>
        <w:t>DyeVC continuously gathers information from a group of interrela</w:t>
      </w:r>
      <w:r w:rsidRPr="000630C1">
        <w:rPr>
          <w:lang w:val="en-US"/>
        </w:rPr>
        <w:t xml:space="preserve">ted repositories, starting from repositories registered by the user. As shown in </w:t>
      </w:r>
      <w:r w:rsidRPr="00CD5B1E">
        <w:rPr>
          <w:lang w:val="en-US"/>
        </w:rPr>
        <w:fldChar w:fldCharType="begin"/>
      </w:r>
      <w:r w:rsidRPr="00CD5B1E">
        <w:rPr>
          <w:lang w:val="en-US"/>
        </w:rPr>
        <w:instrText xml:space="preserve"> REF _Ref393358291 \h </w:instrText>
      </w:r>
      <w:r w:rsidRPr="00CD5B1E">
        <w:rPr>
          <w:lang w:val="en-US"/>
        </w:rPr>
      </w:r>
      <w:r w:rsidRPr="00CD5B1E">
        <w:rPr>
          <w:lang w:val="en-US"/>
        </w:rPr>
        <w:fldChar w:fldCharType="separate"/>
      </w:r>
      <w:r w:rsidRPr="00CD5B1E">
        <w:rPr>
          <w:lang w:val="en-US"/>
        </w:rPr>
        <w:t xml:space="preserve">Figure </w:t>
      </w:r>
      <w:r>
        <w:rPr>
          <w:noProof/>
          <w:lang w:val="en-US"/>
        </w:rPr>
        <w:t>2</w:t>
      </w:r>
      <w:r w:rsidRPr="00CD5B1E">
        <w:rPr>
          <w:lang w:val="en-US"/>
        </w:rPr>
        <w:fldChar w:fldCharType="end"/>
      </w:r>
      <w:r w:rsidRPr="00CD5B1E">
        <w:rPr>
          <w:lang w:val="en-US"/>
        </w:rPr>
        <w:t>, data is gathered by DyeVC instances running at each user machine and is stored in a central document database. This way, information fr</w:t>
      </w:r>
      <w:r w:rsidRPr="00360B53">
        <w:rPr>
          <w:lang w:val="en-US"/>
        </w:rPr>
        <w:t xml:space="preserve">om one DyeVC instance is made available to every other instance in the topology. It is important to notice that DyeVC does not change anything in the local repositories. </w:t>
      </w:r>
      <w:commentRangeStart w:id="153"/>
      <w:r w:rsidRPr="00360B53">
        <w:rPr>
          <w:lang w:val="en-US"/>
        </w:rPr>
        <w:t>The approach only reads information in the repositories, and all the work is done at the central database or in working copies of the local repositories</w:t>
      </w:r>
      <w:commentRangeEnd w:id="153"/>
      <w:r>
        <w:rPr>
          <w:rStyle w:val="Refdecomentrio"/>
        </w:rPr>
        <w:commentReference w:id="153"/>
      </w:r>
      <w:r w:rsidRPr="00360B53">
        <w:rPr>
          <w:lang w:val="en-US"/>
        </w:rPr>
        <w:t>.</w:t>
      </w:r>
    </w:p>
    <w:p w14:paraId="45E6E6FF" w14:textId="77777777" w:rsidR="00FF7707" w:rsidRPr="00CD5B1E" w:rsidRDefault="00FF7707" w:rsidP="00FF7707">
      <w:pPr>
        <w:pStyle w:val="PrimeiroPargrafo"/>
        <w:jc w:val="center"/>
        <w:rPr>
          <w:lang w:val="en-US"/>
        </w:rPr>
      </w:pPr>
      <w:r w:rsidRPr="00F96233">
        <w:rPr>
          <w:noProof/>
        </w:rPr>
        <w:drawing>
          <wp:inline distT="0" distB="0" distL="0" distR="0" wp14:anchorId="59C6F7CC" wp14:editId="411D39C1">
            <wp:extent cx="2105340" cy="2085975"/>
            <wp:effectExtent l="0" t="0" r="9525" b="0"/>
            <wp:docPr id="2009" name="Imagem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0596" cy="2130815"/>
                    </a:xfrm>
                    <a:prstGeom prst="rect">
                      <a:avLst/>
                    </a:prstGeom>
                    <a:noFill/>
                  </pic:spPr>
                </pic:pic>
              </a:graphicData>
            </a:graphic>
          </wp:inline>
        </w:drawing>
      </w:r>
    </w:p>
    <w:p w14:paraId="46388E4B" w14:textId="77777777" w:rsidR="00FF7707" w:rsidRPr="00CD5B1E" w:rsidRDefault="00FF7707" w:rsidP="00FF7707">
      <w:pPr>
        <w:pStyle w:val="Legenda"/>
        <w:rPr>
          <w:lang w:val="en-US"/>
        </w:rPr>
      </w:pPr>
      <w:bookmarkStart w:id="154" w:name="_Ref393358291"/>
      <w:bookmarkStart w:id="155" w:name="_Toc393356494"/>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2</w:t>
      </w:r>
      <w:r w:rsidRPr="00F96233">
        <w:rPr>
          <w:lang w:val="en-US"/>
        </w:rPr>
        <w:fldChar w:fldCharType="end"/>
      </w:r>
      <w:bookmarkEnd w:id="154"/>
      <w:r w:rsidRPr="00CD5B1E">
        <w:rPr>
          <w:lang w:val="en-US"/>
        </w:rPr>
        <w:t xml:space="preserve"> - How DyeVC gathers information</w:t>
      </w:r>
      <w:bookmarkEnd w:id="155"/>
    </w:p>
    <w:p w14:paraId="02B79BEE" w14:textId="77777777" w:rsidR="00FF7707" w:rsidRPr="001657E3" w:rsidRDefault="00FF7707" w:rsidP="00FF7707">
      <w:pPr>
        <w:rPr>
          <w:lang w:val="en-US"/>
        </w:rPr>
      </w:pPr>
      <w:r w:rsidRPr="00CD5B1E">
        <w:rPr>
          <w:lang w:val="en-US"/>
        </w:rPr>
        <w:t xml:space="preserve">The data stored at the central database follows the model presented in </w:t>
      </w:r>
      <w:r w:rsidRPr="00CD5B1E">
        <w:rPr>
          <w:lang w:val="en-US"/>
        </w:rPr>
        <w:fldChar w:fldCharType="begin"/>
      </w:r>
      <w:r w:rsidRPr="00CD5B1E">
        <w:rPr>
          <w:lang w:val="en-US"/>
        </w:rPr>
        <w:instrText xml:space="preserve"> REF _Ref393358307 \h </w:instrText>
      </w:r>
      <w:r w:rsidRPr="00CD5B1E">
        <w:rPr>
          <w:lang w:val="en-US"/>
        </w:rPr>
      </w:r>
      <w:r w:rsidRPr="00CD5B1E">
        <w:rPr>
          <w:lang w:val="en-US"/>
        </w:rPr>
        <w:fldChar w:fldCharType="separate"/>
      </w:r>
      <w:r w:rsidRPr="00360B53">
        <w:rPr>
          <w:lang w:val="en-US"/>
        </w:rPr>
        <w:t xml:space="preserve">Figure </w:t>
      </w:r>
      <w:r>
        <w:rPr>
          <w:noProof/>
          <w:lang w:val="en-US"/>
        </w:rPr>
        <w:t>3</w:t>
      </w:r>
      <w:r w:rsidRPr="00CD5B1E">
        <w:rPr>
          <w:lang w:val="en-US"/>
        </w:rPr>
        <w:fldChar w:fldCharType="end"/>
      </w:r>
      <w:r w:rsidRPr="00CD5B1E">
        <w:rPr>
          <w:lang w:val="en-US"/>
        </w:rPr>
        <w:t xml:space="preserve">. A </w:t>
      </w:r>
      <w:r w:rsidRPr="00360B53">
        <w:rPr>
          <w:rFonts w:ascii="Courier New" w:hAnsi="Courier New" w:cs="Courier New"/>
          <w:sz w:val="20"/>
          <w:szCs w:val="20"/>
          <w:lang w:val="en-US"/>
        </w:rPr>
        <w:t>Project</w:t>
      </w:r>
      <w:r w:rsidRPr="00360B53">
        <w:rPr>
          <w:lang w:val="en-US"/>
        </w:rPr>
        <w:t xml:space="preserve"> is used to group all repository clones of the same system</w:t>
      </w:r>
      <w:r w:rsidRPr="000630C1">
        <w:rPr>
          <w:lang w:val="en-US"/>
        </w:rPr>
        <w:t>, and each project is identified by a project name</w:t>
      </w:r>
      <w:r w:rsidRPr="007424E7">
        <w:rPr>
          <w:lang w:val="en-US"/>
        </w:rPr>
        <w:t xml:space="preserve">. Repositories are stored as </w:t>
      </w:r>
      <w:r w:rsidRPr="007424E7">
        <w:rPr>
          <w:rFonts w:ascii="Courier New" w:hAnsi="Courier New" w:cs="Courier New"/>
          <w:sz w:val="20"/>
          <w:szCs w:val="20"/>
          <w:lang w:val="en-US"/>
        </w:rPr>
        <w:t>RepositoryInfo</w:t>
      </w:r>
      <w:r w:rsidRPr="007424E7">
        <w:rPr>
          <w:lang w:val="en-US"/>
        </w:rPr>
        <w:t xml:space="preserve"> and are identified by an id and the user can</w:t>
      </w:r>
      <w:r w:rsidRPr="00CB063E">
        <w:rPr>
          <w:lang w:val="en-US"/>
        </w:rPr>
        <w:t xml:space="preserve"> give it a meaningful clone name. We also store the hostname where the repository resides, as well </w:t>
      </w:r>
      <w:r>
        <w:rPr>
          <w:lang w:val="en-US"/>
        </w:rPr>
        <w:t xml:space="preserve">as </w:t>
      </w:r>
      <w:r w:rsidRPr="00CB063E">
        <w:rPr>
          <w:lang w:val="en-US"/>
        </w:rPr>
        <w:t>its path (e.g.</w:t>
      </w:r>
      <w:r>
        <w:rPr>
          <w:lang w:val="en-US"/>
        </w:rPr>
        <w:t>,</w:t>
      </w:r>
      <w:r w:rsidRPr="00CB063E">
        <w:rPr>
          <w:lang w:val="en-US"/>
        </w:rPr>
        <w:t xml:space="preserve"> a folder name, if it is on local disk or a </w:t>
      </w:r>
      <w:commentRangeStart w:id="156"/>
      <w:r w:rsidRPr="00CB063E">
        <w:rPr>
          <w:lang w:val="en-US"/>
        </w:rPr>
        <w:t>URL if it is on remote server</w:t>
      </w:r>
      <w:commentRangeEnd w:id="156"/>
      <w:r>
        <w:rPr>
          <w:rStyle w:val="Refdecomentrio"/>
        </w:rPr>
        <w:commentReference w:id="156"/>
      </w:r>
      <w:r w:rsidRPr="00CB063E">
        <w:rPr>
          <w:lang w:val="en-US"/>
        </w:rPr>
        <w:t xml:space="preserve">. A </w:t>
      </w:r>
      <w:r w:rsidRPr="006D5673">
        <w:rPr>
          <w:rFonts w:ascii="Courier New" w:hAnsi="Courier New" w:cs="Courier New"/>
          <w:sz w:val="20"/>
          <w:szCs w:val="20"/>
          <w:lang w:val="en-US"/>
        </w:rPr>
        <w:t>RepositoryInfo</w:t>
      </w:r>
      <w:r w:rsidRPr="006D5673">
        <w:rPr>
          <w:lang w:val="en-US"/>
        </w:rPr>
        <w:t xml:space="preserve"> also has a list of clones to which it pushes to and a list of clones from which it pulls. These lists are </w:t>
      </w:r>
      <w:r w:rsidRPr="001D4DF6">
        <w:rPr>
          <w:lang w:val="en-US"/>
        </w:rPr>
        <w:t xml:space="preserve">represented respectively by the self-associations </w:t>
      </w:r>
      <w:r w:rsidRPr="004C352C">
        <w:rPr>
          <w:rFonts w:ascii="Courier New" w:hAnsi="Courier New" w:cs="Courier New"/>
          <w:sz w:val="20"/>
          <w:szCs w:val="20"/>
          <w:lang w:val="en-US"/>
        </w:rPr>
        <w:t>pushesTo</w:t>
      </w:r>
      <w:r w:rsidRPr="004C352C">
        <w:rPr>
          <w:lang w:val="en-US"/>
        </w:rPr>
        <w:t xml:space="preserve"> and </w:t>
      </w:r>
      <w:r w:rsidRPr="004C352C">
        <w:rPr>
          <w:rFonts w:ascii="Courier New" w:hAnsi="Courier New" w:cs="Courier New"/>
          <w:sz w:val="20"/>
          <w:szCs w:val="20"/>
          <w:lang w:val="en-US"/>
        </w:rPr>
        <w:t>pullsFrom</w:t>
      </w:r>
      <w:r w:rsidRPr="008870B2">
        <w:rPr>
          <w:lang w:val="en-US"/>
        </w:rPr>
        <w:t xml:space="preserve">. </w:t>
      </w:r>
      <w:r w:rsidRPr="001657E3">
        <w:rPr>
          <w:lang w:val="en-US"/>
        </w:rPr>
        <w:t>Finally, we store the list of DyeVC instances that monitor the repository, in order to remove from the topology the repositories that are no longer referenced.</w:t>
      </w:r>
    </w:p>
    <w:p w14:paraId="58E5B447" w14:textId="77777777" w:rsidR="00FF7707" w:rsidRPr="00CD5B1E" w:rsidRDefault="00FF7707" w:rsidP="00FF7707">
      <w:pPr>
        <w:ind w:firstLine="0"/>
        <w:rPr>
          <w:lang w:val="en-US"/>
        </w:rPr>
      </w:pPr>
      <w:r w:rsidRPr="00625568">
        <w:rPr>
          <w:noProof/>
          <w:lang w:eastAsia="pt-BR"/>
        </w:rPr>
        <w:drawing>
          <wp:inline distT="0" distB="0" distL="0" distR="0" wp14:anchorId="193D897E" wp14:editId="68D05B39">
            <wp:extent cx="5760085" cy="45243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524375"/>
                    </a:xfrm>
                    <a:prstGeom prst="rect">
                      <a:avLst/>
                    </a:prstGeom>
                  </pic:spPr>
                </pic:pic>
              </a:graphicData>
            </a:graphic>
          </wp:inline>
        </w:drawing>
      </w:r>
    </w:p>
    <w:p w14:paraId="7F41F82F" w14:textId="77777777" w:rsidR="00FF7707" w:rsidRPr="00CD5B1E" w:rsidRDefault="00FF7707" w:rsidP="00FF7707">
      <w:pPr>
        <w:pStyle w:val="Legenda"/>
        <w:rPr>
          <w:lang w:val="en-US"/>
        </w:rPr>
      </w:pPr>
      <w:bookmarkStart w:id="157" w:name="_Ref393358307"/>
      <w:bookmarkStart w:id="158" w:name="_Toc393356495"/>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3</w:t>
      </w:r>
      <w:r w:rsidRPr="00F96233">
        <w:rPr>
          <w:lang w:val="en-US"/>
        </w:rPr>
        <w:fldChar w:fldCharType="end"/>
      </w:r>
      <w:bookmarkEnd w:id="157"/>
      <w:r w:rsidRPr="00CD5B1E">
        <w:rPr>
          <w:lang w:val="en-US"/>
        </w:rPr>
        <w:t xml:space="preserve"> - Model used to store topology data</w:t>
      </w:r>
      <w:bookmarkEnd w:id="158"/>
    </w:p>
    <w:p w14:paraId="20DB259A" w14:textId="77777777" w:rsidR="00FF7707" w:rsidRDefault="00FF7707" w:rsidP="00FF7707">
      <w:pPr>
        <w:rPr>
          <w:lang w:val="en-US"/>
        </w:rPr>
      </w:pPr>
      <w:bookmarkStart w:id="159" w:name="_Ref384931870"/>
      <w:r w:rsidRPr="00CD5B1E">
        <w:rPr>
          <w:lang w:val="en-US"/>
        </w:rPr>
        <w:t xml:space="preserve">The finer </w:t>
      </w:r>
      <w:r>
        <w:rPr>
          <w:lang w:val="en-US"/>
        </w:rPr>
        <w:t>grain</w:t>
      </w:r>
      <w:r w:rsidRPr="005973EB">
        <w:rPr>
          <w:lang w:val="en-US"/>
        </w:rPr>
        <w:t xml:space="preserve"> of information is the </w:t>
      </w:r>
      <w:r w:rsidRPr="005973EB">
        <w:rPr>
          <w:rFonts w:ascii="Courier New" w:hAnsi="Courier New" w:cs="Courier New"/>
          <w:sz w:val="20"/>
          <w:szCs w:val="20"/>
          <w:lang w:val="en-US"/>
        </w:rPr>
        <w:t>CommitInfo</w:t>
      </w:r>
      <w:r w:rsidRPr="005973EB">
        <w:rPr>
          <w:lang w:val="en-US"/>
        </w:rPr>
        <w:t xml:space="preserve">, which represents each commit in the topology. A commit is identified by </w:t>
      </w:r>
      <w:r>
        <w:rPr>
          <w:lang w:val="en-US"/>
        </w:rPr>
        <w:t>a</w:t>
      </w:r>
      <w:r w:rsidRPr="005973EB">
        <w:rPr>
          <w:lang w:val="en-US"/>
        </w:rPr>
        <w:t xml:space="preserve"> hash</w:t>
      </w:r>
      <w:r>
        <w:rPr>
          <w:lang w:val="en-US"/>
        </w:rPr>
        <w:t xml:space="preserve"> code</w:t>
      </w:r>
      <w:r w:rsidRPr="005973EB">
        <w:rPr>
          <w:lang w:val="en-US"/>
        </w:rPr>
        <w:t xml:space="preserve"> and it can refer to its parents, </w:t>
      </w:r>
      <w:commentRangeStart w:id="160"/>
      <w:r w:rsidRPr="005973EB">
        <w:rPr>
          <w:lang w:val="en-US"/>
        </w:rPr>
        <w:t>in the case of a merge</w:t>
      </w:r>
      <w:commentRangeEnd w:id="160"/>
      <w:r>
        <w:rPr>
          <w:rStyle w:val="Refdecomentrio"/>
        </w:rPr>
        <w:commentReference w:id="160"/>
      </w:r>
      <w:r w:rsidRPr="005973EB">
        <w:rPr>
          <w:lang w:val="en-US"/>
        </w:rPr>
        <w:t xml:space="preserve">. </w:t>
      </w:r>
      <w:r w:rsidRPr="00A628E9">
        <w:rPr>
          <w:lang w:val="en-US"/>
        </w:rPr>
        <w:t xml:space="preserve">As each commit may not exist in all repositories </w:t>
      </w:r>
      <w:r>
        <w:rPr>
          <w:lang w:val="en-US"/>
        </w:rPr>
        <w:t>of</w:t>
      </w:r>
      <w:r w:rsidRPr="00A628E9">
        <w:rPr>
          <w:lang w:val="en-US"/>
        </w:rPr>
        <w:t xml:space="preserve"> the topology, we store the list of repositories where each commit </w:t>
      </w:r>
      <w:r>
        <w:rPr>
          <w:lang w:val="en-US"/>
        </w:rPr>
        <w:t>can be</w:t>
      </w:r>
      <w:r w:rsidRPr="00A628E9">
        <w:rPr>
          <w:lang w:val="en-US"/>
        </w:rPr>
        <w:t xml:space="preserve"> found (</w:t>
      </w:r>
      <w:r w:rsidRPr="00A628E9">
        <w:rPr>
          <w:rFonts w:ascii="Courier New" w:hAnsi="Courier New" w:cs="Courier New"/>
          <w:sz w:val="20"/>
          <w:szCs w:val="20"/>
          <w:lang w:val="en-US"/>
        </w:rPr>
        <w:t>foundIn</w:t>
      </w:r>
      <w:r w:rsidRPr="00A628E9">
        <w:rPr>
          <w:lang w:val="en-US"/>
        </w:rPr>
        <w:t xml:space="preserve"> association). We also store the committer, the commit message</w:t>
      </w:r>
      <w:r>
        <w:rPr>
          <w:lang w:val="en-US"/>
        </w:rPr>
        <w:t>,</w:t>
      </w:r>
      <w:r w:rsidRPr="00A628E9">
        <w:rPr>
          <w:lang w:val="en-US"/>
        </w:rPr>
        <w:t xml:space="preserve"> and the information whether the commits belongs to tracked branch</w:t>
      </w:r>
      <w:r>
        <w:rPr>
          <w:lang w:val="en-US"/>
        </w:rPr>
        <w:t>es</w:t>
      </w:r>
      <w:r w:rsidRPr="00A628E9">
        <w:rPr>
          <w:lang w:val="en-US"/>
        </w:rPr>
        <w:t xml:space="preserve"> or to non-tracked branch</w:t>
      </w:r>
      <w:r>
        <w:rPr>
          <w:lang w:val="en-US"/>
        </w:rPr>
        <w:t>es</w:t>
      </w:r>
      <w:r w:rsidRPr="00A628E9">
        <w:rPr>
          <w:lang w:val="en-US"/>
        </w:rPr>
        <w:t>.</w:t>
      </w:r>
    </w:p>
    <w:p w14:paraId="123E489C" w14:textId="77777777" w:rsidR="00FF7707" w:rsidRPr="00D86CC9" w:rsidRDefault="00FF7707" w:rsidP="00FF7707">
      <w:pPr>
        <w:rPr>
          <w:lang w:val="en-US"/>
        </w:rPr>
      </w:pPr>
      <w:r>
        <w:rPr>
          <w:lang w:val="en-US"/>
        </w:rPr>
        <w:t xml:space="preserve">The last element in </w:t>
      </w:r>
      <w:r>
        <w:rPr>
          <w:lang w:val="en-US"/>
        </w:rPr>
        <w:fldChar w:fldCharType="begin"/>
      </w:r>
      <w:r>
        <w:rPr>
          <w:lang w:val="en-US"/>
        </w:rPr>
        <w:instrText xml:space="preserve"> REF _Ref393358307 \h </w:instrText>
      </w:r>
      <w:r>
        <w:rPr>
          <w:lang w:val="en-US"/>
        </w:rPr>
      </w:r>
      <w:r>
        <w:rPr>
          <w:lang w:val="en-US"/>
        </w:rPr>
        <w:fldChar w:fldCharType="separate"/>
      </w:r>
      <w:r w:rsidRPr="00360B53">
        <w:rPr>
          <w:lang w:val="en-US"/>
        </w:rPr>
        <w:t xml:space="preserve">Figure </w:t>
      </w:r>
      <w:r>
        <w:rPr>
          <w:noProof/>
          <w:lang w:val="en-US"/>
        </w:rPr>
        <w:t>3</w:t>
      </w:r>
      <w:r>
        <w:rPr>
          <w:lang w:val="en-US"/>
        </w:rPr>
        <w:fldChar w:fldCharType="end"/>
      </w:r>
      <w:r>
        <w:rPr>
          <w:lang w:val="en-US"/>
        </w:rPr>
        <w:t xml:space="preserve"> is the </w:t>
      </w:r>
      <w:r w:rsidRPr="0007113B">
        <w:rPr>
          <w:rFonts w:ascii="Courier New" w:hAnsi="Courier New" w:cs="Courier New"/>
          <w:sz w:val="20"/>
          <w:szCs w:val="20"/>
          <w:lang w:val="en-US"/>
        </w:rPr>
        <w:t>Branch</w:t>
      </w:r>
      <w:r>
        <w:rPr>
          <w:lang w:val="en-US"/>
        </w:rPr>
        <w:t xml:space="preserve">. Branches are part of a </w:t>
      </w:r>
      <w:r w:rsidRPr="0007113B">
        <w:rPr>
          <w:rFonts w:ascii="Courier New" w:hAnsi="Courier New" w:cs="Courier New"/>
          <w:sz w:val="20"/>
          <w:szCs w:val="20"/>
          <w:lang w:val="en-US"/>
        </w:rPr>
        <w:t>RepositoryInfo</w:t>
      </w:r>
      <w:r>
        <w:rPr>
          <w:lang w:val="en-US"/>
        </w:rPr>
        <w:t xml:space="preserve">. A </w:t>
      </w:r>
      <w:r w:rsidRPr="0007113B">
        <w:rPr>
          <w:rFonts w:ascii="Courier New" w:hAnsi="Courier New" w:cs="Courier New"/>
          <w:sz w:val="20"/>
          <w:szCs w:val="20"/>
          <w:lang w:val="en-US"/>
        </w:rPr>
        <w:t>Branch</w:t>
      </w:r>
      <w:r>
        <w:rPr>
          <w:lang w:val="en-US"/>
        </w:rPr>
        <w:t xml:space="preserve"> instance has a name and a boolean attribute </w:t>
      </w:r>
      <w:r w:rsidRPr="0007113B">
        <w:rPr>
          <w:i/>
          <w:lang w:val="en-US"/>
        </w:rPr>
        <w:t>isTracked</w:t>
      </w:r>
      <w:r>
        <w:rPr>
          <w:lang w:val="en-US"/>
        </w:rPr>
        <w:t xml:space="preserve">, which is true if the branch tracks a remote branch. A </w:t>
      </w:r>
      <w:r w:rsidRPr="0007113B">
        <w:rPr>
          <w:rFonts w:ascii="Courier New" w:hAnsi="Courier New" w:cs="Courier New"/>
          <w:sz w:val="20"/>
          <w:szCs w:val="20"/>
          <w:lang w:val="en-US"/>
        </w:rPr>
        <w:t>RepositoryInfo</w:t>
      </w:r>
      <w:r>
        <w:rPr>
          <w:lang w:val="en-US"/>
        </w:rPr>
        <w:t xml:space="preserve"> may have one or many branches (it must have at least one branch, which is the </w:t>
      </w:r>
      <w:r>
        <w:rPr>
          <w:i/>
          <w:lang w:val="en-US"/>
        </w:rPr>
        <w:t>main</w:t>
      </w:r>
      <w:r>
        <w:rPr>
          <w:lang w:val="en-US"/>
        </w:rPr>
        <w:t xml:space="preserve"> one). A </w:t>
      </w:r>
      <w:r w:rsidRPr="0007113B">
        <w:rPr>
          <w:rFonts w:ascii="Courier New" w:hAnsi="Courier New" w:cs="Courier New"/>
          <w:sz w:val="20"/>
          <w:szCs w:val="20"/>
          <w:lang w:val="en-US"/>
        </w:rPr>
        <w:t>Branch</w:t>
      </w:r>
      <w:r>
        <w:rPr>
          <w:lang w:val="en-US"/>
        </w:rPr>
        <w:t xml:space="preserve"> has two associations with </w:t>
      </w:r>
      <w:r w:rsidRPr="0007113B">
        <w:rPr>
          <w:rFonts w:ascii="Courier New" w:hAnsi="Courier New" w:cs="Courier New"/>
          <w:sz w:val="20"/>
          <w:szCs w:val="20"/>
          <w:lang w:val="en-US"/>
        </w:rPr>
        <w:t>CommitInfo</w:t>
      </w:r>
      <w:r>
        <w:rPr>
          <w:lang w:val="en-US"/>
        </w:rPr>
        <w:t xml:space="preserve">: through the first association, a </w:t>
      </w:r>
      <w:r w:rsidRPr="0007113B">
        <w:rPr>
          <w:rFonts w:ascii="Courier New" w:hAnsi="Courier New" w:cs="Courier New"/>
          <w:sz w:val="20"/>
          <w:szCs w:val="20"/>
          <w:lang w:val="en-US"/>
        </w:rPr>
        <w:t>Branch</w:t>
      </w:r>
      <w:r>
        <w:rPr>
          <w:lang w:val="en-US"/>
        </w:rPr>
        <w:t xml:space="preserve"> knows which commit is its head and, conversely, a commit knows which branches point to it as a head. The second association represents which commits are reachable from a given branch and, conversely, the branches from which the commit is reachable.</w:t>
      </w:r>
    </w:p>
    <w:p w14:paraId="7A743CF8" w14:textId="77777777" w:rsidR="00FF7707" w:rsidRPr="00CD5B1E" w:rsidRDefault="00FF7707" w:rsidP="00FF7707">
      <w:pPr>
        <w:rPr>
          <w:lang w:val="en-US"/>
        </w:rPr>
      </w:pPr>
      <w:commentRangeStart w:id="161"/>
      <w:r w:rsidRPr="003E1688">
        <w:rPr>
          <w:lang w:val="en-US"/>
        </w:rPr>
        <w:t>DyeVC can gather information not only from repositories registered on a DyeVC instance running on</w:t>
      </w:r>
      <w:r w:rsidRPr="00933770">
        <w:rPr>
          <w:lang w:val="en-US"/>
        </w:rPr>
        <w:t xml:space="preserve"> the user’s machine, but also from their peers</w:t>
      </w:r>
      <w:r w:rsidRPr="0026058A">
        <w:rPr>
          <w:lang w:val="en-US"/>
        </w:rPr>
        <w:t xml:space="preserve"> </w:t>
      </w:r>
      <w:r w:rsidRPr="00072829">
        <w:rPr>
          <w:lang w:val="en-US"/>
        </w:rPr>
        <w:t>(</w:t>
      </w:r>
      <w:r w:rsidRPr="00FC03A2">
        <w:rPr>
          <w:lang w:val="en-US"/>
        </w:rPr>
        <w:t>which are the repositories that a given rep</w:t>
      </w:r>
      <w:r w:rsidRPr="0057147F">
        <w:rPr>
          <w:lang w:val="en-US"/>
        </w:rPr>
        <w:t>ository communicates</w:t>
      </w:r>
      <w:r w:rsidRPr="007347B9">
        <w:rPr>
          <w:lang w:val="en-US"/>
        </w:rPr>
        <w:t>), even when these peers do not have a DyeVC instance running locally</w:t>
      </w:r>
      <w:r w:rsidRPr="00FB2525">
        <w:rPr>
          <w:lang w:val="en-US"/>
        </w:rPr>
        <w:t>. As there is a communication path between a registered repository and its peers (in order to push and pull data), we are able to analyze the commits that exist in the</w:t>
      </w:r>
      <w:r w:rsidRPr="00A222EE">
        <w:rPr>
          <w:lang w:val="en-US"/>
        </w:rPr>
        <w:t xml:space="preserve">se peers. This allow us to visualize the entire topology and to know where each commit exists, even in peers where DyeVC is not running, provided that these peers communicate somehow with a peer running DyeVC. Details on how data is gathered are explained </w:t>
      </w:r>
      <w:r w:rsidRPr="00127149">
        <w:rPr>
          <w:lang w:val="en-US"/>
        </w:rPr>
        <w:t>in Section</w:t>
      </w:r>
      <w:r w:rsidRPr="00523C40">
        <w:rPr>
          <w:lang w:val="en-US"/>
        </w:rPr>
        <w:t xml:space="preserve"> </w:t>
      </w:r>
      <w:r w:rsidRPr="00360B53">
        <w:rPr>
          <w:lang w:val="en-US"/>
        </w:rPr>
        <w:fldChar w:fldCharType="begin"/>
      </w:r>
      <w:r w:rsidRPr="00CD5B1E">
        <w:rPr>
          <w:lang w:val="en-US"/>
        </w:rPr>
        <w:instrText xml:space="preserve"> REF _Ref397286949 \w \h </w:instrText>
      </w:r>
      <w:r w:rsidRPr="00360B53">
        <w:rPr>
          <w:lang w:val="en-US"/>
        </w:rPr>
      </w:r>
      <w:r w:rsidRPr="00360B53">
        <w:rPr>
          <w:lang w:val="en-US"/>
        </w:rPr>
        <w:fldChar w:fldCharType="separate"/>
      </w:r>
      <w:r>
        <w:rPr>
          <w:lang w:val="en-US"/>
        </w:rPr>
        <w:t>1.4</w:t>
      </w:r>
      <w:r w:rsidRPr="00360B53">
        <w:rPr>
          <w:lang w:val="en-US"/>
        </w:rPr>
        <w:fldChar w:fldCharType="end"/>
      </w:r>
      <w:r w:rsidRPr="00CD5B1E">
        <w:rPr>
          <w:lang w:val="en-US"/>
        </w:rPr>
        <w:t>.</w:t>
      </w:r>
      <w:commentRangeEnd w:id="161"/>
      <w:r>
        <w:rPr>
          <w:rStyle w:val="Refdecomentrio"/>
        </w:rPr>
        <w:commentReference w:id="161"/>
      </w:r>
    </w:p>
    <w:p w14:paraId="5853EE0E" w14:textId="77777777" w:rsidR="00FF7707" w:rsidRPr="00360B53" w:rsidRDefault="00FF7707" w:rsidP="00FF7707">
      <w:pPr>
        <w:pStyle w:val="Ttulo2"/>
        <w:rPr>
          <w:lang w:val="en-US"/>
        </w:rPr>
      </w:pPr>
      <w:bookmarkStart w:id="162" w:name="_Ref397239844"/>
      <w:bookmarkStart w:id="163" w:name="_Toc399663050"/>
      <w:bookmarkEnd w:id="159"/>
      <w:r w:rsidRPr="00CD5B1E">
        <w:rPr>
          <w:lang w:val="en-US"/>
        </w:rPr>
        <w:t>Information Visualization</w:t>
      </w:r>
      <w:bookmarkEnd w:id="162"/>
      <w:bookmarkEnd w:id="163"/>
    </w:p>
    <w:p w14:paraId="26E06195" w14:textId="77777777" w:rsidR="00FF7707" w:rsidRPr="00CB063E" w:rsidRDefault="00FF7707" w:rsidP="00FF7707">
      <w:pPr>
        <w:rPr>
          <w:lang w:val="en-US"/>
        </w:rPr>
      </w:pPr>
      <w:r w:rsidRPr="00360B53">
        <w:rPr>
          <w:lang w:val="en-US"/>
        </w:rPr>
        <w:t xml:space="preserve">The visualization of information gathered by DyeVC </w:t>
      </w:r>
      <w:r w:rsidRPr="000630C1">
        <w:rPr>
          <w:lang w:val="en-US"/>
        </w:rPr>
        <w:t>is divided into four different levels of detail: Level 1 presents high-level notifications ab</w:t>
      </w:r>
      <w:r w:rsidRPr="007424E7">
        <w:rPr>
          <w:lang w:val="en-US"/>
        </w:rPr>
        <w:t>out the registered repositories. Level 2 present the whole topology of a given project. Level 3 zooms into the branches of the repository, to see the status of each local branch that tracks a remote branch. Lastly, Level 4 zooms into the commits of the repository, to see a visual log with information about each commit. The following sec</w:t>
      </w:r>
      <w:r w:rsidRPr="00CB063E">
        <w:rPr>
          <w:lang w:val="en-US"/>
        </w:rPr>
        <w:t>tions discuss each of these levels.</w:t>
      </w:r>
    </w:p>
    <w:p w14:paraId="090C6A72" w14:textId="77777777" w:rsidR="00FF7707" w:rsidRPr="00CD5B1E" w:rsidRDefault="00FF7707" w:rsidP="00FF7707">
      <w:pPr>
        <w:pStyle w:val="Ttulo3"/>
        <w:rPr>
          <w:lang w:val="en-US"/>
        </w:rPr>
      </w:pPr>
      <w:bookmarkStart w:id="164" w:name="_Toc393357585"/>
      <w:bookmarkStart w:id="165" w:name="_Toc399663051"/>
      <w:r w:rsidRPr="00CB063E">
        <w:rPr>
          <w:lang w:val="en-US"/>
        </w:rPr>
        <w:t xml:space="preserve">Level 1: </w:t>
      </w:r>
      <w:commentRangeStart w:id="166"/>
      <w:r w:rsidRPr="00F96233">
        <w:rPr>
          <w:lang w:val="en-US"/>
        </w:rPr>
        <w:t>Notifications</w:t>
      </w:r>
      <w:bookmarkEnd w:id="164"/>
      <w:commentRangeEnd w:id="166"/>
      <w:r>
        <w:rPr>
          <w:rStyle w:val="Refdecomentrio"/>
          <w:rFonts w:eastAsiaTheme="minorHAnsi" w:cstheme="minorBidi"/>
          <w:b w:val="0"/>
          <w:bCs w:val="0"/>
          <w:caps w:val="0"/>
        </w:rPr>
        <w:commentReference w:id="166"/>
      </w:r>
      <w:bookmarkEnd w:id="165"/>
    </w:p>
    <w:p w14:paraId="3C5C5EAC" w14:textId="77777777" w:rsidR="00FF7707" w:rsidRPr="00CD5B1E" w:rsidRDefault="00FF7707" w:rsidP="00FF7707">
      <w:pPr>
        <w:rPr>
          <w:lang w:val="en-US"/>
        </w:rPr>
      </w:pPr>
      <w:r w:rsidRPr="00360B53">
        <w:rPr>
          <w:lang w:val="en-US"/>
        </w:rPr>
        <w:t>In Level 1, our approach presents notifications whenever a change is detected in any registered repository or in any of their peers. The notifications are presented in the system notification area, in a non-obtrusive way,</w:t>
      </w:r>
      <w:r w:rsidRPr="000630C1">
        <w:rPr>
          <w:lang w:val="en-US"/>
        </w:rPr>
        <w:t xml:space="preserve"> allowing the user to begin</w:t>
      </w:r>
      <w:r w:rsidRPr="007424E7">
        <w:rPr>
          <w:lang w:val="en-US"/>
        </w:rPr>
        <w:t xml:space="preserve"> investigating what is occurring, if desired. </w:t>
      </w:r>
      <w:r w:rsidRPr="00360B53">
        <w:rPr>
          <w:lang w:val="en-US"/>
        </w:rPr>
        <w:fldChar w:fldCharType="begin"/>
      </w:r>
      <w:r w:rsidRPr="00CD5B1E">
        <w:rPr>
          <w:lang w:val="en-US"/>
        </w:rPr>
        <w:instrText xml:space="preserve"> REF _Ref393358436 \h </w:instrText>
      </w:r>
      <w:r w:rsidRPr="00360B53">
        <w:rPr>
          <w:lang w:val="en-US"/>
        </w:rPr>
      </w:r>
      <w:r w:rsidRPr="00360B53">
        <w:rPr>
          <w:lang w:val="en-US"/>
        </w:rPr>
        <w:fldChar w:fldCharType="separate"/>
      </w:r>
      <w:r w:rsidRPr="00360B53">
        <w:rPr>
          <w:lang w:val="en-US"/>
        </w:rPr>
        <w:t xml:space="preserve">Figure </w:t>
      </w:r>
      <w:r>
        <w:rPr>
          <w:noProof/>
          <w:lang w:val="en-US"/>
        </w:rPr>
        <w:t>4</w:t>
      </w:r>
      <w:r w:rsidRPr="00360B53">
        <w:rPr>
          <w:lang w:val="en-US"/>
        </w:rPr>
        <w:fldChar w:fldCharType="end"/>
      </w:r>
      <w:r w:rsidRPr="00CD5B1E">
        <w:rPr>
          <w:lang w:val="en-US"/>
        </w:rPr>
        <w:t xml:space="preserve"> shows an example of this kind of notification.</w:t>
      </w:r>
      <w:r>
        <w:rPr>
          <w:lang w:val="en-US"/>
        </w:rPr>
        <w:t xml:space="preserve"> In this example, it is possible to observe that </w:t>
      </w:r>
      <w:commentRangeStart w:id="167"/>
      <w:r>
        <w:rPr>
          <w:lang w:val="en-US"/>
        </w:rPr>
        <w:t>…</w:t>
      </w:r>
      <w:commentRangeEnd w:id="167"/>
      <w:r>
        <w:rPr>
          <w:rStyle w:val="Refdecomentrio"/>
        </w:rPr>
        <w:commentReference w:id="167"/>
      </w:r>
    </w:p>
    <w:p w14:paraId="3EA8BC5C" w14:textId="77777777" w:rsidR="00FF7707" w:rsidRPr="00CD5B1E" w:rsidRDefault="00FF7707" w:rsidP="00FF7707">
      <w:pPr>
        <w:ind w:firstLine="0"/>
        <w:jc w:val="center"/>
        <w:rPr>
          <w:lang w:val="en-US"/>
        </w:rPr>
      </w:pPr>
      <w:r w:rsidRPr="00F96233">
        <w:rPr>
          <w:noProof/>
          <w:lang w:eastAsia="pt-BR"/>
        </w:rPr>
        <w:drawing>
          <wp:inline distT="0" distB="0" distL="0" distR="0" wp14:anchorId="1C48793E" wp14:editId="236009B4">
            <wp:extent cx="3196519" cy="1104900"/>
            <wp:effectExtent l="0" t="0" r="4445" b="0"/>
            <wp:docPr id="2011" name="Imagem 2011" descr="dyevc_tra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evc_tray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9302" cy="1112775"/>
                    </a:xfrm>
                    <a:prstGeom prst="rect">
                      <a:avLst/>
                    </a:prstGeom>
                    <a:noFill/>
                    <a:ln>
                      <a:noFill/>
                    </a:ln>
                  </pic:spPr>
                </pic:pic>
              </a:graphicData>
            </a:graphic>
          </wp:inline>
        </w:drawing>
      </w:r>
    </w:p>
    <w:p w14:paraId="6A4EE106" w14:textId="77777777" w:rsidR="00FF7707" w:rsidRPr="00CD5B1E" w:rsidRDefault="00FF7707" w:rsidP="00FF7707">
      <w:pPr>
        <w:pStyle w:val="Legenda"/>
        <w:rPr>
          <w:lang w:val="en-US"/>
        </w:rPr>
      </w:pPr>
      <w:bookmarkStart w:id="168" w:name="_Ref393358436"/>
      <w:bookmarkStart w:id="169" w:name="_Toc393356496"/>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4</w:t>
      </w:r>
      <w:r w:rsidRPr="00F96233">
        <w:rPr>
          <w:lang w:val="en-US"/>
        </w:rPr>
        <w:fldChar w:fldCharType="end"/>
      </w:r>
      <w:bookmarkEnd w:id="168"/>
      <w:r w:rsidRPr="00CD5B1E">
        <w:rPr>
          <w:lang w:val="en-US"/>
        </w:rPr>
        <w:t xml:space="preserve"> - DyeVC showing notifications in the notification area</w:t>
      </w:r>
      <w:bookmarkEnd w:id="169"/>
    </w:p>
    <w:p w14:paraId="6F1B8795" w14:textId="77777777" w:rsidR="00FF7707" w:rsidRPr="00CD5B1E" w:rsidRDefault="00FF7707" w:rsidP="00FF7707">
      <w:pPr>
        <w:pStyle w:val="Ttulo3"/>
        <w:rPr>
          <w:lang w:val="en-US"/>
        </w:rPr>
      </w:pPr>
      <w:bookmarkStart w:id="170" w:name="_Toc393357586"/>
      <w:bookmarkStart w:id="171" w:name="_Toc399663052"/>
      <w:r w:rsidRPr="00F96233">
        <w:rPr>
          <w:lang w:val="en-US"/>
        </w:rPr>
        <w:t>Level</w:t>
      </w:r>
      <w:r w:rsidRPr="00CD5B1E">
        <w:rPr>
          <w:lang w:val="en-US"/>
        </w:rPr>
        <w:t xml:space="preserve"> 2: Topology</w:t>
      </w:r>
      <w:bookmarkEnd w:id="170"/>
      <w:bookmarkEnd w:id="171"/>
    </w:p>
    <w:p w14:paraId="0E2D4842" w14:textId="77777777" w:rsidR="00FF7707" w:rsidRPr="00CB063E" w:rsidRDefault="00FF7707" w:rsidP="00FF7707">
      <w:pPr>
        <w:rPr>
          <w:lang w:val="en-US" w:eastAsia="pt-BR"/>
        </w:rPr>
      </w:pPr>
      <w:r w:rsidRPr="00360B53">
        <w:rPr>
          <w:lang w:val="en-US"/>
        </w:rPr>
        <w:t>In Level 2, we present a topology view showing all repositories for a given project, as depicted</w:t>
      </w:r>
      <w:r w:rsidRPr="00CD5B1E">
        <w:rPr>
          <w:lang w:val="en-US"/>
        </w:rPr>
        <w:t>, where each node represents a known clone of the project</w:t>
      </w:r>
      <w:r w:rsidRPr="00360B53">
        <w:rPr>
          <w:lang w:val="en-US"/>
        </w:rPr>
        <w:t xml:space="preserve"> DyeVC, at a given moment. The current user clone is highlighted as a blue computer and other clones are presented as black computers. Servers represent repositories that do not pull from nor push to any other clone </w:t>
      </w:r>
      <w:r w:rsidRPr="000630C1">
        <w:rPr>
          <w:lang w:val="en-US"/>
        </w:rPr>
        <w:t xml:space="preserve">(probably central repositories) or clones where DyeVC is not running. The </w:t>
      </w:r>
      <w:r w:rsidRPr="007424E7">
        <w:rPr>
          <w:lang w:val="en-US"/>
        </w:rPr>
        <w:t>reason why the representation is the same for both kinds of nodes is that, once DyeVC is not running at a given clone, we cannot infer if the clone pushes to or pulls from anyone. Thus, it will have empty push and pull lists and will be understood as a central repository</w:t>
      </w:r>
      <w:r w:rsidRPr="00CB063E">
        <w:rPr>
          <w:lang w:val="en-US"/>
        </w:rPr>
        <w:t>.</w:t>
      </w:r>
    </w:p>
    <w:p w14:paraId="7A39B974" w14:textId="77777777" w:rsidR="00FF7707" w:rsidRDefault="00FF7707" w:rsidP="00FF7707">
      <w:pPr>
        <w:rPr>
          <w:lang w:val="en-US" w:eastAsia="pt-BR"/>
        </w:rPr>
      </w:pPr>
      <w:r w:rsidRPr="00CB063E">
        <w:rPr>
          <w:lang w:val="en-US" w:eastAsia="pt-BR"/>
        </w:rPr>
        <w:t xml:space="preserve">Each edge in the graph represents a relationship between two repositories. Edges </w:t>
      </w:r>
      <w:r w:rsidRPr="006D5673">
        <w:rPr>
          <w:lang w:val="en-US"/>
        </w:rPr>
        <w:t>with</w:t>
      </w:r>
      <w:r w:rsidRPr="006D5673">
        <w:rPr>
          <w:lang w:val="en-US" w:eastAsia="pt-BR"/>
        </w:rPr>
        <w:t xml:space="preserve"> a continuous stroke mean that the source clone pushes to the destination clone. Edges with a dotted stroke mean that the destination clone pulls from </w:t>
      </w:r>
      <w:r w:rsidRPr="001D4DF6">
        <w:rPr>
          <w:lang w:val="en-US" w:eastAsia="pt-BR"/>
        </w:rPr>
        <w:t xml:space="preserve">the source clone. The edge labels show </w:t>
      </w:r>
      <w:r w:rsidRPr="004C352C">
        <w:rPr>
          <w:lang w:val="en-US" w:eastAsia="pt-BR"/>
        </w:rPr>
        <w:t xml:space="preserve">two numbers separated by a dash. The first number represents how many commits in tracked branches from the source clone are missing in the destination clone. </w:t>
      </w:r>
      <w:r w:rsidRPr="008870B2">
        <w:rPr>
          <w:lang w:val="en-US" w:eastAsia="pt-BR"/>
        </w:rPr>
        <w:t>The second number represents how many commits in non</w:t>
      </w:r>
      <w:r w:rsidRPr="001657E3">
        <w:rPr>
          <w:lang w:val="en-US" w:eastAsia="pt-BR"/>
        </w:rPr>
        <w:t xml:space="preserve">-tracked branches from the source clone are missing in the destination clone. The edge colors are used to represent the synchronization status: </w:t>
      </w:r>
      <w:r w:rsidRPr="008A49BB">
        <w:rPr>
          <w:lang w:val="en-US" w:eastAsia="pt-BR"/>
        </w:rPr>
        <w:t xml:space="preserve">green edges mean that both clones are synchronized </w:t>
      </w:r>
      <w:r w:rsidRPr="008C37C4">
        <w:rPr>
          <w:lang w:val="en-US" w:eastAsia="pt-BR"/>
        </w:rPr>
        <w:t>(i.e.</w:t>
      </w:r>
      <w:r>
        <w:rPr>
          <w:lang w:val="en-US" w:eastAsia="pt-BR"/>
        </w:rPr>
        <w:t>,</w:t>
      </w:r>
      <w:r w:rsidRPr="008C37C4">
        <w:rPr>
          <w:lang w:val="en-US" w:eastAsia="pt-BR"/>
        </w:rPr>
        <w:t xml:space="preserve"> both clones have the same set of commits), whereas red</w:t>
      </w:r>
      <w:r w:rsidRPr="009B2681">
        <w:rPr>
          <w:lang w:val="en-US" w:eastAsia="pt-BR"/>
        </w:rPr>
        <w:t xml:space="preserve"> edges mean that the pair is not synchronized</w:t>
      </w:r>
      <w:r w:rsidRPr="005973EB">
        <w:rPr>
          <w:lang w:val="en-US" w:eastAsia="pt-BR"/>
        </w:rPr>
        <w:t>.</w:t>
      </w:r>
    </w:p>
    <w:p w14:paraId="138CA129" w14:textId="77777777" w:rsidR="00FF7707" w:rsidRPr="005973EB" w:rsidRDefault="00FF7707" w:rsidP="00FF7707">
      <w:pPr>
        <w:rPr>
          <w:lang w:val="en-US" w:eastAsia="pt-BR"/>
        </w:rPr>
      </w:pPr>
      <w:r>
        <w:rPr>
          <w:lang w:val="en-US" w:eastAsia="pt-BR"/>
        </w:rPr>
        <w:t xml:space="preserve">For example, it is possible to observe </w:t>
      </w:r>
      <w:r w:rsidRPr="00360B53">
        <w:rPr>
          <w:lang w:val="en-US"/>
        </w:rPr>
        <w:t xml:space="preserve">in </w:t>
      </w:r>
      <w:r w:rsidRPr="00360B53">
        <w:rPr>
          <w:lang w:val="en-US"/>
        </w:rPr>
        <w:fldChar w:fldCharType="begin"/>
      </w:r>
      <w:r w:rsidRPr="009E15B3">
        <w:rPr>
          <w:lang w:val="en-US"/>
        </w:rPr>
        <w:instrText xml:space="preserve"> REF _Ref397239934 \h </w:instrText>
      </w:r>
      <w:r w:rsidRPr="00360B53">
        <w:rPr>
          <w:lang w:val="en-US"/>
        </w:rPr>
      </w:r>
      <w:r w:rsidRPr="00360B53">
        <w:rPr>
          <w:lang w:val="en-US"/>
        </w:rPr>
        <w:fldChar w:fldCharType="separate"/>
      </w:r>
      <w:r w:rsidRPr="00CD5B1E">
        <w:rPr>
          <w:lang w:val="en-US"/>
        </w:rPr>
        <w:t xml:space="preserve">Figure </w:t>
      </w:r>
      <w:r>
        <w:rPr>
          <w:noProof/>
          <w:lang w:val="en-US"/>
        </w:rPr>
        <w:t>5</w:t>
      </w:r>
      <w:r w:rsidRPr="00360B53">
        <w:rPr>
          <w:lang w:val="en-US"/>
        </w:rPr>
        <w:fldChar w:fldCharType="end"/>
      </w:r>
      <w:r>
        <w:rPr>
          <w:lang w:val="en-US"/>
        </w:rPr>
        <w:t xml:space="preserve"> that </w:t>
      </w:r>
      <w:commentRangeStart w:id="172"/>
      <w:r>
        <w:rPr>
          <w:lang w:val="en-US"/>
        </w:rPr>
        <w:t>…</w:t>
      </w:r>
      <w:commentRangeEnd w:id="172"/>
      <w:r>
        <w:rPr>
          <w:rStyle w:val="Refdecomentrio"/>
        </w:rPr>
        <w:commentReference w:id="172"/>
      </w:r>
    </w:p>
    <w:p w14:paraId="150F6BDA" w14:textId="77777777" w:rsidR="00FF7707" w:rsidRPr="00A628E9" w:rsidRDefault="00FF7707" w:rsidP="00FF7707">
      <w:pPr>
        <w:rPr>
          <w:lang w:val="en-US"/>
        </w:rPr>
      </w:pPr>
    </w:p>
    <w:p w14:paraId="0BA94864" w14:textId="77777777" w:rsidR="00FF7707" w:rsidRPr="00CD5B1E" w:rsidRDefault="00FF7707" w:rsidP="00FF7707">
      <w:pPr>
        <w:pStyle w:val="PrimeiroPargrafo"/>
        <w:tabs>
          <w:tab w:val="clear" w:pos="720"/>
        </w:tabs>
        <w:jc w:val="center"/>
        <w:rPr>
          <w:lang w:val="en-US"/>
        </w:rPr>
      </w:pPr>
      <w:r w:rsidRPr="00F96233">
        <w:rPr>
          <w:noProof/>
        </w:rPr>
        <mc:AlternateContent>
          <mc:Choice Requires="wpg">
            <w:drawing>
              <wp:inline distT="0" distB="0" distL="0" distR="0" wp14:anchorId="3661117D" wp14:editId="44E8ACBF">
                <wp:extent cx="4591050" cy="3714750"/>
                <wp:effectExtent l="0" t="0" r="0" b="0"/>
                <wp:docPr id="34" name="Grupo 25"/>
                <wp:cNvGraphicFramePr/>
                <a:graphic xmlns:a="http://schemas.openxmlformats.org/drawingml/2006/main">
                  <a:graphicData uri="http://schemas.microsoft.com/office/word/2010/wordprocessingGroup">
                    <wpg:wgp>
                      <wpg:cNvGrpSpPr/>
                      <wpg:grpSpPr>
                        <a:xfrm>
                          <a:off x="0" y="0"/>
                          <a:ext cx="4591050" cy="3714750"/>
                          <a:chOff x="0" y="0"/>
                          <a:chExt cx="4591050" cy="3714750"/>
                        </a:xfrm>
                      </wpg:grpSpPr>
                      <pic:pic xmlns:pic="http://schemas.openxmlformats.org/drawingml/2006/picture">
                        <pic:nvPicPr>
                          <pic:cNvPr id="35" name="Imagem 35"/>
                          <pic:cNvPicPr>
                            <a:picLocks noChangeAspect="1"/>
                          </pic:cNvPicPr>
                        </pic:nvPicPr>
                        <pic:blipFill>
                          <a:blip r:embed="rId43"/>
                          <a:stretch>
                            <a:fillRect/>
                          </a:stretch>
                        </pic:blipFill>
                        <pic:spPr>
                          <a:xfrm>
                            <a:off x="0" y="0"/>
                            <a:ext cx="4591050" cy="3714750"/>
                          </a:xfrm>
                          <a:prstGeom prst="rect">
                            <a:avLst/>
                          </a:prstGeom>
                        </pic:spPr>
                      </pic:pic>
                      <pic:pic xmlns:pic="http://schemas.openxmlformats.org/drawingml/2006/picture">
                        <pic:nvPicPr>
                          <pic:cNvPr id="40" name="Imagem 40"/>
                          <pic:cNvPicPr>
                            <a:picLocks noChangeAspect="1"/>
                          </pic:cNvPicPr>
                        </pic:nvPicPr>
                        <pic:blipFill>
                          <a:blip r:embed="rId44"/>
                          <a:stretch>
                            <a:fillRect/>
                          </a:stretch>
                        </pic:blipFill>
                        <pic:spPr>
                          <a:xfrm rot="18160955">
                            <a:off x="2287153" y="1524228"/>
                            <a:ext cx="247650" cy="114300"/>
                          </a:xfrm>
                          <a:prstGeom prst="rect">
                            <a:avLst/>
                          </a:prstGeom>
                        </pic:spPr>
                      </pic:pic>
                      <pic:pic xmlns:pic="http://schemas.openxmlformats.org/drawingml/2006/picture">
                        <pic:nvPicPr>
                          <pic:cNvPr id="42" name="Imagem 42"/>
                          <pic:cNvPicPr>
                            <a:picLocks noChangeAspect="1"/>
                          </pic:cNvPicPr>
                        </pic:nvPicPr>
                        <pic:blipFill>
                          <a:blip r:embed="rId44"/>
                          <a:stretch>
                            <a:fillRect/>
                          </a:stretch>
                        </pic:blipFill>
                        <pic:spPr>
                          <a:xfrm rot="2663953">
                            <a:off x="1576568" y="1470493"/>
                            <a:ext cx="247650" cy="114300"/>
                          </a:xfrm>
                          <a:prstGeom prst="rect">
                            <a:avLst/>
                          </a:prstGeom>
                        </pic:spPr>
                      </pic:pic>
                      <pic:pic xmlns:pic="http://schemas.openxmlformats.org/drawingml/2006/picture">
                        <pic:nvPicPr>
                          <pic:cNvPr id="44" name="Imagem 44"/>
                          <pic:cNvPicPr>
                            <a:picLocks noChangeAspect="1"/>
                          </pic:cNvPicPr>
                        </pic:nvPicPr>
                        <pic:blipFill>
                          <a:blip r:embed="rId45"/>
                          <a:stretch>
                            <a:fillRect/>
                          </a:stretch>
                        </pic:blipFill>
                        <pic:spPr>
                          <a:xfrm rot="2929040">
                            <a:off x="1295556" y="1108812"/>
                            <a:ext cx="285750" cy="104775"/>
                          </a:xfrm>
                          <a:prstGeom prst="rect">
                            <a:avLst/>
                          </a:prstGeom>
                        </pic:spPr>
                      </pic:pic>
                      <pic:pic xmlns:pic="http://schemas.openxmlformats.org/drawingml/2006/picture">
                        <pic:nvPicPr>
                          <pic:cNvPr id="45" name="Imagem 45"/>
                          <pic:cNvPicPr>
                            <a:picLocks noChangeAspect="1"/>
                          </pic:cNvPicPr>
                        </pic:nvPicPr>
                        <pic:blipFill>
                          <a:blip r:embed="rId46"/>
                          <a:stretch>
                            <a:fillRect/>
                          </a:stretch>
                        </pic:blipFill>
                        <pic:spPr>
                          <a:xfrm rot="18165840">
                            <a:off x="2650207" y="1060918"/>
                            <a:ext cx="285750" cy="104775"/>
                          </a:xfrm>
                          <a:prstGeom prst="rect">
                            <a:avLst/>
                          </a:prstGeom>
                        </pic:spPr>
                      </pic:pic>
                      <pic:pic xmlns:pic="http://schemas.openxmlformats.org/drawingml/2006/picture">
                        <pic:nvPicPr>
                          <pic:cNvPr id="46" name="Imagem 46"/>
                          <pic:cNvPicPr>
                            <a:picLocks noChangeAspect="1"/>
                          </pic:cNvPicPr>
                        </pic:nvPicPr>
                        <pic:blipFill>
                          <a:blip r:embed="rId47"/>
                          <a:stretch>
                            <a:fillRect/>
                          </a:stretch>
                        </pic:blipFill>
                        <pic:spPr>
                          <a:xfrm rot="18344122">
                            <a:off x="1447799" y="2390776"/>
                            <a:ext cx="247650" cy="95250"/>
                          </a:xfrm>
                          <a:prstGeom prst="rect">
                            <a:avLst/>
                          </a:prstGeom>
                        </pic:spPr>
                      </pic:pic>
                      <pic:pic xmlns:pic="http://schemas.openxmlformats.org/drawingml/2006/picture">
                        <pic:nvPicPr>
                          <pic:cNvPr id="47" name="Imagem 47"/>
                          <pic:cNvPicPr>
                            <a:picLocks noChangeAspect="1"/>
                          </pic:cNvPicPr>
                        </pic:nvPicPr>
                        <pic:blipFill>
                          <a:blip r:embed="rId48"/>
                          <a:stretch>
                            <a:fillRect/>
                          </a:stretch>
                        </pic:blipFill>
                        <pic:spPr>
                          <a:xfrm rot="18673472">
                            <a:off x="1709786" y="2258373"/>
                            <a:ext cx="247650" cy="95250"/>
                          </a:xfrm>
                          <a:prstGeom prst="rect">
                            <a:avLst/>
                          </a:prstGeom>
                        </pic:spPr>
                      </pic:pic>
                      <pic:pic xmlns:pic="http://schemas.openxmlformats.org/drawingml/2006/picture">
                        <pic:nvPicPr>
                          <pic:cNvPr id="49" name="Imagem 49"/>
                          <pic:cNvPicPr>
                            <a:picLocks noChangeAspect="1"/>
                          </pic:cNvPicPr>
                        </pic:nvPicPr>
                        <pic:blipFill>
                          <a:blip r:embed="rId44"/>
                          <a:stretch>
                            <a:fillRect/>
                          </a:stretch>
                        </pic:blipFill>
                        <pic:spPr>
                          <a:xfrm rot="1264294">
                            <a:off x="2353697" y="2091610"/>
                            <a:ext cx="247650" cy="114300"/>
                          </a:xfrm>
                          <a:prstGeom prst="rect">
                            <a:avLst/>
                          </a:prstGeom>
                        </pic:spPr>
                      </pic:pic>
                      <pic:pic xmlns:pic="http://schemas.openxmlformats.org/drawingml/2006/picture">
                        <pic:nvPicPr>
                          <pic:cNvPr id="50" name="Imagem 50"/>
                          <pic:cNvPicPr>
                            <a:picLocks noChangeAspect="1"/>
                          </pic:cNvPicPr>
                        </pic:nvPicPr>
                        <pic:blipFill>
                          <a:blip r:embed="rId49"/>
                          <a:stretch>
                            <a:fillRect/>
                          </a:stretch>
                        </pic:blipFill>
                        <pic:spPr>
                          <a:xfrm rot="1366439">
                            <a:off x="2706919" y="2350616"/>
                            <a:ext cx="295275" cy="76200"/>
                          </a:xfrm>
                          <a:prstGeom prst="rect">
                            <a:avLst/>
                          </a:prstGeom>
                        </pic:spPr>
                      </pic:pic>
                      <pic:pic xmlns:pic="http://schemas.openxmlformats.org/drawingml/2006/picture">
                        <pic:nvPicPr>
                          <pic:cNvPr id="51" name="Imagem 51"/>
                          <pic:cNvPicPr>
                            <a:picLocks noChangeAspect="1"/>
                          </pic:cNvPicPr>
                        </pic:nvPicPr>
                        <pic:blipFill>
                          <a:blip r:embed="rId50"/>
                          <a:stretch>
                            <a:fillRect/>
                          </a:stretch>
                        </pic:blipFill>
                        <pic:spPr>
                          <a:xfrm rot="1945648">
                            <a:off x="1481186" y="2894972"/>
                            <a:ext cx="238125" cy="95250"/>
                          </a:xfrm>
                          <a:prstGeom prst="rect">
                            <a:avLst/>
                          </a:prstGeom>
                        </pic:spPr>
                      </pic:pic>
                      <pic:pic xmlns:pic="http://schemas.openxmlformats.org/drawingml/2006/picture">
                        <pic:nvPicPr>
                          <pic:cNvPr id="52" name="Imagem 52"/>
                          <pic:cNvPicPr>
                            <a:picLocks noChangeAspect="1"/>
                          </pic:cNvPicPr>
                        </pic:nvPicPr>
                        <pic:blipFill>
                          <a:blip r:embed="rId51"/>
                          <a:stretch>
                            <a:fillRect/>
                          </a:stretch>
                        </pic:blipFill>
                        <pic:spPr>
                          <a:xfrm rot="2159012">
                            <a:off x="1595486" y="3115495"/>
                            <a:ext cx="333375" cy="76200"/>
                          </a:xfrm>
                          <a:prstGeom prst="rect">
                            <a:avLst/>
                          </a:prstGeom>
                        </pic:spPr>
                      </pic:pic>
                    </wpg:wgp>
                  </a:graphicData>
                </a:graphic>
              </wp:inline>
            </w:drawing>
          </mc:Choice>
          <mc:Fallback>
            <w:pict>
              <v:group w14:anchorId="160175A1" id="Grupo 25" o:spid="_x0000_s1026" style="width:361.5pt;height:292.5pt;mso-position-horizontal-relative:char;mso-position-vertical-relative:line" coordsize="45910,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5" o:spid="_x0000_s1027" type="#_x0000_t75" style="position:absolute;width:45910;height:37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s6+bCAAAA2wAAAA8AAABkcnMvZG93bnJldi54bWxEj81qwzAQhO+FvoPYQG+NHNsNqWslmECD&#10;r038AIu19U+tlbFU2337KlDocZiZb5j8tJpBzDS5zrKC3TYCQVxb3XGjoLq9Px9AOI+scbBMCn7I&#10;wen4+JBjpu3CHzRffSMChF2GClrvx0xKV7dk0G3tSBy8TzsZ9EFOjdQTLgFuBhlH0V4a7DgstDjS&#10;uaX66/ptFAxxPBavibdpwbKr0r48X/pUqafNWryB8LT6//Bfu9QKkhe4fwk/QB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LOvmwgAAANsAAAAPAAAAAAAAAAAAAAAAAJ8C&#10;AABkcnMvZG93bnJldi54bWxQSwUGAAAAAAQABAD3AAAAjgMAAAAA&#10;">
                  <v:imagedata r:id="rId52" o:title=""/>
                  <v:path arrowok="t"/>
                </v:shape>
                <v:shape id="Imagem 40" o:spid="_x0000_s1028" type="#_x0000_t75" style="position:absolute;left:22871;top:15242;width:2477;height:1143;rotation:-37563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3cuzCAAAA2wAAAA8AAABkcnMvZG93bnJldi54bWxET8tqAjEU3Rf8h3CFboomSpEyGkUEwYVd&#10;+Cjo7jK5zoxObsZJjOPfN4tCl4fzni06W4tIra8caxgNFQji3JmKCw3Hw3rwBcIHZIO1Y9LwIg+L&#10;ee9thplxT95R3IdCpBD2GWooQ2gyKX1ekkU/dA1x4i6utRgSbAtpWnymcFvLsVITabHi1FBiQ6uS&#10;8tv+YTXE1/Z03I2+l8qu7x/xcf05q1hr/d7vllMQgbrwL/5zb4yGz7Q+fUk/Q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N3LswgAAANsAAAAPAAAAAAAAAAAAAAAAAJ8C&#10;AABkcnMvZG93bnJldi54bWxQSwUGAAAAAAQABAD3AAAAjgMAAAAA&#10;">
                  <v:imagedata r:id="rId53" o:title=""/>
                  <v:path arrowok="t"/>
                </v:shape>
                <v:shape id="Imagem 42" o:spid="_x0000_s1029" type="#_x0000_t75" style="position:absolute;left:15765;top:14704;width:2477;height:1143;rotation:29097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vWTEAAAA2wAAAA8AAABkcnMvZG93bnJldi54bWxEj0FrwkAUhO9C/8PyCr3pplK1RDehCIEc&#10;CmIU6fGRfSah2bcxuybpv+8KhR6HmfmG2aWTacVAvWssK3hdRCCIS6sbrhScT9n8HYTzyBpby6Tg&#10;hxykydNsh7G2Ix9pKHwlAoRdjApq77tYSlfWZNAtbEccvKvtDfog+0rqHscAN61cRtFaGmw4LNTY&#10;0b6m8ru4GwWfd+tv2b65UX7ZEK032WH11Sr18jx9bEF4mvx/+K+dawVvS3h8CT9AJ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XvWTEAAAA2wAAAA8AAAAAAAAAAAAAAAAA&#10;nwIAAGRycy9kb3ducmV2LnhtbFBLBQYAAAAABAAEAPcAAACQAwAAAAA=&#10;">
                  <v:imagedata r:id="rId53" o:title=""/>
                  <v:path arrowok="t"/>
                </v:shape>
                <v:shape id="Imagem 44" o:spid="_x0000_s1030" type="#_x0000_t75" style="position:absolute;left:12955;top:11088;width:2857;height:1048;rotation:319929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HjcPDAAAA2wAAAA8AAABkcnMvZG93bnJldi54bWxEj0FrwkAUhO+F/oflFXprNhaxJs0qpVbI&#10;sUYvvT2yL9lg9m3IbjX6612h0OMwM98wxXqyvTjR6DvHCmZJCoK4drrjVsFhv31ZgvABWWPvmBRc&#10;yMN69fhQYK7dmXd0qkIrIoR9jgpMCEMupa8NWfSJG4ij17jRYohybKUe8RzhtpevabqQFjuOCwYH&#10;+jRUH6tfq2DzzV/elYts2r6VjprsusOfjVLPT9PHO4hAU/gP/7VLrWA+h/uX+AP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eNw8MAAADbAAAADwAAAAAAAAAAAAAAAACf&#10;AgAAZHJzL2Rvd25yZXYueG1sUEsFBgAAAAAEAAQA9wAAAI8DAAAAAA==&#10;">
                  <v:imagedata r:id="rId54" o:title=""/>
                  <v:path arrowok="t"/>
                </v:shape>
                <v:shape id="Imagem 45" o:spid="_x0000_s1031" type="#_x0000_t75" style="position:absolute;left:26501;top:10609;width:2857;height:1048;rotation:-375101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I7vFAAAA2wAAAA8AAABkcnMvZG93bnJldi54bWxEj0FrAjEUhO8F/0N4Qm81a2lLXY0iFouU&#10;XrS10Nszee4GNy9LEt313zeFQo/DzHzDzBa9a8SFQrSeFYxHBQhi7Y3lSsHnx/ruGURMyAYbz6Tg&#10;ShEW88HNDEvjO97SZZcqkSEcS1RQp9SWUkZdk8M48i1x9o4+OExZhkqagF2Gu0beF8WTdGg5L9TY&#10;0qomfdqdnYI16S74l719+369vm8m59XhS1ulbof9cgoiUZ/+w3/tjVHw8Ai/X/IP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pyO7xQAAANsAAAAPAAAAAAAAAAAAAAAA&#10;AJ8CAABkcnMvZG93bnJldi54bWxQSwUGAAAAAAQABAD3AAAAkQMAAAAA&#10;">
                  <v:imagedata r:id="rId55" o:title=""/>
                  <v:path arrowok="t"/>
                </v:shape>
                <v:shape id="Imagem 46" o:spid="_x0000_s1032" type="#_x0000_t75" style="position:absolute;left:14477;top:23907;width:2477;height:953;rotation:-355628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uE/EAAAA2wAAAA8AAABkcnMvZG93bnJldi54bWxEj0FrwkAUhO8F/8PyhF6kbiwlSuomREuh&#10;9KSJvb9mn0kw+zZk15j++25B6HGYmW+YbTaZTow0uNaygtUyAkFcWd1yreBUvj9tQDiPrLGzTAp+&#10;yEGWzh62mGh74yONha9FgLBLUEHjfZ9I6aqGDLql7YmDd7aDQR/kUEs94C3ATSefoyiWBlsOCw32&#10;tG+ouhRXo2CXa5ePxWH9tfqOF5+L+m3flaVSj/MpfwXhafL/4Xv7Qyt4ieHvS/gBMv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uE/EAAAA2wAAAA8AAAAAAAAAAAAAAAAA&#10;nwIAAGRycy9kb3ducmV2LnhtbFBLBQYAAAAABAAEAPcAAACQAwAAAAA=&#10;">
                  <v:imagedata r:id="rId56" o:title=""/>
                  <v:path arrowok="t"/>
                </v:shape>
                <v:shape id="Imagem 47" o:spid="_x0000_s1033" type="#_x0000_t75" style="position:absolute;left:17097;top:22583;width:2477;height:953;rotation:-319654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5+ajFAAAA2wAAAA8AAABkcnMvZG93bnJldi54bWxEj09rwkAUxO+FfoflFbwUs6n4L9FVRJR6&#10;8VDrxdsj+8wGs29DdmtiP323UOhxmJnfMMt1b2txp9ZXjhW8JSkI4sLpiksF58/9cA7CB2SNtWNS&#10;8CAP69Xz0xJz7Tr+oPsplCJC2OeowITQ5FL6wpBFn7iGOHpX11oMUbal1C12EW5rOUrTqbRYcVww&#10;2NDWUHE7fVkFVz/i7mJckx35/fsVJ7tNNj0rNXjpNwsQgfrwH/5rH7SC8Qx+v8Qf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ufmoxQAAANsAAAAPAAAAAAAAAAAAAAAA&#10;AJ8CAABkcnMvZG93bnJldi54bWxQSwUGAAAAAAQABAD3AAAAkQMAAAAA&#10;">
                  <v:imagedata r:id="rId57" o:title=""/>
                  <v:path arrowok="t"/>
                </v:shape>
                <v:shape id="Imagem 49" o:spid="_x0000_s1034" type="#_x0000_t75" style="position:absolute;left:23536;top:20916;width:2477;height:1143;rotation:138094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JDb3DAAAA2wAAAA8AAABkcnMvZG93bnJldi54bWxEj9FqwkAURN+F/sNyC75I3SgS2tRVqqAo&#10;PthaP+CSvc2GZu+G7JrEv3cFwcdhZs4w82VvK9FS40vHCibjBARx7nTJhYLz7+btHYQPyBorx6Tg&#10;Sh6Wi5fBHDPtOv6h9hQKESHsM1RgQqgzKX1uyKIfu5o4en+usRiibAqpG+wi3FZymiSptFhyXDBY&#10;09pQ/n+6WAX7/Whr0tUU9SVttfTH78NZdkoNX/uvTxCB+vAMP9o7rWD2Af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kNvcMAAADbAAAADwAAAAAAAAAAAAAAAACf&#10;AgAAZHJzL2Rvd25yZXYueG1sUEsFBgAAAAAEAAQA9wAAAI8DAAAAAA==&#10;">
                  <v:imagedata r:id="rId53" o:title=""/>
                  <v:path arrowok="t"/>
                </v:shape>
                <v:shape id="Imagem 50" o:spid="_x0000_s1035" type="#_x0000_t75" style="position:absolute;left:27069;top:23506;width:2952;height:762;rotation:149251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Ob3CAAAA2wAAAA8AAABkcnMvZG93bnJldi54bWxET01rwkAQvRf8D8sUeim6qVaR1FWkYClS&#10;UKOX3sbsNAlmZ0N2q8m/dw6FHh/ve7HqXK2u1IbKs4GXUQKKOPe24sLA6bgZzkGFiGyx9kwGegqw&#10;Wg4eFphaf+MDXbNYKAnhkKKBMsYm1TrkJTkMI98QC/fjW4dRYFto2+JNwl2tx0ky0w4rloYSG3ov&#10;Kb9kv056dXbeTeibPvr91/m1et5emn5rzNNjt34DFamL/+I/96c1MJX18kV+gF7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Vzm9wgAAANsAAAAPAAAAAAAAAAAAAAAAAJ8C&#10;AABkcnMvZG93bnJldi54bWxQSwUGAAAAAAQABAD3AAAAjgMAAAAA&#10;">
                  <v:imagedata r:id="rId58" o:title=""/>
                  <v:path arrowok="t"/>
                </v:shape>
                <v:shape id="Imagem 51" o:spid="_x0000_s1036" type="#_x0000_t75" style="position:absolute;left:14811;top:28949;width:2382;height:953;rotation:212516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oR/nDAAAA2wAAAA8AAABkcnMvZG93bnJldi54bWxEj9FqwkAURN8L/sNyC741G4WUmmYVaY30&#10;0aofcMneJqHZu3F3NdGv7xYEH4eZOcMUq9F04kLOt5YVzJIUBHFldcu1guOhfHkD4QOyxs4yKbiS&#10;h9Vy8lRgru3A33TZh1pECPscFTQh9LmUvmrIoE9sTxy9H+sMhihdLbXDIcJNJ+dp+ioNthwXGuzp&#10;o6Hqd382Ck7nz1u327phM9+Utx2uTZ8ttkpNn8f1O4hAY3iE7+0vrSCbwf+X+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hH+cMAAADbAAAADwAAAAAAAAAAAAAAAACf&#10;AgAAZHJzL2Rvd25yZXYueG1sUEsFBgAAAAAEAAQA9wAAAI8DAAAAAA==&#10;">
                  <v:imagedata r:id="rId59" o:title=""/>
                  <v:path arrowok="t"/>
                </v:shape>
                <v:shape id="Imagem 52" o:spid="_x0000_s1037" type="#_x0000_t75" style="position:absolute;left:15954;top:31154;width:3334;height:762;rotation:235821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oLoLEAAAA2wAAAA8AAABkcnMvZG93bnJldi54bWxEj0FrwkAUhO+C/2F5Qm+6aaoiqavYQqEH&#10;FUyLeHxkn9mQ7NuQ3Wr6711B8DjMzDfMct3bRlyo85VjBa+TBARx4XTFpYLfn6/xAoQPyBobx6Tg&#10;nzysV8PBEjPtrnygSx5KESHsM1RgQmgzKX1hyKKfuJY4emfXWQxRdqXUHV4j3DYyTZK5tFhxXDDY&#10;0qehos7/rIJ9vW3324/cpIvdUc9Pb+W5nm6Uehn1m3cQgfrwDD/a31rBLIX7l/gD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oLoLEAAAA2wAAAA8AAAAAAAAAAAAAAAAA&#10;nwIAAGRycy9kb3ducmV2LnhtbFBLBQYAAAAABAAEAPcAAACQAwAAAAA=&#10;">
                  <v:imagedata r:id="rId60" o:title=""/>
                  <v:path arrowok="t"/>
                </v:shape>
                <w10:anchorlock/>
              </v:group>
            </w:pict>
          </mc:Fallback>
        </mc:AlternateContent>
      </w:r>
    </w:p>
    <w:p w14:paraId="784ACEA9" w14:textId="77777777" w:rsidR="00FF7707" w:rsidRPr="00CD5B1E" w:rsidRDefault="00FF7707" w:rsidP="00FF7707">
      <w:pPr>
        <w:pStyle w:val="Legenda"/>
        <w:rPr>
          <w:lang w:val="en-US"/>
        </w:rPr>
      </w:pPr>
      <w:bookmarkStart w:id="173" w:name="_Ref393358488"/>
      <w:bookmarkStart w:id="174" w:name="_Toc393356497"/>
    </w:p>
    <w:p w14:paraId="68E71B49" w14:textId="77777777" w:rsidR="00FF7707" w:rsidRPr="00CD5B1E" w:rsidRDefault="00FF7707" w:rsidP="00FF7707">
      <w:pPr>
        <w:pStyle w:val="Legenda"/>
        <w:rPr>
          <w:lang w:val="en-US"/>
        </w:rPr>
      </w:pPr>
      <w:bookmarkStart w:id="175" w:name="_Ref397239934"/>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5</w:t>
      </w:r>
      <w:r w:rsidRPr="00F96233">
        <w:rPr>
          <w:lang w:val="en-US"/>
        </w:rPr>
        <w:fldChar w:fldCharType="end"/>
      </w:r>
      <w:bookmarkEnd w:id="173"/>
      <w:bookmarkEnd w:id="175"/>
      <w:r w:rsidRPr="00CD5B1E">
        <w:rPr>
          <w:lang w:val="en-US"/>
        </w:rPr>
        <w:t xml:space="preserve"> - Topology view </w:t>
      </w:r>
      <w:bookmarkEnd w:id="174"/>
      <w:r w:rsidRPr="00CD5B1E">
        <w:rPr>
          <w:lang w:val="en-US"/>
        </w:rPr>
        <w:t>of DyeVC project, at a given moment</w:t>
      </w:r>
    </w:p>
    <w:p w14:paraId="050E9CF6" w14:textId="77777777" w:rsidR="00FF7707" w:rsidRPr="00F96233" w:rsidRDefault="00FF7707" w:rsidP="00FF7707">
      <w:pPr>
        <w:pStyle w:val="Ttulo3"/>
        <w:rPr>
          <w:lang w:val="en-US"/>
        </w:rPr>
      </w:pPr>
      <w:bookmarkStart w:id="176" w:name="_Ref391295186"/>
      <w:bookmarkStart w:id="177" w:name="_Toc393357587"/>
      <w:bookmarkStart w:id="178" w:name="_Toc399663053"/>
      <w:r w:rsidRPr="00F96233">
        <w:rPr>
          <w:lang w:val="en-US"/>
        </w:rPr>
        <w:t>Level 3: Tracked branches</w:t>
      </w:r>
      <w:bookmarkEnd w:id="176"/>
      <w:bookmarkEnd w:id="177"/>
      <w:bookmarkEnd w:id="178"/>
    </w:p>
    <w:p w14:paraId="1CA829E3" w14:textId="77777777" w:rsidR="00FF7707" w:rsidRPr="00360B53" w:rsidRDefault="00FF7707" w:rsidP="00FF7707">
      <w:pPr>
        <w:rPr>
          <w:lang w:val="en-US"/>
        </w:rPr>
      </w:pPr>
      <w:r w:rsidRPr="00CD5B1E">
        <w:rPr>
          <w:lang w:val="en-US"/>
        </w:rPr>
        <w:t xml:space="preserve">Level 3 information is presented at </w:t>
      </w:r>
      <w:r w:rsidRPr="00360B53">
        <w:rPr>
          <w:lang w:val="en-US"/>
        </w:rPr>
        <w:fldChar w:fldCharType="begin"/>
      </w:r>
      <w:r w:rsidRPr="00CD5B1E">
        <w:rPr>
          <w:lang w:val="en-US"/>
        </w:rPr>
        <w:instrText xml:space="preserve"> REF _Ref393358555 \h </w:instrText>
      </w:r>
      <w:r w:rsidRPr="00360B53">
        <w:rPr>
          <w:lang w:val="en-US"/>
        </w:rPr>
      </w:r>
      <w:r w:rsidRPr="00360B53">
        <w:rPr>
          <w:lang w:val="en-US"/>
        </w:rPr>
        <w:fldChar w:fldCharType="separate"/>
      </w:r>
      <w:r w:rsidRPr="00CD5B1E">
        <w:rPr>
          <w:lang w:val="en-US"/>
        </w:rPr>
        <w:t xml:space="preserve">Figure </w:t>
      </w:r>
      <w:r>
        <w:rPr>
          <w:noProof/>
          <w:lang w:val="en-US"/>
        </w:rPr>
        <w:t>6</w:t>
      </w:r>
      <w:r w:rsidRPr="00360B53">
        <w:rPr>
          <w:lang w:val="en-US"/>
        </w:rPr>
        <w:fldChar w:fldCharType="end"/>
      </w:r>
      <w:r w:rsidRPr="00CD5B1E">
        <w:rPr>
          <w:lang w:val="en-US"/>
        </w:rPr>
        <w:t xml:space="preserve"> and it allows</w:t>
      </w:r>
      <w:r w:rsidRPr="00360B53">
        <w:rPr>
          <w:lang w:val="en-US"/>
        </w:rPr>
        <w:t xml:space="preserve"> one to depict the status of each tracked branch between registered repositories and their peers. This information is complemented with that of Level 4, shown in the next section.</w:t>
      </w:r>
    </w:p>
    <w:p w14:paraId="7A5BBCDB" w14:textId="77777777" w:rsidR="00FF7707" w:rsidRPr="00CD5B1E" w:rsidRDefault="00FF7707" w:rsidP="00FF7707">
      <w:pPr>
        <w:pStyle w:val="PrimeiroPargrafo"/>
        <w:jc w:val="center"/>
        <w:rPr>
          <w:lang w:val="en-US"/>
        </w:rPr>
      </w:pPr>
      <w:r w:rsidRPr="00F96233">
        <w:rPr>
          <w:noProof/>
        </w:rPr>
        <w:drawing>
          <wp:inline distT="0" distB="0" distL="0" distR="0" wp14:anchorId="2D37E80A" wp14:editId="54CD9A81">
            <wp:extent cx="3724275" cy="3192235"/>
            <wp:effectExtent l="0" t="0" r="0" b="8255"/>
            <wp:docPr id="2013" name="Imagem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4071" cy="3226346"/>
                    </a:xfrm>
                    <a:prstGeom prst="rect">
                      <a:avLst/>
                    </a:prstGeom>
                    <a:noFill/>
                    <a:ln>
                      <a:noFill/>
                    </a:ln>
                  </pic:spPr>
                </pic:pic>
              </a:graphicData>
            </a:graphic>
          </wp:inline>
        </w:drawing>
      </w:r>
    </w:p>
    <w:p w14:paraId="2C692422" w14:textId="77777777" w:rsidR="00FF7707" w:rsidRPr="00E22E05" w:rsidRDefault="00FF7707" w:rsidP="00FF7707">
      <w:pPr>
        <w:pStyle w:val="Legenda"/>
        <w:rPr>
          <w:lang w:val="en-US"/>
        </w:rPr>
      </w:pPr>
      <w:bookmarkStart w:id="179" w:name="_Ref393358555"/>
      <w:bookmarkStart w:id="180" w:name="_Toc393356498"/>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6</w:t>
      </w:r>
      <w:r w:rsidRPr="00F96233">
        <w:rPr>
          <w:lang w:val="en-US"/>
        </w:rPr>
        <w:fldChar w:fldCharType="end"/>
      </w:r>
      <w:bookmarkEnd w:id="179"/>
      <w:r w:rsidRPr="00CD5B1E">
        <w:rPr>
          <w:lang w:val="en-US"/>
        </w:rPr>
        <w:t xml:space="preserve"> - </w:t>
      </w:r>
      <w:commentRangeStart w:id="181"/>
      <w:r w:rsidRPr="00CD5B1E">
        <w:rPr>
          <w:lang w:val="en-US"/>
        </w:rPr>
        <w:t>DyeVC Main Screen</w:t>
      </w:r>
      <w:bookmarkEnd w:id="180"/>
      <w:r w:rsidRPr="00CD5B1E">
        <w:rPr>
          <w:lang w:val="en-US"/>
        </w:rPr>
        <w:t xml:space="preserve"> </w:t>
      </w:r>
      <w:commentRangeEnd w:id="181"/>
      <w:r>
        <w:rPr>
          <w:rStyle w:val="Refdecomentrio"/>
          <w:b w:val="0"/>
          <w:bCs w:val="0"/>
        </w:rPr>
        <w:commentReference w:id="181"/>
      </w:r>
    </w:p>
    <w:p w14:paraId="589BE885" w14:textId="77777777" w:rsidR="00FF7707" w:rsidRPr="00CD5B1E" w:rsidRDefault="00FF7707" w:rsidP="00FF7707">
      <w:pPr>
        <w:rPr>
          <w:lang w:val="en-US"/>
        </w:rPr>
      </w:pPr>
      <w:r w:rsidRPr="00E22E05">
        <w:rPr>
          <w:lang w:val="en-US"/>
        </w:rPr>
        <w:t xml:space="preserve">The status evaluation considers the existing commits in each repository individually. </w:t>
      </w:r>
      <w:r w:rsidRPr="00360B53">
        <w:rPr>
          <w:lang w:val="en-US"/>
        </w:rPr>
        <w:fldChar w:fldCharType="begin"/>
      </w:r>
      <w:r w:rsidRPr="00CD5B1E">
        <w:rPr>
          <w:lang w:val="en-US"/>
        </w:rPr>
        <w:instrText xml:space="preserve"> REF _Ref393358637 \h </w:instrText>
      </w:r>
      <w:r w:rsidRPr="00360B53">
        <w:rPr>
          <w:lang w:val="en-US"/>
        </w:rPr>
      </w:r>
      <w:r w:rsidRPr="00360B53">
        <w:rPr>
          <w:lang w:val="en-US"/>
        </w:rPr>
        <w:fldChar w:fldCharType="separate"/>
      </w:r>
      <w:r w:rsidRPr="00360B53">
        <w:rPr>
          <w:lang w:val="en-US"/>
        </w:rPr>
        <w:t xml:space="preserve">Table </w:t>
      </w:r>
      <w:r>
        <w:rPr>
          <w:noProof/>
          <w:lang w:val="en-US"/>
        </w:rPr>
        <w:t>1</w:t>
      </w:r>
      <w:r w:rsidRPr="00360B53">
        <w:rPr>
          <w:lang w:val="en-US"/>
        </w:rPr>
        <w:fldChar w:fldCharType="end"/>
      </w:r>
      <w:r w:rsidRPr="00CD5B1E">
        <w:rPr>
          <w:lang w:val="en-US"/>
        </w:rPr>
        <w:t xml:space="preserve"> shows the possible states presented by DyeVC. Due to the nature of DVCS, old data is never deleted and commits are cumulative. Thus, if a commit N is created over a commit N – </w:t>
      </w:r>
      <w:r w:rsidRPr="00360B53">
        <w:rPr>
          <w:lang w:val="en-US"/>
        </w:rPr>
        <w:t>1, the existence of commit N in a given repository implies that commit N – 1 also exists in the repository. With that said, by checking the existence of commits in the local repository not yet replicated to the remote repository, and vice-versa, it is possible to come up with one of the situations presented in</w:t>
      </w:r>
      <w:r w:rsidRPr="000630C1">
        <w:rPr>
          <w:lang w:val="en-US"/>
        </w:rPr>
        <w:t xml:space="preserve"> </w:t>
      </w:r>
      <w:r w:rsidRPr="00360B53">
        <w:rPr>
          <w:lang w:val="en-US"/>
        </w:rPr>
        <w:fldChar w:fldCharType="begin"/>
      </w:r>
      <w:r w:rsidRPr="00CD5B1E">
        <w:rPr>
          <w:lang w:val="en-US"/>
        </w:rPr>
        <w:instrText xml:space="preserve"> REF _Ref397239992 \h </w:instrText>
      </w:r>
      <w:r w:rsidRPr="00360B53">
        <w:rPr>
          <w:lang w:val="en-US"/>
        </w:rPr>
      </w:r>
      <w:r w:rsidRPr="00360B53">
        <w:rPr>
          <w:lang w:val="en-US"/>
        </w:rPr>
        <w:fldChar w:fldCharType="separate"/>
      </w:r>
      <w:r w:rsidRPr="00360B53">
        <w:rPr>
          <w:lang w:val="en-US"/>
        </w:rPr>
        <w:t xml:space="preserve">Table </w:t>
      </w:r>
      <w:r>
        <w:rPr>
          <w:noProof/>
          <w:lang w:val="en-US"/>
        </w:rPr>
        <w:t>2</w:t>
      </w:r>
      <w:r w:rsidRPr="00360B53">
        <w:rPr>
          <w:lang w:val="en-US"/>
        </w:rPr>
        <w:fldChar w:fldCharType="end"/>
      </w:r>
      <w:r w:rsidRPr="00CD5B1E">
        <w:rPr>
          <w:lang w:val="en-US"/>
        </w:rPr>
        <w:t>.</w:t>
      </w:r>
    </w:p>
    <w:p w14:paraId="70340AAF" w14:textId="77777777" w:rsidR="00FF7707" w:rsidRPr="00CD5B1E" w:rsidRDefault="00FF7707" w:rsidP="00FF7707">
      <w:pPr>
        <w:pStyle w:val="Legenda"/>
        <w:rPr>
          <w:lang w:val="en-US"/>
        </w:rPr>
      </w:pPr>
      <w:bookmarkStart w:id="182" w:name="_Ref393358637"/>
      <w:bookmarkStart w:id="183" w:name="_Toc393356508"/>
      <w:r w:rsidRPr="00360B53">
        <w:rPr>
          <w:lang w:val="en-US"/>
        </w:rPr>
        <w:t xml:space="preserve">Table </w:t>
      </w:r>
      <w:r w:rsidRPr="00F96233">
        <w:rPr>
          <w:lang w:val="en-US"/>
        </w:rPr>
        <w:fldChar w:fldCharType="begin"/>
      </w:r>
      <w:r w:rsidRPr="00CD5B1E">
        <w:rPr>
          <w:lang w:val="en-US"/>
        </w:rPr>
        <w:instrText xml:space="preserve"> SEQ Table \* ARABIC </w:instrText>
      </w:r>
      <w:r w:rsidRPr="00F96233">
        <w:rPr>
          <w:lang w:val="en-US"/>
        </w:rPr>
        <w:fldChar w:fldCharType="separate"/>
      </w:r>
      <w:r>
        <w:rPr>
          <w:noProof/>
          <w:lang w:val="en-US"/>
        </w:rPr>
        <w:t>1</w:t>
      </w:r>
      <w:r w:rsidRPr="00F96233">
        <w:rPr>
          <w:lang w:val="en-US"/>
        </w:rPr>
        <w:fldChar w:fldCharType="end"/>
      </w:r>
      <w:bookmarkEnd w:id="182"/>
      <w:r w:rsidRPr="00CD5B1E">
        <w:rPr>
          <w:lang w:val="en-US"/>
        </w:rPr>
        <w:t xml:space="preserve"> - Possible States of a Repository</w:t>
      </w:r>
      <w:bookmarkEnd w:id="183"/>
    </w:p>
    <w:tbl>
      <w:tblPr>
        <w:tblStyle w:val="TabeladeGrade4-nfase11"/>
        <w:tblW w:w="0" w:type="auto"/>
        <w:tblLook w:val="04A0" w:firstRow="1" w:lastRow="0" w:firstColumn="1" w:lastColumn="0" w:noHBand="0" w:noVBand="1"/>
      </w:tblPr>
      <w:tblGrid>
        <w:gridCol w:w="828"/>
        <w:gridCol w:w="8234"/>
      </w:tblGrid>
      <w:tr w:rsidR="00FF7707" w:rsidRPr="00CD5B1E" w14:paraId="7408CD72" w14:textId="77777777" w:rsidTr="00020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8AC9A6" w14:textId="77777777" w:rsidR="00FF7707" w:rsidRPr="00CD5B1E" w:rsidRDefault="00FF7707" w:rsidP="00020E07">
            <w:pPr>
              <w:pStyle w:val="TextodeTabela"/>
            </w:pPr>
            <w:r w:rsidRPr="00CD5B1E">
              <w:t>Status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66925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Description</w:t>
            </w:r>
          </w:p>
        </w:tc>
      </w:tr>
      <w:tr w:rsidR="00FF7707" w:rsidRPr="0007113B" w14:paraId="208A081E"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10BE9750" w14:textId="77777777" w:rsidR="00FF7707" w:rsidRPr="00CD5B1E" w:rsidRDefault="00FF7707" w:rsidP="00020E07">
            <w:pPr>
              <w:pStyle w:val="TextodeTabela"/>
            </w:pPr>
            <w:r w:rsidRPr="00F96233">
              <w:rPr>
                <w:noProof/>
                <w:lang w:val="pt-BR" w:eastAsia="pt-BR"/>
              </w:rPr>
              <w:drawing>
                <wp:inline distT="0" distB="0" distL="0" distR="0" wp14:anchorId="6EAD1CA7" wp14:editId="0231320D">
                  <wp:extent cx="306000" cy="306000"/>
                  <wp:effectExtent l="0" t="0" r="0" b="0"/>
                  <wp:docPr id="8" name="Imagem 8" descr="question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stion_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tcBorders>
              <w:top w:val="single" w:sz="4" w:space="0" w:color="FFFFFF" w:themeColor="background1"/>
            </w:tcBorders>
            <w:vAlign w:val="center"/>
          </w:tcPr>
          <w:p w14:paraId="7ABF8624"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DyeVC has </w:t>
            </w:r>
            <w:r w:rsidRPr="00CD5B1E">
              <w:rPr>
                <w:b/>
              </w:rPr>
              <w:t>not analyzed</w:t>
            </w:r>
            <w:r w:rsidRPr="00CD5B1E">
              <w:t xml:space="preserve"> the repository yet.</w:t>
            </w:r>
          </w:p>
        </w:tc>
      </w:tr>
      <w:tr w:rsidR="00FF7707" w:rsidRPr="0007113B" w14:paraId="0D6A0194"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6A66363F" w14:textId="77777777" w:rsidR="00FF7707" w:rsidRPr="00CD5B1E" w:rsidRDefault="00FF7707" w:rsidP="00020E07">
            <w:pPr>
              <w:pStyle w:val="TextodeTabela"/>
            </w:pPr>
            <w:r w:rsidRPr="00F96233">
              <w:rPr>
                <w:noProof/>
                <w:lang w:val="pt-BR" w:eastAsia="pt-BR"/>
              </w:rPr>
              <w:drawing>
                <wp:inline distT="0" distB="0" distL="0" distR="0" wp14:anchorId="3459C81B" wp14:editId="735E942A">
                  <wp:extent cx="306000" cy="306000"/>
                  <wp:effectExtent l="0" t="0" r="0" b="0"/>
                  <wp:docPr id="10" name="Imagem 10"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_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E3BF66F"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Repository is </w:t>
            </w:r>
            <w:r w:rsidRPr="00CD5B1E">
              <w:rPr>
                <w:b/>
              </w:rPr>
              <w:t>synchronized</w:t>
            </w:r>
            <w:r w:rsidRPr="00CD5B1E">
              <w:t xml:space="preserve"> with all peers.</w:t>
            </w:r>
          </w:p>
        </w:tc>
      </w:tr>
      <w:tr w:rsidR="00FF7707" w:rsidRPr="0007113B" w14:paraId="496082F7"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B4AFB" w14:textId="77777777" w:rsidR="00FF7707" w:rsidRPr="00CD5B1E" w:rsidRDefault="00FF7707" w:rsidP="00020E07">
            <w:pPr>
              <w:pStyle w:val="TextodeTabela"/>
            </w:pPr>
            <w:r w:rsidRPr="00F96233">
              <w:rPr>
                <w:noProof/>
                <w:lang w:val="pt-BR" w:eastAsia="pt-BR"/>
              </w:rPr>
              <w:drawing>
                <wp:inline distT="0" distB="0" distL="0" distR="0" wp14:anchorId="0E6716BB" wp14:editId="23DFC6FF">
                  <wp:extent cx="306000" cy="306000"/>
                  <wp:effectExtent l="0" t="0" r="0" b="0"/>
                  <wp:docPr id="11" name="Imagem 1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head_ylw_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0084C36"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has changes that were not sent yet to its peers (it is </w:t>
            </w:r>
            <w:r w:rsidRPr="00CD5B1E">
              <w:rPr>
                <w:b/>
              </w:rPr>
              <w:t>ahead</w:t>
            </w:r>
            <w:r w:rsidRPr="00CD5B1E">
              <w:t xml:space="preserve"> its peers).</w:t>
            </w:r>
          </w:p>
        </w:tc>
      </w:tr>
      <w:tr w:rsidR="00FF7707" w:rsidRPr="0007113B" w14:paraId="79468A7F"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168D2549" w14:textId="77777777" w:rsidR="00FF7707" w:rsidRPr="00CD5B1E" w:rsidRDefault="00FF7707" w:rsidP="00020E07">
            <w:pPr>
              <w:pStyle w:val="TextodeTabela"/>
            </w:pPr>
            <w:r w:rsidRPr="00F96233">
              <w:rPr>
                <w:noProof/>
                <w:lang w:val="pt-BR" w:eastAsia="pt-BR"/>
              </w:rPr>
              <w:drawing>
                <wp:inline distT="0" distB="0" distL="0" distR="0" wp14:anchorId="5AE1EDEA" wp14:editId="28711C93">
                  <wp:extent cx="306000" cy="306000"/>
                  <wp:effectExtent l="0" t="0" r="0" b="0"/>
                  <wp:docPr id="12" name="Imagem 1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3FDC160B"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CD5B1E">
              <w:t xml:space="preserve">Peers have changes that were not sent yet to the repository (it is </w:t>
            </w:r>
            <w:r w:rsidRPr="00CD5B1E">
              <w:rPr>
                <w:b/>
              </w:rPr>
              <w:t>behind</w:t>
            </w:r>
            <w:r w:rsidRPr="00CD5B1E">
              <w:t xml:space="preserve"> its peers).</w:t>
            </w:r>
          </w:p>
        </w:tc>
      </w:tr>
      <w:tr w:rsidR="00FF7707" w:rsidRPr="0007113B" w14:paraId="33A2B2EB" w14:textId="77777777" w:rsidTr="00020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3C168F" w14:textId="77777777" w:rsidR="00FF7707" w:rsidRPr="00CD5B1E" w:rsidRDefault="00FF7707" w:rsidP="00020E07">
            <w:pPr>
              <w:pStyle w:val="TextodeTabela"/>
            </w:pPr>
            <w:r w:rsidRPr="00F96233">
              <w:rPr>
                <w:noProof/>
                <w:lang w:val="pt-BR" w:eastAsia="pt-BR"/>
              </w:rPr>
              <w:drawing>
                <wp:inline distT="0" distB="0" distL="0" distR="0" wp14:anchorId="166202D4" wp14:editId="4913472C">
                  <wp:extent cx="306000" cy="306000"/>
                  <wp:effectExtent l="0" t="0" r="0" b="0"/>
                  <wp:docPr id="13" name="Imagem 13"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headbehind_ylw_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63A3F7E"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CD5B1E">
              <w:t xml:space="preserve">Repository is both </w:t>
            </w:r>
            <w:r w:rsidRPr="00CD5B1E">
              <w:rPr>
                <w:b/>
              </w:rPr>
              <w:t>ahead and behind</w:t>
            </w:r>
            <w:r w:rsidRPr="00CD5B1E">
              <w:t xml:space="preserve"> its peers.</w:t>
            </w:r>
          </w:p>
        </w:tc>
      </w:tr>
      <w:tr w:rsidR="00FF7707" w:rsidRPr="00CD5B1E" w14:paraId="5601B766" w14:textId="77777777" w:rsidTr="00020E07">
        <w:tc>
          <w:tcPr>
            <w:cnfStyle w:val="001000000000" w:firstRow="0" w:lastRow="0" w:firstColumn="1" w:lastColumn="0" w:oddVBand="0" w:evenVBand="0" w:oddHBand="0" w:evenHBand="0" w:firstRowFirstColumn="0" w:firstRowLastColumn="0" w:lastRowFirstColumn="0" w:lastRowLastColumn="0"/>
            <w:tcW w:w="0" w:type="auto"/>
          </w:tcPr>
          <w:p w14:paraId="03B6BBD0" w14:textId="77777777" w:rsidR="00FF7707" w:rsidRPr="00CD5B1E" w:rsidRDefault="00FF7707" w:rsidP="00020E07">
            <w:pPr>
              <w:pStyle w:val="TextodeTabela"/>
            </w:pPr>
            <w:r w:rsidRPr="00F96233">
              <w:rPr>
                <w:noProof/>
                <w:lang w:val="pt-BR" w:eastAsia="pt-BR"/>
              </w:rPr>
              <w:drawing>
                <wp:inline distT="0" distB="0" distL="0" distR="0" wp14:anchorId="039E39C1" wp14:editId="681A61A0">
                  <wp:extent cx="304800" cy="304800"/>
                  <wp:effectExtent l="0" t="0" r="0" b="0"/>
                  <wp:docPr id="14" name="Imagem 14" descr="no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check_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Pr>
          <w:p w14:paraId="144FD742" w14:textId="77777777" w:rsidR="00FF7707" w:rsidRPr="00CD5B1E" w:rsidRDefault="00FF7707" w:rsidP="00020E07">
            <w:pPr>
              <w:pStyle w:val="TextodeTabela"/>
              <w:cnfStyle w:val="000000000000" w:firstRow="0" w:lastRow="0" w:firstColumn="0" w:lastColumn="0" w:oddVBand="0" w:evenVBand="0" w:oddHBand="0" w:evenHBand="0" w:firstRowFirstColumn="0" w:firstRowLastColumn="0" w:lastRowFirstColumn="0" w:lastRowLastColumn="0"/>
            </w:pPr>
            <w:r w:rsidRPr="00CD5B1E">
              <w:rPr>
                <w:b/>
              </w:rPr>
              <w:t>Invalid</w:t>
            </w:r>
            <w:r w:rsidRPr="00CD5B1E">
              <w:t xml:space="preserve"> repository. This happens when DyeVC cannot access the repository. The reason is presented to the user.</w:t>
            </w:r>
          </w:p>
        </w:tc>
      </w:tr>
    </w:tbl>
    <w:p w14:paraId="1AE59548" w14:textId="77777777" w:rsidR="00FF7707" w:rsidRPr="00CD5B1E" w:rsidRDefault="00FF7707" w:rsidP="00FF7707">
      <w:pPr>
        <w:rPr>
          <w:lang w:val="en-US"/>
        </w:rPr>
      </w:pPr>
    </w:p>
    <w:p w14:paraId="749C9ABC" w14:textId="77777777" w:rsidR="00FF7707" w:rsidRPr="00360B53" w:rsidRDefault="00FF7707" w:rsidP="00FF7707">
      <w:pPr>
        <w:spacing w:after="200" w:line="276" w:lineRule="auto"/>
        <w:ind w:firstLine="0"/>
        <w:jc w:val="left"/>
        <w:rPr>
          <w:b/>
          <w:bCs/>
          <w:szCs w:val="18"/>
          <w:lang w:val="en-US"/>
        </w:rPr>
      </w:pPr>
      <w:bookmarkStart w:id="184" w:name="_Ref393358672"/>
      <w:bookmarkStart w:id="185" w:name="_Toc393356509"/>
      <w:r w:rsidRPr="00360B53">
        <w:rPr>
          <w:lang w:val="en-US"/>
        </w:rPr>
        <w:br w:type="page"/>
      </w:r>
    </w:p>
    <w:p w14:paraId="36E90540" w14:textId="77777777" w:rsidR="00FF7707" w:rsidRPr="00CD5B1E" w:rsidRDefault="00FF7707" w:rsidP="00FF7707">
      <w:pPr>
        <w:pStyle w:val="Legenda"/>
        <w:rPr>
          <w:lang w:val="en-US"/>
        </w:rPr>
      </w:pPr>
      <w:bookmarkStart w:id="186" w:name="_Ref397239992"/>
      <w:r w:rsidRPr="00360B53">
        <w:rPr>
          <w:lang w:val="en-US"/>
        </w:rPr>
        <w:t xml:space="preserve">Table </w:t>
      </w:r>
      <w:r w:rsidRPr="00F96233">
        <w:rPr>
          <w:lang w:val="en-US"/>
        </w:rPr>
        <w:fldChar w:fldCharType="begin"/>
      </w:r>
      <w:r w:rsidRPr="00CD5B1E">
        <w:rPr>
          <w:lang w:val="en-US"/>
        </w:rPr>
        <w:instrText xml:space="preserve"> SEQ Table \* ARABIC </w:instrText>
      </w:r>
      <w:r w:rsidRPr="00F96233">
        <w:rPr>
          <w:lang w:val="en-US"/>
        </w:rPr>
        <w:fldChar w:fldCharType="separate"/>
      </w:r>
      <w:r>
        <w:rPr>
          <w:noProof/>
          <w:lang w:val="en-US"/>
        </w:rPr>
        <w:t>2</w:t>
      </w:r>
      <w:r w:rsidRPr="00F96233">
        <w:rPr>
          <w:lang w:val="en-US"/>
        </w:rPr>
        <w:fldChar w:fldCharType="end"/>
      </w:r>
      <w:bookmarkEnd w:id="184"/>
      <w:bookmarkEnd w:id="186"/>
      <w:r w:rsidRPr="00CD5B1E">
        <w:rPr>
          <w:lang w:val="en-US"/>
        </w:rPr>
        <w:t xml:space="preserve"> - Status of a local repository regarding a remote one, based on the existence of non-replicated commits</w:t>
      </w:r>
      <w:bookmarkEnd w:id="185"/>
    </w:p>
    <w:tbl>
      <w:tblPr>
        <w:tblStyle w:val="TabeladeGrade4-nfase11"/>
        <w:tblW w:w="5000" w:type="pct"/>
        <w:tblLook w:val="04A0" w:firstRow="1" w:lastRow="0" w:firstColumn="1" w:lastColumn="0" w:noHBand="0" w:noVBand="1"/>
      </w:tblPr>
      <w:tblGrid>
        <w:gridCol w:w="1897"/>
        <w:gridCol w:w="1769"/>
        <w:gridCol w:w="5396"/>
      </w:tblGrid>
      <w:tr w:rsidR="00FF7707" w:rsidRPr="00CD5B1E" w14:paraId="1CC8D241"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23"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7B31E8" w14:textId="77777777" w:rsidR="00FF7707" w:rsidRPr="00CD5B1E" w:rsidRDefault="00FF7707" w:rsidP="00020E07">
            <w:pPr>
              <w:pStyle w:val="TextodeTabela"/>
              <w:jc w:val="center"/>
            </w:pPr>
            <w:r w:rsidRPr="00CD5B1E">
              <w:t>Existence of</w:t>
            </w:r>
          </w:p>
          <w:p w14:paraId="253659F7" w14:textId="77777777" w:rsidR="00FF7707" w:rsidRPr="00CD5B1E" w:rsidRDefault="00FF7707" w:rsidP="00020E07">
            <w:pPr>
              <w:pStyle w:val="TextodeTabela"/>
              <w:jc w:val="center"/>
            </w:pPr>
            <w:r w:rsidRPr="00CD5B1E">
              <w:t>non-replicated commits</w:t>
            </w:r>
          </w:p>
        </w:tc>
        <w:tc>
          <w:tcPr>
            <w:tcW w:w="2977"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26138D"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Local Status</w:t>
            </w:r>
          </w:p>
        </w:tc>
      </w:tr>
      <w:tr w:rsidR="00FF7707" w:rsidRPr="00CD5B1E" w14:paraId="7353BB37" w14:textId="77777777" w:rsidTr="00020E0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36CCC5" w14:textId="77777777" w:rsidR="00FF7707" w:rsidRPr="00CD5B1E" w:rsidRDefault="00FF7707" w:rsidP="00020E07">
            <w:pPr>
              <w:pStyle w:val="TextodeTabela"/>
              <w:jc w:val="center"/>
            </w:pPr>
            <w:r w:rsidRPr="00CD5B1E">
              <w:t>Local</w:t>
            </w:r>
          </w:p>
          <w:p w14:paraId="545A9481" w14:textId="77777777" w:rsidR="00FF7707" w:rsidRPr="00360B53" w:rsidRDefault="00FF7707" w:rsidP="00020E07">
            <w:pPr>
              <w:pStyle w:val="TextodeTabela"/>
              <w:jc w:val="center"/>
            </w:pPr>
            <w:r w:rsidRPr="00360B53">
              <w:t>Repository</w:t>
            </w:r>
          </w:p>
        </w:tc>
        <w:tc>
          <w:tcPr>
            <w:tcW w:w="97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000B21"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Remote</w:t>
            </w:r>
          </w:p>
          <w:p w14:paraId="46B7CAE7" w14:textId="77777777" w:rsidR="00FF7707" w:rsidRPr="00360B53"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360B53">
              <w:t>Repository</w:t>
            </w:r>
          </w:p>
        </w:tc>
        <w:tc>
          <w:tcPr>
            <w:tcW w:w="297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FD890"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p>
        </w:tc>
      </w:tr>
      <w:tr w:rsidR="00FF7707" w:rsidRPr="0007113B" w14:paraId="221420F1" w14:textId="77777777" w:rsidTr="00020E0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047" w:type="pct"/>
            <w:tcBorders>
              <w:top w:val="single" w:sz="4" w:space="0" w:color="FFFFFF" w:themeColor="background1"/>
            </w:tcBorders>
            <w:vAlign w:val="center"/>
          </w:tcPr>
          <w:p w14:paraId="6E4221F1" w14:textId="77777777" w:rsidR="00FF7707" w:rsidRPr="00CD5B1E" w:rsidRDefault="00FF7707" w:rsidP="00020E07">
            <w:pPr>
              <w:pStyle w:val="TextodeTabela"/>
              <w:jc w:val="center"/>
              <w:rPr>
                <w:b w:val="0"/>
              </w:rPr>
            </w:pPr>
            <w:r w:rsidRPr="00CD5B1E">
              <w:rPr>
                <w:b w:val="0"/>
              </w:rPr>
              <w:t>Yes</w:t>
            </w:r>
          </w:p>
        </w:tc>
        <w:tc>
          <w:tcPr>
            <w:tcW w:w="976" w:type="pct"/>
            <w:tcBorders>
              <w:top w:val="single" w:sz="4" w:space="0" w:color="FFFFFF" w:themeColor="background1"/>
            </w:tcBorders>
            <w:vAlign w:val="center"/>
          </w:tcPr>
          <w:p w14:paraId="7A1D0937"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tcBorders>
              <w:top w:val="single" w:sz="4" w:space="0" w:color="FFFFFF" w:themeColor="background1"/>
            </w:tcBorders>
            <w:vAlign w:val="center"/>
          </w:tcPr>
          <w:p w14:paraId="46F78E1F"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57202006" wp14:editId="06796B69">
                  <wp:extent cx="306000" cy="306000"/>
                  <wp:effectExtent l="0" t="0" r="0" b="0"/>
                  <wp:docPr id="1990" name="Imagem 1990"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aheadbehind_ylw_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and Behind (needs </w:t>
            </w:r>
            <w:r w:rsidRPr="00CD5B1E">
              <w:rPr>
                <w:i/>
              </w:rPr>
              <w:t>pull</w:t>
            </w:r>
            <w:r w:rsidRPr="00CD5B1E">
              <w:t xml:space="preserve"> and </w:t>
            </w:r>
            <w:r w:rsidRPr="00CD5B1E">
              <w:rPr>
                <w:i/>
              </w:rPr>
              <w:t>push</w:t>
            </w:r>
            <w:r w:rsidRPr="00CD5B1E">
              <w:t>)</w:t>
            </w:r>
          </w:p>
        </w:tc>
      </w:tr>
      <w:tr w:rsidR="00FF7707" w:rsidRPr="00CD5B1E" w14:paraId="3EBECB19" w14:textId="77777777" w:rsidTr="00020E07">
        <w:trPr>
          <w:trHeight w:val="174"/>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794083AE" w14:textId="77777777" w:rsidR="00FF7707" w:rsidRPr="00CD5B1E" w:rsidRDefault="00FF7707" w:rsidP="00020E07">
            <w:pPr>
              <w:pStyle w:val="TextodeTabela"/>
              <w:jc w:val="center"/>
              <w:rPr>
                <w:b w:val="0"/>
              </w:rPr>
            </w:pPr>
            <w:r w:rsidRPr="00CD5B1E">
              <w:rPr>
                <w:b w:val="0"/>
              </w:rPr>
              <w:t>Yes</w:t>
            </w:r>
          </w:p>
        </w:tc>
        <w:tc>
          <w:tcPr>
            <w:tcW w:w="976" w:type="pct"/>
            <w:vAlign w:val="center"/>
          </w:tcPr>
          <w:p w14:paraId="3B08AB03"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56957538"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B1A5DD4" wp14:editId="3D8E812E">
                  <wp:extent cx="306000" cy="306000"/>
                  <wp:effectExtent l="0" t="0" r="0" b="0"/>
                  <wp:docPr id="1991" name="Imagem 1991" descr="ahea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ahead_ylw_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Ahead (needs </w:t>
            </w:r>
            <w:r w:rsidRPr="00CD5B1E">
              <w:rPr>
                <w:i/>
              </w:rPr>
              <w:t>push</w:t>
            </w:r>
            <w:r w:rsidRPr="00CD5B1E">
              <w:t>)</w:t>
            </w:r>
          </w:p>
        </w:tc>
      </w:tr>
      <w:tr w:rsidR="00FF7707" w:rsidRPr="00CD5B1E" w14:paraId="1C4010D1" w14:textId="77777777" w:rsidTr="00020E0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38824B2F"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798B2063"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Yes</w:t>
            </w:r>
          </w:p>
        </w:tc>
        <w:tc>
          <w:tcPr>
            <w:tcW w:w="2977" w:type="pct"/>
            <w:vAlign w:val="center"/>
          </w:tcPr>
          <w:p w14:paraId="69667FC1" w14:textId="77777777" w:rsidR="00FF7707" w:rsidRPr="00CD5B1E"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EFEA298" wp14:editId="29B075BD">
                  <wp:extent cx="306000" cy="306000"/>
                  <wp:effectExtent l="0" t="0" r="0" b="0"/>
                  <wp:docPr id="1992" name="Imagem 1992"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 xml:space="preserve">Behind (needs </w:t>
            </w:r>
            <w:r w:rsidRPr="00CD5B1E">
              <w:rPr>
                <w:i/>
              </w:rPr>
              <w:t>pull</w:t>
            </w:r>
            <w:r w:rsidRPr="00CD5B1E">
              <w:t>)</w:t>
            </w:r>
          </w:p>
        </w:tc>
      </w:tr>
      <w:tr w:rsidR="00FF7707" w:rsidRPr="00CD5B1E" w14:paraId="25FB3A35" w14:textId="77777777" w:rsidTr="00020E07">
        <w:trPr>
          <w:trHeight w:val="47"/>
        </w:trPr>
        <w:tc>
          <w:tcPr>
            <w:cnfStyle w:val="001000000000" w:firstRow="0" w:lastRow="0" w:firstColumn="1" w:lastColumn="0" w:oddVBand="0" w:evenVBand="0" w:oddHBand="0" w:evenHBand="0" w:firstRowFirstColumn="0" w:firstRowLastColumn="0" w:lastRowFirstColumn="0" w:lastRowLastColumn="0"/>
            <w:tcW w:w="1047" w:type="pct"/>
            <w:vAlign w:val="center"/>
          </w:tcPr>
          <w:p w14:paraId="60D1E582" w14:textId="77777777" w:rsidR="00FF7707" w:rsidRPr="00CD5B1E" w:rsidRDefault="00FF7707" w:rsidP="00020E07">
            <w:pPr>
              <w:pStyle w:val="TextodeTabela"/>
              <w:jc w:val="center"/>
              <w:rPr>
                <w:b w:val="0"/>
              </w:rPr>
            </w:pPr>
            <w:r w:rsidRPr="00CD5B1E">
              <w:rPr>
                <w:b w:val="0"/>
              </w:rPr>
              <w:t>No</w:t>
            </w:r>
          </w:p>
        </w:tc>
        <w:tc>
          <w:tcPr>
            <w:tcW w:w="976" w:type="pct"/>
            <w:vAlign w:val="center"/>
          </w:tcPr>
          <w:p w14:paraId="6F5EA648"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No</w:t>
            </w:r>
          </w:p>
        </w:tc>
        <w:tc>
          <w:tcPr>
            <w:tcW w:w="2977" w:type="pct"/>
            <w:vAlign w:val="center"/>
          </w:tcPr>
          <w:p w14:paraId="1D1E143D" w14:textId="77777777" w:rsidR="00FF7707" w:rsidRPr="00CD5B1E"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71A1A94D" wp14:editId="61E8E06A">
                  <wp:extent cx="306000" cy="306000"/>
                  <wp:effectExtent l="0" t="0" r="0" b="0"/>
                  <wp:docPr id="1993" name="Imagem 1993"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check_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sidRPr="00CD5B1E">
              <w:t>Synchronized</w:t>
            </w:r>
          </w:p>
        </w:tc>
      </w:tr>
    </w:tbl>
    <w:p w14:paraId="31F4D91F" w14:textId="77777777" w:rsidR="00FF7707" w:rsidRPr="00CD5B1E" w:rsidRDefault="00FF7707" w:rsidP="00FF7707">
      <w:pPr>
        <w:rPr>
          <w:lang w:val="en-US"/>
        </w:rPr>
      </w:pPr>
    </w:p>
    <w:p w14:paraId="193A5A3F" w14:textId="77777777" w:rsidR="00FF7707" w:rsidRPr="00360B53" w:rsidRDefault="00FF7707" w:rsidP="00FF7707">
      <w:pPr>
        <w:rPr>
          <w:lang w:val="en-US"/>
        </w:rPr>
      </w:pPr>
      <w:r w:rsidRPr="00360B53">
        <w:rPr>
          <w:lang w:val="en-US"/>
        </w:rPr>
        <w:t xml:space="preserve">To illustrate how this approach works, let us assume that each commit is represented by an integer number and take the right portion of </w:t>
      </w:r>
      <w:r w:rsidRPr="00360B53">
        <w:rPr>
          <w:lang w:val="en-US"/>
        </w:rPr>
        <w:fldChar w:fldCharType="begin"/>
      </w:r>
      <w:r w:rsidRPr="00CD5B1E">
        <w:rPr>
          <w:lang w:val="en-US"/>
        </w:rPr>
        <w:instrText xml:space="preserve"> REF _Ref393358131 \h </w:instrText>
      </w:r>
      <w:r w:rsidRPr="00360B53">
        <w:rPr>
          <w:lang w:val="en-US"/>
        </w:rPr>
      </w:r>
      <w:r w:rsidRPr="00360B53">
        <w:rPr>
          <w:lang w:val="en-US"/>
        </w:rPr>
        <w:fldChar w:fldCharType="separate"/>
      </w:r>
      <w:r w:rsidRPr="00360B53">
        <w:rPr>
          <w:lang w:val="en-US"/>
        </w:rPr>
        <w:t xml:space="preserve">Figure </w:t>
      </w:r>
      <w:r>
        <w:rPr>
          <w:noProof/>
          <w:lang w:val="en-US"/>
        </w:rPr>
        <w:t>1</w:t>
      </w:r>
      <w:r w:rsidRPr="00360B53">
        <w:rPr>
          <w:lang w:val="en-US"/>
        </w:rPr>
        <w:fldChar w:fldCharType="end"/>
      </w:r>
      <w:r w:rsidRPr="00CD5B1E">
        <w:rPr>
          <w:lang w:val="en-US"/>
        </w:rPr>
        <w:t xml:space="preserve">, which represents developers led by Wolverine. This scenario is shown </w:t>
      </w:r>
      <w:r>
        <w:rPr>
          <w:lang w:val="en-US"/>
        </w:rPr>
        <w:t>in</w:t>
      </w:r>
      <w:r w:rsidRPr="00CD5B1E">
        <w:rPr>
          <w:lang w:val="en-US"/>
        </w:rPr>
        <w:t xml:space="preserve">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Pr="00CD5B1E">
        <w:rPr>
          <w:lang w:val="en-US"/>
        </w:rPr>
        <w:t xml:space="preserve">Figure </w:t>
      </w:r>
      <w:r>
        <w:rPr>
          <w:noProof/>
          <w:lang w:val="en-US"/>
        </w:rPr>
        <w:t>7</w:t>
      </w:r>
      <w:r w:rsidRPr="00360B53">
        <w:rPr>
          <w:lang w:val="en-US"/>
        </w:rPr>
        <w:fldChar w:fldCharType="end"/>
      </w:r>
      <w:r w:rsidRPr="00CD5B1E">
        <w:rPr>
          <w:lang w:val="en-US"/>
        </w:rPr>
        <w:t>.</w:t>
      </w:r>
    </w:p>
    <w:p w14:paraId="6EA4F083" w14:textId="77777777" w:rsidR="00FF7707" w:rsidRPr="00CD5B1E" w:rsidRDefault="00FF7707" w:rsidP="00FF7707">
      <w:pPr>
        <w:pStyle w:val="PrimeiroPargrafo"/>
        <w:jc w:val="center"/>
        <w:rPr>
          <w:lang w:val="en-US"/>
        </w:rPr>
      </w:pPr>
      <w:r w:rsidRPr="00F96233">
        <w:rPr>
          <w:noProof/>
        </w:rPr>
        <w:drawing>
          <wp:inline distT="0" distB="0" distL="0" distR="0" wp14:anchorId="3DF61CA6" wp14:editId="25B5D37D">
            <wp:extent cx="1270000" cy="251551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0561" cy="2536434"/>
                    </a:xfrm>
                    <a:prstGeom prst="rect">
                      <a:avLst/>
                    </a:prstGeom>
                    <a:noFill/>
                  </pic:spPr>
                </pic:pic>
              </a:graphicData>
            </a:graphic>
          </wp:inline>
        </w:drawing>
      </w:r>
    </w:p>
    <w:p w14:paraId="48ABB252" w14:textId="77777777" w:rsidR="00FF7707" w:rsidRPr="00CD5B1E" w:rsidRDefault="00FF7707" w:rsidP="00FF7707">
      <w:pPr>
        <w:pStyle w:val="Legenda"/>
        <w:rPr>
          <w:lang w:val="en-US"/>
        </w:rPr>
      </w:pPr>
      <w:bookmarkStart w:id="187" w:name="_Ref396924461"/>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7</w:t>
      </w:r>
      <w:r w:rsidRPr="00F96233">
        <w:rPr>
          <w:lang w:val="en-US"/>
        </w:rPr>
        <w:fldChar w:fldCharType="end"/>
      </w:r>
      <w:bookmarkEnd w:id="187"/>
      <w:r w:rsidRPr="00CD5B1E">
        <w:rPr>
          <w:lang w:val="en-US"/>
        </w:rPr>
        <w:t xml:space="preserve"> – Developers led by Wolverine</w:t>
      </w:r>
    </w:p>
    <w:p w14:paraId="7DE4E0CE" w14:textId="77777777" w:rsidR="00FF7707" w:rsidRPr="00360B53" w:rsidRDefault="00FF7707" w:rsidP="00FF7707">
      <w:pPr>
        <w:rPr>
          <w:lang w:val="en-US" w:eastAsia="pt-BR"/>
        </w:rPr>
      </w:pPr>
      <w:r w:rsidRPr="00CD5B1E">
        <w:rPr>
          <w:lang w:val="en-US"/>
        </w:rPr>
        <w:t xml:space="preserve">At a giving moment, the local repositories of each developer have the commits shown in </w:t>
      </w:r>
      <w:r w:rsidRPr="00360B53">
        <w:rPr>
          <w:lang w:val="en-US"/>
        </w:rPr>
        <w:fldChar w:fldCharType="begin"/>
      </w:r>
      <w:r w:rsidRPr="00CD5B1E">
        <w:rPr>
          <w:lang w:val="en-US"/>
        </w:rPr>
        <w:instrText xml:space="preserve"> REF _Ref393358844 \h </w:instrText>
      </w:r>
      <w:r w:rsidRPr="00360B53">
        <w:rPr>
          <w:lang w:val="en-US"/>
        </w:rPr>
      </w:r>
      <w:r w:rsidRPr="00360B53">
        <w:rPr>
          <w:lang w:val="en-US"/>
        </w:rPr>
        <w:fldChar w:fldCharType="separate"/>
      </w:r>
      <w:r w:rsidRPr="00360B53">
        <w:rPr>
          <w:lang w:val="en-US"/>
        </w:rPr>
        <w:t xml:space="preserve">Table </w:t>
      </w:r>
      <w:r>
        <w:rPr>
          <w:noProof/>
          <w:lang w:val="en-US"/>
        </w:rPr>
        <w:t>3</w:t>
      </w:r>
      <w:r w:rsidRPr="00360B53">
        <w:rPr>
          <w:lang w:val="en-US"/>
        </w:rPr>
        <w:fldChar w:fldCharType="end"/>
      </w:r>
      <w:r w:rsidRPr="00CD5B1E">
        <w:rPr>
          <w:lang w:val="en-US"/>
        </w:rPr>
        <w:t>.</w:t>
      </w:r>
    </w:p>
    <w:p w14:paraId="50914A0D" w14:textId="77777777" w:rsidR="00FF7707" w:rsidRPr="00CD5B1E" w:rsidRDefault="00FF7707" w:rsidP="00FF7707">
      <w:pPr>
        <w:pStyle w:val="Legenda"/>
        <w:rPr>
          <w:lang w:val="en-US"/>
        </w:rPr>
      </w:pPr>
      <w:bookmarkStart w:id="188" w:name="_Ref393358844"/>
      <w:bookmarkStart w:id="189" w:name="_Toc393356510"/>
      <w:r w:rsidRPr="00360B53">
        <w:rPr>
          <w:lang w:val="en-US"/>
        </w:rPr>
        <w:t xml:space="preserve">Table </w:t>
      </w:r>
      <w:r w:rsidRPr="00F96233">
        <w:rPr>
          <w:lang w:val="en-US"/>
        </w:rPr>
        <w:fldChar w:fldCharType="begin"/>
      </w:r>
      <w:r w:rsidRPr="00CD5B1E">
        <w:rPr>
          <w:lang w:val="en-US"/>
        </w:rPr>
        <w:instrText xml:space="preserve"> SEQ Table \* ARABIC </w:instrText>
      </w:r>
      <w:r w:rsidRPr="00F96233">
        <w:rPr>
          <w:lang w:val="en-US"/>
        </w:rPr>
        <w:fldChar w:fldCharType="separate"/>
      </w:r>
      <w:r>
        <w:rPr>
          <w:noProof/>
          <w:lang w:val="en-US"/>
        </w:rPr>
        <w:t>3</w:t>
      </w:r>
      <w:r w:rsidRPr="00F96233">
        <w:rPr>
          <w:lang w:val="en-US"/>
        </w:rPr>
        <w:fldChar w:fldCharType="end"/>
      </w:r>
      <w:bookmarkEnd w:id="188"/>
      <w:r w:rsidRPr="00CD5B1E">
        <w:rPr>
          <w:lang w:val="en-US"/>
        </w:rPr>
        <w:t xml:space="preserve"> - Existing commits in each repository</w:t>
      </w:r>
      <w:bookmarkEnd w:id="189"/>
    </w:p>
    <w:tbl>
      <w:tblPr>
        <w:tblStyle w:val="TabeladeGrade4-nfase11"/>
        <w:tblW w:w="0" w:type="auto"/>
        <w:jc w:val="center"/>
        <w:tblLook w:val="04A0" w:firstRow="1" w:lastRow="0" w:firstColumn="1" w:lastColumn="0" w:noHBand="0" w:noVBand="1"/>
      </w:tblPr>
      <w:tblGrid>
        <w:gridCol w:w="1261"/>
        <w:gridCol w:w="1172"/>
        <w:gridCol w:w="905"/>
        <w:gridCol w:w="839"/>
        <w:gridCol w:w="1428"/>
        <w:gridCol w:w="761"/>
      </w:tblGrid>
      <w:tr w:rsidR="00FF7707" w:rsidRPr="00CD5B1E" w14:paraId="04BA010D"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D2C171" w14:textId="77777777" w:rsidR="00FF7707" w:rsidRPr="00CD5B1E" w:rsidRDefault="00FF7707" w:rsidP="00020E07">
            <w:pPr>
              <w:pStyle w:val="TextodeTabela"/>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53FB65"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E02889"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7FD741"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719706"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Nightcrawler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BBCD27" w14:textId="77777777" w:rsidR="00FF7707" w:rsidRPr="00CD5B1E" w:rsidRDefault="00FF7707" w:rsidP="00020E07">
            <w:pPr>
              <w:pStyle w:val="TextodeTabela"/>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33F94D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tcPr>
          <w:p w14:paraId="6EC705D1" w14:textId="77777777" w:rsidR="00FF7707" w:rsidRPr="00CD5B1E" w:rsidRDefault="00FF7707" w:rsidP="00020E07">
            <w:pPr>
              <w:pStyle w:val="TextodeTabela"/>
              <w:rPr>
                <w:b w:val="0"/>
              </w:rPr>
            </w:pPr>
            <w:r w:rsidRPr="00CD5B1E">
              <w:rPr>
                <w:b w:val="0"/>
              </w:rPr>
              <w:t>Commits</w:t>
            </w:r>
          </w:p>
        </w:tc>
        <w:tc>
          <w:tcPr>
            <w:tcW w:w="0" w:type="auto"/>
            <w:tcBorders>
              <w:top w:val="single" w:sz="4" w:space="0" w:color="FFFFFF" w:themeColor="background1"/>
            </w:tcBorders>
          </w:tcPr>
          <w:p w14:paraId="643728AC"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10</w:t>
            </w:r>
          </w:p>
          <w:p w14:paraId="3320312B" w14:textId="77777777" w:rsidR="00FF7707" w:rsidRPr="00360B5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360B53">
              <w:t>11</w:t>
            </w:r>
          </w:p>
        </w:tc>
        <w:tc>
          <w:tcPr>
            <w:tcW w:w="0" w:type="auto"/>
            <w:tcBorders>
              <w:top w:val="single" w:sz="4" w:space="0" w:color="FFFFFF" w:themeColor="background1"/>
            </w:tcBorders>
          </w:tcPr>
          <w:p w14:paraId="750AFA90" w14:textId="77777777" w:rsidR="00FF7707" w:rsidRPr="000630C1" w:rsidRDefault="00FF7707" w:rsidP="00020E07">
            <w:pPr>
              <w:pStyle w:val="TextodeTabela"/>
              <w:cnfStyle w:val="000000100000" w:firstRow="0" w:lastRow="0" w:firstColumn="0" w:lastColumn="0" w:oddVBand="0" w:evenVBand="0" w:oddHBand="1" w:evenHBand="0" w:firstRowFirstColumn="0" w:firstRowLastColumn="0" w:lastRowFirstColumn="0" w:lastRowLastColumn="0"/>
              <w:rPr>
                <w:i/>
              </w:rPr>
            </w:pPr>
            <w:r w:rsidRPr="00360B53">
              <w:t>10</w:t>
            </w:r>
          </w:p>
          <w:p w14:paraId="413B4C24"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11</w:t>
            </w:r>
          </w:p>
        </w:tc>
        <w:tc>
          <w:tcPr>
            <w:tcW w:w="0" w:type="auto"/>
            <w:tcBorders>
              <w:top w:val="single" w:sz="4" w:space="0" w:color="FFFFFF" w:themeColor="background1"/>
            </w:tcBorders>
          </w:tcPr>
          <w:p w14:paraId="1AE4D53A"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10</w:t>
            </w:r>
          </w:p>
          <w:p w14:paraId="57D4C4DF" w14:textId="77777777" w:rsidR="00FF7707" w:rsidRPr="007424E7"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7424E7">
              <w:t>12</w:t>
            </w:r>
          </w:p>
        </w:tc>
        <w:tc>
          <w:tcPr>
            <w:tcW w:w="0" w:type="auto"/>
            <w:tcBorders>
              <w:top w:val="single" w:sz="4" w:space="0" w:color="FFFFFF" w:themeColor="background1"/>
            </w:tcBorders>
          </w:tcPr>
          <w:p w14:paraId="18917EB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10</w:t>
            </w:r>
          </w:p>
          <w:p w14:paraId="20B64AC8"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11</w:t>
            </w:r>
          </w:p>
          <w:p w14:paraId="0C5FA583" w14:textId="77777777" w:rsidR="00FF7707" w:rsidRPr="00CB063E"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CB063E">
              <w:t>13</w:t>
            </w:r>
          </w:p>
        </w:tc>
        <w:tc>
          <w:tcPr>
            <w:tcW w:w="0" w:type="auto"/>
            <w:tcBorders>
              <w:top w:val="single" w:sz="4" w:space="0" w:color="FFFFFF" w:themeColor="background1"/>
            </w:tcBorders>
          </w:tcPr>
          <w:p w14:paraId="4C5D57AC" w14:textId="77777777" w:rsidR="00FF7707" w:rsidRPr="006D5673" w:rsidRDefault="00FF7707" w:rsidP="00020E07">
            <w:pPr>
              <w:pStyle w:val="TextodeTabela"/>
              <w:cnfStyle w:val="000000100000" w:firstRow="0" w:lastRow="0" w:firstColumn="0" w:lastColumn="0" w:oddVBand="0" w:evenVBand="0" w:oddHBand="1" w:evenHBand="0" w:firstRowFirstColumn="0" w:firstRowLastColumn="0" w:lastRowFirstColumn="0" w:lastRowLastColumn="0"/>
            </w:pPr>
            <w:r w:rsidRPr="006D5673">
              <w:t>10</w:t>
            </w:r>
          </w:p>
        </w:tc>
      </w:tr>
    </w:tbl>
    <w:p w14:paraId="7E1D5186" w14:textId="77777777" w:rsidR="00FF7707" w:rsidRPr="00CD5B1E" w:rsidRDefault="00FF7707" w:rsidP="00FF7707">
      <w:pPr>
        <w:rPr>
          <w:lang w:val="en-US"/>
        </w:rPr>
      </w:pPr>
    </w:p>
    <w:p w14:paraId="45CD8195" w14:textId="77777777" w:rsidR="00FF7707" w:rsidRPr="00360B53" w:rsidRDefault="00FF7707" w:rsidP="00FF7707">
      <w:pPr>
        <w:rPr>
          <w:lang w:val="en-US"/>
        </w:rPr>
      </w:pPr>
      <w:r w:rsidRPr="00360B53">
        <w:rPr>
          <w:lang w:val="en-US"/>
        </w:rPr>
        <w:t xml:space="preserve">Considering just the synchronization paths presented in </w:t>
      </w:r>
      <w:r w:rsidRPr="00360B53">
        <w:rPr>
          <w:lang w:val="en-US"/>
        </w:rPr>
        <w:fldChar w:fldCharType="begin"/>
      </w:r>
      <w:r w:rsidRPr="00CD5B1E">
        <w:rPr>
          <w:lang w:val="en-US"/>
        </w:rPr>
        <w:instrText xml:space="preserve"> REF _Ref396924461 \h </w:instrText>
      </w:r>
      <w:r w:rsidRPr="00360B53">
        <w:rPr>
          <w:lang w:val="en-US"/>
        </w:rPr>
      </w:r>
      <w:r w:rsidRPr="00360B53">
        <w:rPr>
          <w:lang w:val="en-US"/>
        </w:rPr>
        <w:fldChar w:fldCharType="separate"/>
      </w:r>
      <w:r w:rsidRPr="00CD5B1E">
        <w:rPr>
          <w:lang w:val="en-US"/>
        </w:rPr>
        <w:t xml:space="preserve">Figure </w:t>
      </w:r>
      <w:r>
        <w:rPr>
          <w:noProof/>
          <w:lang w:val="en-US"/>
        </w:rPr>
        <w:t>7</w:t>
      </w:r>
      <w:r w:rsidRPr="00360B53">
        <w:rPr>
          <w:lang w:val="en-US"/>
        </w:rPr>
        <w:fldChar w:fldCharType="end"/>
      </w:r>
      <w:r w:rsidRPr="00CD5B1E">
        <w:rPr>
          <w:lang w:val="en-US"/>
        </w:rPr>
        <w:t>, which depend on the direction of the arrows and on the type of the lines, the perception of each develope</w:t>
      </w:r>
      <w:r w:rsidRPr="00360B53">
        <w:rPr>
          <w:lang w:val="en-US"/>
        </w:rPr>
        <w:t xml:space="preserve">r regarding his known peers is shown in </w:t>
      </w:r>
      <w:r w:rsidRPr="00360B53">
        <w:rPr>
          <w:lang w:val="en-US"/>
        </w:rPr>
        <w:fldChar w:fldCharType="begin"/>
      </w:r>
      <w:r w:rsidRPr="00CD5B1E">
        <w:rPr>
          <w:lang w:val="en-US"/>
        </w:rPr>
        <w:instrText xml:space="preserve"> REF _Ref393358894 \h </w:instrText>
      </w:r>
      <w:r w:rsidRPr="00360B53">
        <w:rPr>
          <w:lang w:val="en-US"/>
        </w:rPr>
      </w:r>
      <w:r w:rsidRPr="00360B53">
        <w:rPr>
          <w:lang w:val="en-US"/>
        </w:rPr>
        <w:fldChar w:fldCharType="separate"/>
      </w:r>
      <w:r w:rsidRPr="00360B53">
        <w:rPr>
          <w:lang w:val="en-US"/>
        </w:rPr>
        <w:t xml:space="preserve">Table </w:t>
      </w:r>
      <w:r>
        <w:rPr>
          <w:noProof/>
          <w:lang w:val="en-US"/>
        </w:rPr>
        <w:t>4</w:t>
      </w:r>
      <w:r w:rsidRPr="00360B53">
        <w:rPr>
          <w:lang w:val="en-US"/>
        </w:rPr>
        <w:fldChar w:fldCharType="end"/>
      </w:r>
      <w:r w:rsidRPr="00CD5B1E">
        <w:rPr>
          <w:lang w:val="en-US"/>
        </w:rPr>
        <w:t>. Notice that the perceptions are not symmetric. For instance, as Gambit does not pull updates from Nightcrawler, there is no sense in giving him information regarding Nightcrawler</w:t>
      </w:r>
      <w:r w:rsidRPr="00360B53">
        <w:rPr>
          <w:lang w:val="en-US"/>
        </w:rPr>
        <w:t>.</w:t>
      </w:r>
    </w:p>
    <w:p w14:paraId="77F10D5D" w14:textId="77777777" w:rsidR="00FF7707" w:rsidRPr="00CD5B1E" w:rsidRDefault="00FF7707" w:rsidP="00FF7707">
      <w:pPr>
        <w:pStyle w:val="Legenda"/>
        <w:rPr>
          <w:lang w:val="en-US"/>
        </w:rPr>
      </w:pPr>
      <w:bookmarkStart w:id="190" w:name="_Ref393358894"/>
      <w:bookmarkStart w:id="191" w:name="_Toc393356511"/>
      <w:r w:rsidRPr="00360B53">
        <w:rPr>
          <w:lang w:val="en-US"/>
        </w:rPr>
        <w:t xml:space="preserve">Table </w:t>
      </w:r>
      <w:r w:rsidRPr="00F96233">
        <w:rPr>
          <w:lang w:val="en-US"/>
        </w:rPr>
        <w:fldChar w:fldCharType="begin"/>
      </w:r>
      <w:r w:rsidRPr="00CD5B1E">
        <w:rPr>
          <w:lang w:val="en-US"/>
        </w:rPr>
        <w:instrText xml:space="preserve"> SEQ Table \* ARABIC </w:instrText>
      </w:r>
      <w:r w:rsidRPr="00F96233">
        <w:rPr>
          <w:lang w:val="en-US"/>
        </w:rPr>
        <w:fldChar w:fldCharType="separate"/>
      </w:r>
      <w:r>
        <w:rPr>
          <w:noProof/>
          <w:lang w:val="en-US"/>
        </w:rPr>
        <w:t>4</w:t>
      </w:r>
      <w:r w:rsidRPr="00F96233">
        <w:rPr>
          <w:lang w:val="en-US"/>
        </w:rPr>
        <w:fldChar w:fldCharType="end"/>
      </w:r>
      <w:bookmarkEnd w:id="190"/>
      <w:r w:rsidRPr="00CD5B1E">
        <w:rPr>
          <w:lang w:val="en-US"/>
        </w:rPr>
        <w:t xml:space="preserve"> - Status of each repository based on known remote repositories</w:t>
      </w:r>
      <w:bookmarkEnd w:id="191"/>
    </w:p>
    <w:tbl>
      <w:tblPr>
        <w:tblStyle w:val="TabeladeGrade4-nfase11"/>
        <w:tblW w:w="0" w:type="auto"/>
        <w:jc w:val="center"/>
        <w:tblLook w:val="04A0" w:firstRow="1" w:lastRow="0" w:firstColumn="1" w:lastColumn="0" w:noHBand="0" w:noVBand="1"/>
      </w:tblPr>
      <w:tblGrid>
        <w:gridCol w:w="1328"/>
        <w:gridCol w:w="1172"/>
        <w:gridCol w:w="905"/>
        <w:gridCol w:w="839"/>
        <w:gridCol w:w="1428"/>
        <w:gridCol w:w="761"/>
      </w:tblGrid>
      <w:tr w:rsidR="00FF7707" w:rsidRPr="00CD5B1E" w14:paraId="407B9679" w14:textId="77777777" w:rsidTr="00020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A99A0" w14:textId="77777777" w:rsidR="00FF7707" w:rsidRPr="00CD5B1E" w:rsidRDefault="00FF7707" w:rsidP="00020E07">
            <w:pPr>
              <w:pStyle w:val="TextodeTabela"/>
              <w:jc w:val="center"/>
            </w:pPr>
            <w:r w:rsidRPr="00CD5B1E">
              <w:t>Repository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047E3E"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Wolverine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26BF8C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Gambit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32AAA0"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Rogue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9C8A3E6"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Nightcrawler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449E5A" w14:textId="77777777" w:rsidR="00FF7707" w:rsidRPr="00CD5B1E"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pPr>
            <w:r w:rsidRPr="00CD5B1E">
              <w:t>Beast</w:t>
            </w:r>
          </w:p>
        </w:tc>
      </w:tr>
      <w:tr w:rsidR="00FF7707" w:rsidRPr="00CD5B1E" w14:paraId="5ACAA343"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vAlign w:val="center"/>
          </w:tcPr>
          <w:p w14:paraId="60486723" w14:textId="77777777" w:rsidR="00FF7707" w:rsidRPr="00CD5B1E" w:rsidRDefault="00FF7707" w:rsidP="00020E07">
            <w:pPr>
              <w:pStyle w:val="TextodeTabela"/>
              <w:jc w:val="left"/>
              <w:rPr>
                <w:b w:val="0"/>
              </w:rPr>
            </w:pPr>
            <w:r w:rsidRPr="00CD5B1E">
              <w:rPr>
                <w:b w:val="0"/>
              </w:rPr>
              <w:t>Wolverine</w:t>
            </w:r>
          </w:p>
        </w:tc>
        <w:tc>
          <w:tcPr>
            <w:tcW w:w="0" w:type="auto"/>
            <w:tcBorders>
              <w:top w:val="single" w:sz="4" w:space="0" w:color="FFFFFF" w:themeColor="background1"/>
            </w:tcBorders>
            <w:vAlign w:val="center"/>
          </w:tcPr>
          <w:p w14:paraId="54A9A472"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tcBorders>
              <w:top w:val="single" w:sz="4" w:space="0" w:color="FFFFFF" w:themeColor="background1"/>
            </w:tcBorders>
            <w:vAlign w:val="center"/>
          </w:tcPr>
          <w:p w14:paraId="0B16977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lang w:eastAsia="pt-BR"/>
              </w:rPr>
              <w:t>-</w:t>
            </w:r>
          </w:p>
        </w:tc>
        <w:tc>
          <w:tcPr>
            <w:tcW w:w="0" w:type="auto"/>
            <w:tcBorders>
              <w:top w:val="single" w:sz="4" w:space="0" w:color="FFFFFF" w:themeColor="background1"/>
            </w:tcBorders>
            <w:vAlign w:val="center"/>
          </w:tcPr>
          <w:p w14:paraId="7CBE435D"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2A2B4664"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tcBorders>
              <w:top w:val="single" w:sz="4" w:space="0" w:color="FFFFFF" w:themeColor="background1"/>
            </w:tcBorders>
            <w:vAlign w:val="center"/>
          </w:tcPr>
          <w:p w14:paraId="59382AB1"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6D108BFC"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E62ED0" w14:textId="77777777" w:rsidR="00FF7707" w:rsidRPr="00CD5B1E" w:rsidRDefault="00FF7707" w:rsidP="00020E07">
            <w:pPr>
              <w:pStyle w:val="TextodeTabela"/>
              <w:jc w:val="left"/>
              <w:rPr>
                <w:b w:val="0"/>
              </w:rPr>
            </w:pPr>
            <w:r w:rsidRPr="00CD5B1E">
              <w:rPr>
                <w:b w:val="0"/>
              </w:rPr>
              <w:t>Gambit</w:t>
            </w:r>
          </w:p>
        </w:tc>
        <w:tc>
          <w:tcPr>
            <w:tcW w:w="0" w:type="auto"/>
            <w:vAlign w:val="center"/>
          </w:tcPr>
          <w:p w14:paraId="5B9EA37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noProof/>
                <w:lang w:val="pt-BR" w:eastAsia="pt-BR"/>
              </w:rPr>
              <w:drawing>
                <wp:inline distT="0" distB="0" distL="0" distR="0" wp14:anchorId="4B7F2B51" wp14:editId="68AD9226">
                  <wp:extent cx="306000" cy="306000"/>
                  <wp:effectExtent l="0" t="0" r="0" b="0"/>
                  <wp:docPr id="16" name="Imagem 16" descr="check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_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6FF33958"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60EBC89F"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c>
          <w:tcPr>
            <w:tcW w:w="0" w:type="auto"/>
            <w:vAlign w:val="center"/>
          </w:tcPr>
          <w:p w14:paraId="507C6C14"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CD5B1E">
              <w:t>-</w:t>
            </w:r>
          </w:p>
        </w:tc>
        <w:tc>
          <w:tcPr>
            <w:tcW w:w="0" w:type="auto"/>
            <w:vAlign w:val="center"/>
          </w:tcPr>
          <w:p w14:paraId="504B1FD2" w14:textId="77777777" w:rsidR="00FF7707" w:rsidRPr="00CD5B1E"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F96233">
              <w:rPr>
                <w:lang w:eastAsia="pt-BR"/>
              </w:rPr>
              <w:t>-</w:t>
            </w:r>
          </w:p>
        </w:tc>
      </w:tr>
      <w:tr w:rsidR="00FF7707" w:rsidRPr="00CD5B1E" w14:paraId="7E592F7E"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D73470" w14:textId="77777777" w:rsidR="00FF7707" w:rsidRPr="00CD5B1E" w:rsidRDefault="00FF7707" w:rsidP="00020E07">
            <w:pPr>
              <w:pStyle w:val="TextodeTabela"/>
              <w:jc w:val="left"/>
              <w:rPr>
                <w:b w:val="0"/>
              </w:rPr>
            </w:pPr>
            <w:r w:rsidRPr="00CD5B1E">
              <w:rPr>
                <w:b w:val="0"/>
              </w:rPr>
              <w:t>Rogue</w:t>
            </w:r>
          </w:p>
        </w:tc>
        <w:tc>
          <w:tcPr>
            <w:tcW w:w="0" w:type="auto"/>
            <w:vAlign w:val="center"/>
          </w:tcPr>
          <w:p w14:paraId="11038A20"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4FD6B482"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65CC9FD5" wp14:editId="761C9B06">
                  <wp:extent cx="306000" cy="306000"/>
                  <wp:effectExtent l="0" t="0" r="0" b="0"/>
                  <wp:docPr id="19" name="Imagem 19" descr="ahead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eadbehind_ylw_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AD7B29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3FEC5DF8"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c>
          <w:tcPr>
            <w:tcW w:w="0" w:type="auto"/>
            <w:vAlign w:val="center"/>
          </w:tcPr>
          <w:p w14:paraId="69DDD59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r w:rsidR="00FF7707" w:rsidRPr="00CD5B1E" w14:paraId="2A0D7201" w14:textId="77777777" w:rsidTr="00020E0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7FE2D8" w14:textId="77777777" w:rsidR="00FF7707" w:rsidRPr="00CD5B1E" w:rsidRDefault="00FF7707" w:rsidP="00020E07">
            <w:pPr>
              <w:pStyle w:val="TextodeTabela"/>
              <w:jc w:val="left"/>
              <w:rPr>
                <w:b w:val="0"/>
              </w:rPr>
            </w:pPr>
            <w:r w:rsidRPr="00CD5B1E">
              <w:rPr>
                <w:b w:val="0"/>
              </w:rPr>
              <w:t>Nightcrawler</w:t>
            </w:r>
          </w:p>
        </w:tc>
        <w:tc>
          <w:tcPr>
            <w:tcW w:w="0" w:type="auto"/>
            <w:vAlign w:val="center"/>
          </w:tcPr>
          <w:p w14:paraId="4B2E4BDD"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w:t>
            </w:r>
          </w:p>
        </w:tc>
        <w:tc>
          <w:tcPr>
            <w:tcW w:w="0" w:type="auto"/>
            <w:vAlign w:val="center"/>
          </w:tcPr>
          <w:p w14:paraId="4A213D7E"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commentRangeStart w:id="192"/>
            <w:r w:rsidRPr="00360B53">
              <w:t>-</w:t>
            </w:r>
          </w:p>
        </w:tc>
        <w:tc>
          <w:tcPr>
            <w:tcW w:w="0" w:type="auto"/>
            <w:vAlign w:val="center"/>
          </w:tcPr>
          <w:p w14:paraId="7840ED4D" w14:textId="77777777" w:rsidR="00FF7707" w:rsidRPr="00360B53"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360B53">
              <w:t>-</w:t>
            </w:r>
            <w:commentRangeEnd w:id="192"/>
            <w:r>
              <w:rPr>
                <w:rStyle w:val="Refdecomentrio"/>
                <w:rFonts w:ascii="Times New Roman" w:hAnsi="Times New Roman"/>
                <w:bCs w:val="0"/>
                <w:lang w:val="pt-BR"/>
              </w:rPr>
              <w:commentReference w:id="192"/>
            </w:r>
          </w:p>
        </w:tc>
        <w:tc>
          <w:tcPr>
            <w:tcW w:w="0" w:type="auto"/>
            <w:vAlign w:val="center"/>
          </w:tcPr>
          <w:p w14:paraId="6DDC9DB4" w14:textId="77777777" w:rsidR="00FF7707" w:rsidRPr="000630C1"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0630C1">
              <w:t>-</w:t>
            </w:r>
          </w:p>
        </w:tc>
        <w:tc>
          <w:tcPr>
            <w:tcW w:w="0" w:type="auto"/>
            <w:vAlign w:val="center"/>
          </w:tcPr>
          <w:p w14:paraId="439AF09C" w14:textId="77777777" w:rsidR="00FF7707" w:rsidRPr="007424E7"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pPr>
            <w:r w:rsidRPr="007424E7">
              <w:t>-</w:t>
            </w:r>
          </w:p>
        </w:tc>
      </w:tr>
      <w:tr w:rsidR="00FF7707" w:rsidRPr="00CD5B1E" w14:paraId="7F87E375" w14:textId="77777777" w:rsidTr="00020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DB6854" w14:textId="77777777" w:rsidR="00FF7707" w:rsidRPr="00CD5B1E" w:rsidRDefault="00FF7707" w:rsidP="00020E07">
            <w:pPr>
              <w:pStyle w:val="TextodeTabela"/>
              <w:jc w:val="left"/>
              <w:rPr>
                <w:b w:val="0"/>
              </w:rPr>
            </w:pPr>
            <w:r w:rsidRPr="00CD5B1E">
              <w:rPr>
                <w:b w:val="0"/>
              </w:rPr>
              <w:t>Beast</w:t>
            </w:r>
          </w:p>
        </w:tc>
        <w:tc>
          <w:tcPr>
            <w:tcW w:w="0" w:type="auto"/>
            <w:vAlign w:val="center"/>
          </w:tcPr>
          <w:p w14:paraId="5C3E41CB" w14:textId="77777777" w:rsidR="00FF7707" w:rsidRPr="00360B53"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360B53">
              <w:t>-</w:t>
            </w:r>
          </w:p>
        </w:tc>
        <w:tc>
          <w:tcPr>
            <w:tcW w:w="0" w:type="auto"/>
            <w:vAlign w:val="center"/>
          </w:tcPr>
          <w:p w14:paraId="5B6EFC6F"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42741D8E" wp14:editId="7B9EAB78">
                  <wp:extent cx="306000" cy="306000"/>
                  <wp:effectExtent l="0" t="0" r="0" b="0"/>
                  <wp:docPr id="7" name="Imagem 7"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4BD7198C"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11252776" wp14:editId="59679FED">
                  <wp:extent cx="306000" cy="306000"/>
                  <wp:effectExtent l="0" t="0" r="0" b="0"/>
                  <wp:docPr id="24" name="Imagem 24"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15FBE6EE"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F96233">
              <w:rPr>
                <w:noProof/>
                <w:lang w:val="pt-BR" w:eastAsia="pt-BR"/>
              </w:rPr>
              <w:drawing>
                <wp:inline distT="0" distB="0" distL="0" distR="0" wp14:anchorId="776F1A91" wp14:editId="7C5B13D9">
                  <wp:extent cx="306000" cy="306000"/>
                  <wp:effectExtent l="0" t="0" r="0" b="0"/>
                  <wp:docPr id="25" name="Imagem 25" descr="behind_yl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ehind_ylw_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0" w:type="auto"/>
            <w:vAlign w:val="center"/>
          </w:tcPr>
          <w:p w14:paraId="7BD6EE7B" w14:textId="77777777" w:rsidR="00FF7707" w:rsidRPr="00CD5B1E"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pPr>
            <w:r w:rsidRPr="00CD5B1E">
              <w:t>-</w:t>
            </w:r>
          </w:p>
        </w:tc>
      </w:tr>
    </w:tbl>
    <w:p w14:paraId="1B2E0C99" w14:textId="77777777" w:rsidR="00FF7707" w:rsidRPr="00CD5B1E" w:rsidRDefault="00FF7707" w:rsidP="00FF7707">
      <w:pPr>
        <w:pStyle w:val="Ttulo3"/>
        <w:rPr>
          <w:lang w:val="en-US"/>
        </w:rPr>
      </w:pPr>
      <w:bookmarkStart w:id="193" w:name="_Toc393357588"/>
      <w:bookmarkStart w:id="194" w:name="_Toc399663054"/>
      <w:r w:rsidRPr="00CD5B1E">
        <w:rPr>
          <w:lang w:val="en-US"/>
        </w:rPr>
        <w:t>Level 4:</w:t>
      </w:r>
      <w:r w:rsidRPr="00360B53">
        <w:rPr>
          <w:lang w:val="en-US"/>
        </w:rPr>
        <w:t xml:space="preserve"> </w:t>
      </w:r>
      <w:r w:rsidRPr="00F96233">
        <w:rPr>
          <w:lang w:val="en-US"/>
        </w:rPr>
        <w:t>Commits</w:t>
      </w:r>
      <w:bookmarkEnd w:id="193"/>
      <w:bookmarkEnd w:id="194"/>
    </w:p>
    <w:p w14:paraId="50A5FE42" w14:textId="77777777" w:rsidR="00FF7707" w:rsidRPr="007424E7" w:rsidRDefault="00FF7707" w:rsidP="00FF7707">
      <w:pPr>
        <w:rPr>
          <w:lang w:val="en-US"/>
        </w:rPr>
      </w:pPr>
      <w:r w:rsidRPr="00360B53">
        <w:rPr>
          <w:lang w:val="en-US"/>
        </w:rPr>
        <w:t>Level 4 complements information of Level 3 by presenting a visual history of the repository (</w:t>
      </w:r>
      <w:r w:rsidRPr="00360B53">
        <w:rPr>
          <w:lang w:val="en-US"/>
        </w:rPr>
        <w:fldChar w:fldCharType="begin"/>
      </w:r>
      <w:r w:rsidRPr="00CD5B1E">
        <w:rPr>
          <w:lang w:val="en-US"/>
        </w:rPr>
        <w:instrText xml:space="preserve"> REF _Ref393358930 \h </w:instrText>
      </w:r>
      <w:r w:rsidRPr="00360B53">
        <w:rPr>
          <w:lang w:val="en-US"/>
        </w:rPr>
      </w:r>
      <w:r w:rsidRPr="00360B53">
        <w:rPr>
          <w:lang w:val="en-US"/>
        </w:rPr>
        <w:fldChar w:fldCharType="separate"/>
      </w:r>
      <w:r w:rsidRPr="00CD5B1E">
        <w:rPr>
          <w:lang w:val="en-US"/>
        </w:rPr>
        <w:t xml:space="preserve">Figure </w:t>
      </w:r>
      <w:r>
        <w:rPr>
          <w:noProof/>
          <w:lang w:val="en-US"/>
        </w:rPr>
        <w:t>8</w:t>
      </w:r>
      <w:r w:rsidRPr="00360B53">
        <w:rPr>
          <w:lang w:val="en-US"/>
        </w:rPr>
        <w:fldChar w:fldCharType="end"/>
      </w:r>
      <w:r w:rsidRPr="00CD5B1E">
        <w:rPr>
          <w:lang w:val="en-US"/>
        </w:rPr>
        <w:t xml:space="preserve">) as a </w:t>
      </w:r>
      <w:r w:rsidRPr="00360B53">
        <w:rPr>
          <w:lang w:val="en-US"/>
        </w:rPr>
        <w:t>directed acyclic graph (DAG)</w:t>
      </w:r>
      <w:r w:rsidRPr="000630C1">
        <w:rPr>
          <w:lang w:val="en-US"/>
        </w:rPr>
        <w:t xml:space="preserve">. Each vertex in the graph represents a known commit for the same project, which is </w:t>
      </w:r>
      <w:r w:rsidRPr="007424E7">
        <w:rPr>
          <w:lang w:val="en-US"/>
        </w:rPr>
        <w:t xml:space="preserve">named after its hash’s five initial characters. A thicker border denotes that the commit is a branch head (e.g., commit </w:t>
      </w:r>
      <w:commentRangeStart w:id="195"/>
      <w:r w:rsidRPr="007424E7">
        <w:rPr>
          <w:lang w:val="en-US"/>
        </w:rPr>
        <w:t>f1a48</w:t>
      </w:r>
      <w:commentRangeEnd w:id="195"/>
      <w:r>
        <w:rPr>
          <w:rStyle w:val="Refdecomentrio"/>
        </w:rPr>
        <w:commentReference w:id="195"/>
      </w:r>
      <w:r w:rsidRPr="007424E7">
        <w:rPr>
          <w:lang w:val="en-US"/>
        </w:rPr>
        <w:t>).</w:t>
      </w:r>
    </w:p>
    <w:p w14:paraId="0B17F80E" w14:textId="77777777" w:rsidR="00FF7707" w:rsidRPr="00CD5B1E" w:rsidRDefault="00FF7707" w:rsidP="00FF7707">
      <w:pPr>
        <w:pStyle w:val="PrimeiroPargrafo"/>
        <w:jc w:val="center"/>
        <w:rPr>
          <w:lang w:val="en-US"/>
        </w:rPr>
      </w:pPr>
      <w:r w:rsidRPr="00F96233">
        <w:rPr>
          <w:noProof/>
        </w:rPr>
        <w:drawing>
          <wp:inline distT="0" distB="0" distL="0" distR="0" wp14:anchorId="4D1570AE" wp14:editId="4A909EFF">
            <wp:extent cx="5647335" cy="179292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785" t="5959" r="1646" b="25510"/>
                    <a:stretch/>
                  </pic:blipFill>
                  <pic:spPr bwMode="auto">
                    <a:xfrm>
                      <a:off x="0" y="0"/>
                      <a:ext cx="5700639" cy="180984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93EEE7" w14:textId="77777777" w:rsidR="00FF7707" w:rsidRPr="00CD5B1E" w:rsidRDefault="00FF7707" w:rsidP="00FF7707">
      <w:pPr>
        <w:pStyle w:val="Legenda"/>
        <w:rPr>
          <w:lang w:val="en-US"/>
        </w:rPr>
      </w:pPr>
      <w:bookmarkStart w:id="196" w:name="_Ref393358930"/>
      <w:bookmarkStart w:id="197" w:name="_Toc393356499"/>
      <w:r w:rsidRPr="00CD5B1E">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8</w:t>
      </w:r>
      <w:r w:rsidRPr="00F96233">
        <w:rPr>
          <w:lang w:val="en-US"/>
        </w:rPr>
        <w:fldChar w:fldCharType="end"/>
      </w:r>
      <w:bookmarkEnd w:id="196"/>
      <w:r w:rsidRPr="00CD5B1E">
        <w:rPr>
          <w:lang w:val="en-US"/>
        </w:rPr>
        <w:t xml:space="preserve"> - Commit history for a given project</w:t>
      </w:r>
      <w:bookmarkEnd w:id="197"/>
    </w:p>
    <w:p w14:paraId="1340E824" w14:textId="77777777" w:rsidR="00FF7707" w:rsidRPr="000630C1" w:rsidRDefault="00FF7707" w:rsidP="00FF7707">
      <w:pPr>
        <w:rPr>
          <w:lang w:val="en-US"/>
        </w:rPr>
      </w:pPr>
      <w:r w:rsidRPr="00CD5B1E">
        <w:rPr>
          <w:lang w:val="en-US"/>
        </w:rPr>
        <w:t xml:space="preserve">Commits are drawn according to their precedence order. </w:t>
      </w:r>
      <w:commentRangeStart w:id="198"/>
      <w:r w:rsidRPr="00CD5B1E">
        <w:rPr>
          <w:lang w:val="en-US"/>
        </w:rPr>
        <w:t xml:space="preserve">Thus, if a commit N is created </w:t>
      </w:r>
      <w:r>
        <w:rPr>
          <w:lang w:val="en-US"/>
        </w:rPr>
        <w:t>after</w:t>
      </w:r>
      <w:r w:rsidRPr="003F2207">
        <w:rPr>
          <w:lang w:val="en-US"/>
        </w:rPr>
        <w:t xml:space="preserve"> a commit N – 1, then commit N will be located in the right hand side of commit N – 1. </w:t>
      </w:r>
      <w:commentRangeEnd w:id="198"/>
      <w:r>
        <w:rPr>
          <w:rStyle w:val="Refdecomentrio"/>
        </w:rPr>
        <w:commentReference w:id="198"/>
      </w:r>
      <w:r w:rsidRPr="003F2207">
        <w:rPr>
          <w:lang w:val="en-US"/>
        </w:rPr>
        <w:t xml:space="preserve">For each commit, DyeVC presents the information shown in </w:t>
      </w:r>
      <w:r w:rsidRPr="00360B53">
        <w:rPr>
          <w:lang w:val="en-US"/>
        </w:rPr>
        <w:fldChar w:fldCharType="begin"/>
      </w:r>
      <w:r w:rsidRPr="00CD5B1E">
        <w:rPr>
          <w:lang w:val="en-US"/>
        </w:rPr>
        <w:instrText xml:space="preserve"> REF _Ref393358307 \h </w:instrText>
      </w:r>
      <w:r w:rsidRPr="00360B53">
        <w:rPr>
          <w:lang w:val="en-US"/>
        </w:rPr>
      </w:r>
      <w:r w:rsidRPr="00360B53">
        <w:rPr>
          <w:lang w:val="en-US"/>
        </w:rPr>
        <w:fldChar w:fldCharType="separate"/>
      </w:r>
      <w:r w:rsidRPr="00360B53">
        <w:rPr>
          <w:lang w:val="en-US"/>
        </w:rPr>
        <w:t xml:space="preserve">Figure </w:t>
      </w:r>
      <w:r>
        <w:rPr>
          <w:noProof/>
          <w:lang w:val="en-US"/>
        </w:rPr>
        <w:t>3</w:t>
      </w:r>
      <w:r w:rsidRPr="00360B53">
        <w:rPr>
          <w:lang w:val="en-US"/>
        </w:rPr>
        <w:fldChar w:fldCharType="end"/>
      </w:r>
      <w:r w:rsidRPr="00CD5B1E">
        <w:rPr>
          <w:lang w:val="en-US"/>
        </w:rPr>
        <w:t xml:space="preserve"> (gathered from the central database)</w:t>
      </w:r>
      <w:r w:rsidRPr="00360B53">
        <w:rPr>
          <w:lang w:val="en-US"/>
        </w:rPr>
        <w:t xml:space="preserve">, along with information that is read in real time from the repository metadata, such as branches that point to that commit and files that were affected by that commit </w:t>
      </w:r>
      <w:r w:rsidRPr="000630C1">
        <w:rPr>
          <w:lang w:val="en-US"/>
        </w:rPr>
        <w:t>(modified, deleted, inserted).</w:t>
      </w:r>
    </w:p>
    <w:p w14:paraId="3C1666D9" w14:textId="77777777" w:rsidR="00FF7707" w:rsidRPr="001D4DF6" w:rsidRDefault="00FF7707" w:rsidP="00FF7707">
      <w:pPr>
        <w:rPr>
          <w:lang w:val="en-US"/>
        </w:rPr>
      </w:pPr>
      <w:r w:rsidRPr="007424E7">
        <w:rPr>
          <w:lang w:val="en-US"/>
        </w:rPr>
        <w:t>Each commit is painted according to its existence in the local repository and in the peers’ repositories. Ordinary commits that exist locally and in all peers are painted</w:t>
      </w:r>
      <w:r w:rsidRPr="00CB063E">
        <w:rPr>
          <w:lang w:val="en-US"/>
        </w:rPr>
        <w:t xml:space="preserve"> in white. Green commits are ready to be pushed, as they exist locally but do not exist in at least one of the peers</w:t>
      </w:r>
      <w:r w:rsidRPr="006D5673">
        <w:rPr>
          <w:lang w:val="en-US"/>
        </w:rPr>
        <w:t xml:space="preserve"> in the push list. Yellow commits need attention because they exist in at least one peer in the pull list, but do not exist locally, meaning that they may be pulled. Red commits do not exist locally and are not available to be pulled, as they exist only in repositories that are not p</w:t>
      </w:r>
      <w:r w:rsidRPr="001D4DF6">
        <w:rPr>
          <w:lang w:val="en-US"/>
        </w:rPr>
        <w:t xml:space="preserve">eers. Finally, gray commits </w:t>
      </w:r>
      <w:commentRangeStart w:id="199"/>
      <w:r w:rsidRPr="001D4DF6">
        <w:rPr>
          <w:lang w:val="en-US"/>
        </w:rPr>
        <w:t>exist locally</w:t>
      </w:r>
      <w:commentRangeEnd w:id="199"/>
      <w:r>
        <w:rPr>
          <w:rStyle w:val="Refdecomentrio"/>
        </w:rPr>
        <w:commentReference w:id="199"/>
      </w:r>
      <w:r w:rsidRPr="001D4DF6">
        <w:rPr>
          <w:lang w:val="en-US"/>
        </w:rPr>
        <w:t>, but belong to non-tracked branches, meaning that they can neither be pushed nor pulled.</w:t>
      </w:r>
    </w:p>
    <w:p w14:paraId="42746E65" w14:textId="77777777" w:rsidR="00FF7707" w:rsidRPr="00CD5B1E" w:rsidRDefault="00FF7707" w:rsidP="00FF7707">
      <w:pPr>
        <w:rPr>
          <w:lang w:val="en-US"/>
        </w:rPr>
      </w:pPr>
      <w:r w:rsidRPr="004C352C">
        <w:rPr>
          <w:lang w:val="en-US"/>
        </w:rPr>
        <w:t xml:space="preserve">There is also the </w:t>
      </w:r>
      <w:commentRangeStart w:id="200"/>
      <w:r w:rsidRPr="004C352C">
        <w:rPr>
          <w:lang w:val="en-US"/>
        </w:rPr>
        <w:t xml:space="preserve">possibility to collapse nodes </w:t>
      </w:r>
      <w:commentRangeEnd w:id="200"/>
      <w:r>
        <w:rPr>
          <w:rStyle w:val="Refdecomentrio"/>
        </w:rPr>
        <w:commentReference w:id="200"/>
      </w:r>
      <w:r w:rsidRPr="004C352C">
        <w:rPr>
          <w:lang w:val="en-US"/>
        </w:rPr>
        <w:t>to provide a better understanding of a large number of commits</w:t>
      </w:r>
      <w:r w:rsidRPr="008870B2">
        <w:rPr>
          <w:lang w:val="en-US"/>
        </w:rPr>
        <w:t>. As sho</w:t>
      </w:r>
      <w:r w:rsidRPr="001657E3">
        <w:rPr>
          <w:lang w:val="en-US"/>
        </w:rPr>
        <w:t xml:space="preserve">wn in </w:t>
      </w:r>
      <w:r w:rsidRPr="00360B53">
        <w:rPr>
          <w:lang w:val="en-US"/>
        </w:rPr>
        <w:fldChar w:fldCharType="begin"/>
      </w:r>
      <w:r w:rsidRPr="00CD5B1E">
        <w:rPr>
          <w:lang w:val="en-US"/>
        </w:rPr>
        <w:instrText xml:space="preserve"> REF _Ref393359040 \h </w:instrText>
      </w:r>
      <w:r w:rsidRPr="00360B53">
        <w:rPr>
          <w:lang w:val="en-US"/>
        </w:rPr>
      </w:r>
      <w:r w:rsidRPr="00360B53">
        <w:rPr>
          <w:lang w:val="en-US"/>
        </w:rPr>
        <w:fldChar w:fldCharType="separate"/>
      </w:r>
      <w:r w:rsidRPr="00360B53">
        <w:rPr>
          <w:lang w:val="en-US"/>
        </w:rPr>
        <w:t xml:space="preserve">Figure </w:t>
      </w:r>
      <w:r>
        <w:rPr>
          <w:noProof/>
          <w:lang w:val="en-US"/>
        </w:rPr>
        <w:t>9</w:t>
      </w:r>
      <w:r w:rsidRPr="00360B53">
        <w:rPr>
          <w:lang w:val="en-US"/>
        </w:rPr>
        <w:fldChar w:fldCharType="end"/>
      </w:r>
      <w:r w:rsidRPr="00CD5B1E">
        <w:rPr>
          <w:lang w:val="en-US"/>
        </w:rPr>
        <w:t>, the label of collapsed nodes show the number of contained nodes (there is a white node containing 118 nodes and a green node containing 24 nodes).</w:t>
      </w:r>
    </w:p>
    <w:p w14:paraId="07BBF12F" w14:textId="77777777" w:rsidR="00FF7707" w:rsidRPr="00CD5B1E" w:rsidRDefault="00FF7707" w:rsidP="00FF7707">
      <w:pPr>
        <w:ind w:firstLine="0"/>
        <w:jc w:val="center"/>
        <w:rPr>
          <w:lang w:val="en-US"/>
        </w:rPr>
      </w:pPr>
      <w:r w:rsidRPr="00F96233">
        <w:rPr>
          <w:noProof/>
          <w:lang w:eastAsia="pt-BR"/>
        </w:rPr>
        <w:drawing>
          <wp:inline distT="0" distB="0" distL="0" distR="0" wp14:anchorId="29308A09" wp14:editId="462C363D">
            <wp:extent cx="5786271" cy="2581275"/>
            <wp:effectExtent l="0" t="0" r="5080" b="0"/>
            <wp:docPr id="2014" name="Imagem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50205F68" w14:textId="77777777" w:rsidR="00FF7707" w:rsidRPr="00CD5B1E" w:rsidRDefault="00FF7707" w:rsidP="00FF7707">
      <w:pPr>
        <w:pStyle w:val="Legenda"/>
        <w:rPr>
          <w:lang w:val="en-US"/>
        </w:rPr>
      </w:pPr>
      <w:bookmarkStart w:id="201" w:name="_Ref393359040"/>
      <w:bookmarkStart w:id="202" w:name="_Toc393356500"/>
      <w:bookmarkStart w:id="203" w:name="_Ref393359534"/>
      <w:bookmarkStart w:id="204" w:name="_Ref393359694"/>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9</w:t>
      </w:r>
      <w:r w:rsidRPr="00F96233">
        <w:rPr>
          <w:lang w:val="en-US"/>
        </w:rPr>
        <w:fldChar w:fldCharType="end"/>
      </w:r>
      <w:bookmarkEnd w:id="201"/>
      <w:r w:rsidRPr="00CD5B1E">
        <w:rPr>
          <w:lang w:val="en-US"/>
        </w:rPr>
        <w:t xml:space="preserve"> - Collapsed commit history</w:t>
      </w:r>
      <w:bookmarkEnd w:id="202"/>
      <w:bookmarkEnd w:id="203"/>
      <w:bookmarkEnd w:id="204"/>
    </w:p>
    <w:p w14:paraId="04F8EFA1" w14:textId="77777777" w:rsidR="00FF7707" w:rsidRPr="00CD5B1E" w:rsidRDefault="00FF7707" w:rsidP="00FF7707">
      <w:pPr>
        <w:pStyle w:val="Ttulo2"/>
        <w:keepLines w:val="0"/>
        <w:spacing w:before="120" w:after="60" w:line="240" w:lineRule="auto"/>
        <w:ind w:left="0" w:firstLine="0"/>
        <w:jc w:val="left"/>
        <w:rPr>
          <w:lang w:val="en-US"/>
        </w:rPr>
      </w:pPr>
      <w:bookmarkStart w:id="205" w:name="_Toc393357589"/>
      <w:bookmarkStart w:id="206" w:name="_Ref393358402"/>
      <w:bookmarkStart w:id="207" w:name="_Ref397275272"/>
      <w:bookmarkStart w:id="208" w:name="_Ref397286949"/>
      <w:bookmarkStart w:id="209" w:name="_Toc399663055"/>
      <w:r w:rsidRPr="00CD5B1E">
        <w:rPr>
          <w:lang w:val="en-US"/>
        </w:rPr>
        <w:t>Behind the Scenes</w:t>
      </w:r>
      <w:bookmarkEnd w:id="205"/>
      <w:bookmarkEnd w:id="206"/>
      <w:bookmarkEnd w:id="207"/>
      <w:bookmarkEnd w:id="208"/>
      <w:bookmarkEnd w:id="209"/>
    </w:p>
    <w:p w14:paraId="5D0D949B" w14:textId="77777777" w:rsidR="00FF7707" w:rsidRPr="007347B9" w:rsidRDefault="00FF7707" w:rsidP="00FF7707">
      <w:pPr>
        <w:rPr>
          <w:lang w:val="en-US"/>
        </w:rPr>
      </w:pPr>
      <w:commentRangeStart w:id="210"/>
      <w:r w:rsidRPr="00CD5B1E">
        <w:rPr>
          <w:lang w:val="en-US"/>
        </w:rPr>
        <w:t xml:space="preserve">What DyeVC does behind the scenes involves depicting what are the existing repositories and commits in the topology. To update repository information, we follow the process represented by the activity diagram in </w:t>
      </w:r>
      <w:r w:rsidRPr="00360B53">
        <w:rPr>
          <w:lang w:val="en-US"/>
        </w:rPr>
        <w:fldChar w:fldCharType="begin"/>
      </w:r>
      <w:r w:rsidRPr="00CD5B1E">
        <w:rPr>
          <w:lang w:val="en-US"/>
        </w:rPr>
        <w:instrText xml:space="preserve"> REF _Ref393359074 \h </w:instrText>
      </w:r>
      <w:r w:rsidRPr="00360B53">
        <w:rPr>
          <w:lang w:val="en-US"/>
        </w:rPr>
      </w:r>
      <w:r w:rsidRPr="00360B53">
        <w:rPr>
          <w:lang w:val="en-US"/>
        </w:rPr>
        <w:fldChar w:fldCharType="separate"/>
      </w:r>
      <w:r w:rsidRPr="00360B53">
        <w:rPr>
          <w:lang w:val="en-US"/>
        </w:rPr>
        <w:t xml:space="preserve">Figure </w:t>
      </w:r>
      <w:r>
        <w:rPr>
          <w:noProof/>
          <w:lang w:val="en-US"/>
        </w:rPr>
        <w:t>10</w:t>
      </w:r>
      <w:r w:rsidRPr="00360B53">
        <w:rPr>
          <w:lang w:val="en-US"/>
        </w:rPr>
        <w:fldChar w:fldCharType="end"/>
      </w:r>
      <w:r w:rsidRPr="00CD5B1E">
        <w:rPr>
          <w:lang w:val="en-US"/>
        </w:rPr>
        <w:t>. This</w:t>
      </w:r>
      <w:r w:rsidRPr="00360B53">
        <w:rPr>
          <w:lang w:val="en-US"/>
        </w:rPr>
        <w:t xml:space="preserve"> process is periodically triggered and it begins</w:t>
      </w:r>
      <w:r w:rsidRPr="000630C1">
        <w:rPr>
          <w:lang w:val="en-US"/>
        </w:rPr>
        <w:t xml:space="preserve"> with a list of repositories being monitored. </w:t>
      </w:r>
      <w:r w:rsidRPr="007424E7">
        <w:rPr>
          <w:lang w:val="en-US"/>
        </w:rPr>
        <w:t xml:space="preserve">Each repository </w:t>
      </w:r>
      <w:r w:rsidRPr="007424E7">
        <w:rPr>
          <w:i/>
          <w:lang w:val="en-US"/>
        </w:rPr>
        <w:t>rep</w:t>
      </w:r>
      <w:r w:rsidRPr="00CB063E">
        <w:rPr>
          <w:i/>
          <w:lang w:val="en-US"/>
        </w:rPr>
        <w:t xml:space="preserve"> </w:t>
      </w:r>
      <w:r w:rsidRPr="00CB063E">
        <w:rPr>
          <w:lang w:val="en-US"/>
        </w:rPr>
        <w:t>is inserted or updated in the database, where we keep track of each hostname that references them (either by monitoring, pushing to or pulling from).</w:t>
      </w:r>
      <w:r w:rsidRPr="006D5673">
        <w:rPr>
          <w:lang w:val="en-US"/>
        </w:rPr>
        <w:t xml:space="preserve"> If the user has requested to stop monitoring </w:t>
      </w:r>
      <w:r w:rsidRPr="001D4DF6">
        <w:rPr>
          <w:i/>
          <w:lang w:val="en-US"/>
        </w:rPr>
        <w:t>rep</w:t>
      </w:r>
      <w:r w:rsidRPr="004C352C">
        <w:rPr>
          <w:lang w:val="en-US"/>
        </w:rPr>
        <w:t xml:space="preserve">, it will be marked for deletion, in which case the user’s machine is removed from </w:t>
      </w:r>
      <w:r w:rsidRPr="004C352C">
        <w:rPr>
          <w:i/>
          <w:lang w:val="en-US"/>
        </w:rPr>
        <w:t>rep’s</w:t>
      </w:r>
      <w:r w:rsidRPr="008870B2">
        <w:rPr>
          <w:lang w:val="en-US"/>
        </w:rPr>
        <w:t xml:space="preserve"> </w:t>
      </w:r>
      <w:r w:rsidRPr="001657E3">
        <w:rPr>
          <w:i/>
          <w:lang w:val="en-US"/>
        </w:rPr>
        <w:t>monitoredBy</w:t>
      </w:r>
      <w:r w:rsidRPr="008A49BB">
        <w:rPr>
          <w:lang w:val="en-US"/>
        </w:rPr>
        <w:t xml:space="preserve"> set. Otherwise, the user’s machine is inserted in </w:t>
      </w:r>
      <w:r w:rsidRPr="008C37C4">
        <w:rPr>
          <w:i/>
          <w:lang w:val="en-US"/>
        </w:rPr>
        <w:t>rep’s monitoredBy</w:t>
      </w:r>
      <w:r w:rsidRPr="009B2681">
        <w:rPr>
          <w:lang w:val="en-US"/>
        </w:rPr>
        <w:t xml:space="preserve"> set. Next, we </w:t>
      </w:r>
      <w:r w:rsidRPr="005973EB">
        <w:rPr>
          <w:lang w:val="en-US"/>
        </w:rPr>
        <w:t>find</w:t>
      </w:r>
      <w:r w:rsidRPr="00A628E9">
        <w:rPr>
          <w:lang w:val="en-US"/>
        </w:rPr>
        <w:t xml:space="preserve"> which repositories </w:t>
      </w:r>
      <w:r w:rsidRPr="00A628E9">
        <w:rPr>
          <w:i/>
          <w:lang w:val="en-US"/>
        </w:rPr>
        <w:t>rep</w:t>
      </w:r>
      <w:r w:rsidRPr="00A02003">
        <w:rPr>
          <w:lang w:val="en-US"/>
        </w:rPr>
        <w:t xml:space="preserve"> pulls from and pushes to</w:t>
      </w:r>
      <w:r w:rsidRPr="003E1688">
        <w:rPr>
          <w:lang w:val="en-US"/>
        </w:rPr>
        <w:t xml:space="preserve">, by looking at </w:t>
      </w:r>
      <w:r w:rsidRPr="003E1688">
        <w:rPr>
          <w:i/>
          <w:lang w:val="en-US"/>
        </w:rPr>
        <w:t>rep’s</w:t>
      </w:r>
      <w:r w:rsidRPr="00933770">
        <w:rPr>
          <w:lang w:val="en-US"/>
        </w:rPr>
        <w:t xml:space="preserve"> configuration files, and we adjust the </w:t>
      </w:r>
      <w:r w:rsidRPr="0026058A">
        <w:rPr>
          <w:i/>
          <w:lang w:val="en-US"/>
        </w:rPr>
        <w:t>pushesTo</w:t>
      </w:r>
      <w:r w:rsidRPr="00072829">
        <w:rPr>
          <w:lang w:val="en-US"/>
        </w:rPr>
        <w:t xml:space="preserve"> and </w:t>
      </w:r>
      <w:r w:rsidRPr="00FC03A2">
        <w:rPr>
          <w:i/>
          <w:lang w:val="en-US"/>
        </w:rPr>
        <w:t>pullsFrom</w:t>
      </w:r>
      <w:r w:rsidRPr="00FC03A2">
        <w:rPr>
          <w:lang w:val="en-US"/>
        </w:rPr>
        <w:t xml:space="preserve"> lists</w:t>
      </w:r>
      <w:r w:rsidRPr="0057147F">
        <w:rPr>
          <w:lang w:val="en-US"/>
        </w:rPr>
        <w:t>. The updates are sent to the central database, and the repositories that are no long r</w:t>
      </w:r>
      <w:r w:rsidRPr="007347B9">
        <w:rPr>
          <w:lang w:val="en-US"/>
        </w:rPr>
        <w:t xml:space="preserve">eferenced are deleted.  </w:t>
      </w:r>
    </w:p>
    <w:p w14:paraId="6D0AE316" w14:textId="77777777" w:rsidR="00FF7707" w:rsidRPr="00CD5B1E" w:rsidRDefault="00FF7707" w:rsidP="00FF7707">
      <w:pPr>
        <w:ind w:firstLine="0"/>
        <w:jc w:val="center"/>
        <w:rPr>
          <w:lang w:val="en-US"/>
        </w:rPr>
      </w:pPr>
      <w:r w:rsidRPr="00F96233">
        <w:rPr>
          <w:noProof/>
          <w:lang w:eastAsia="pt-BR"/>
        </w:rPr>
        <w:drawing>
          <wp:inline distT="0" distB="0" distL="0" distR="0" wp14:anchorId="29299A21" wp14:editId="3C0AA0E8">
            <wp:extent cx="3952875" cy="6342165"/>
            <wp:effectExtent l="0" t="0" r="0" b="1905"/>
            <wp:docPr id="2015" name="Imagem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2697" cy="6357924"/>
                    </a:xfrm>
                    <a:prstGeom prst="rect">
                      <a:avLst/>
                    </a:prstGeom>
                  </pic:spPr>
                </pic:pic>
              </a:graphicData>
            </a:graphic>
          </wp:inline>
        </w:drawing>
      </w:r>
    </w:p>
    <w:p w14:paraId="55B6A898" w14:textId="77777777" w:rsidR="00FF7707" w:rsidRPr="00CD5B1E" w:rsidRDefault="00FF7707" w:rsidP="00FF7707">
      <w:pPr>
        <w:pStyle w:val="Legenda"/>
        <w:rPr>
          <w:lang w:val="en-US"/>
        </w:rPr>
      </w:pPr>
      <w:bookmarkStart w:id="211" w:name="_Ref393359074"/>
      <w:bookmarkStart w:id="212" w:name="_Toc393356501"/>
      <w:r w:rsidRPr="00360B53">
        <w:rPr>
          <w:lang w:val="en-US"/>
        </w:rPr>
        <w:t xml:space="preserve">Figure </w:t>
      </w:r>
      <w:r w:rsidRPr="00F96233">
        <w:rPr>
          <w:lang w:val="en-US"/>
        </w:rPr>
        <w:fldChar w:fldCharType="begin"/>
      </w:r>
      <w:r w:rsidRPr="00CD5B1E">
        <w:rPr>
          <w:lang w:val="en-US"/>
        </w:rPr>
        <w:instrText xml:space="preserve"> SEQ Figure \* ARABIC </w:instrText>
      </w:r>
      <w:r w:rsidRPr="00F96233">
        <w:rPr>
          <w:lang w:val="en-US"/>
        </w:rPr>
        <w:fldChar w:fldCharType="separate"/>
      </w:r>
      <w:r>
        <w:rPr>
          <w:noProof/>
          <w:lang w:val="en-US"/>
        </w:rPr>
        <w:t>10</w:t>
      </w:r>
      <w:r w:rsidRPr="00F96233">
        <w:rPr>
          <w:lang w:val="en-US"/>
        </w:rPr>
        <w:fldChar w:fldCharType="end"/>
      </w:r>
      <w:bookmarkEnd w:id="211"/>
      <w:r w:rsidRPr="00CD5B1E">
        <w:rPr>
          <w:lang w:val="en-US"/>
        </w:rPr>
        <w:t xml:space="preserve"> - Updating repositories in the topology</w:t>
      </w:r>
      <w:bookmarkEnd w:id="212"/>
    </w:p>
    <w:commentRangeEnd w:id="210"/>
    <w:p w14:paraId="5B6EB4BF" w14:textId="77777777" w:rsidR="00FF7707" w:rsidRPr="00FB2525" w:rsidRDefault="00FF7707" w:rsidP="00FF7707">
      <w:pPr>
        <w:rPr>
          <w:lang w:val="en-US"/>
        </w:rPr>
      </w:pPr>
      <w:r>
        <w:rPr>
          <w:rStyle w:val="Refdecomentrio"/>
        </w:rPr>
        <w:commentReference w:id="210"/>
      </w:r>
      <w:commentRangeStart w:id="213"/>
      <w:r w:rsidRPr="00D65C28">
        <w:rPr>
          <w:lang w:val="en-US"/>
        </w:rPr>
        <w:t xml:space="preserve">We </w:t>
      </w:r>
      <w:commentRangeEnd w:id="213"/>
      <w:r>
        <w:rPr>
          <w:rStyle w:val="Refdecomentrio"/>
        </w:rPr>
        <w:commentReference w:id="213"/>
      </w:r>
      <w:r w:rsidRPr="00D65C28">
        <w:rPr>
          <w:lang w:val="en-US"/>
        </w:rPr>
        <w:t xml:space="preserve">use </w:t>
      </w:r>
      <w:r w:rsidRPr="00360B53">
        <w:rPr>
          <w:lang w:val="en-US"/>
        </w:rPr>
        <w:fldChar w:fldCharType="begin"/>
      </w:r>
      <w:r w:rsidRPr="00CD5B1E">
        <w:rPr>
          <w:lang w:val="en-US"/>
        </w:rPr>
        <w:instrText xml:space="preserve"> REF _Ref392440153 \h  \* MERGEFORMAT </w:instrText>
      </w:r>
      <w:r w:rsidRPr="00360B53">
        <w:rPr>
          <w:lang w:val="en-US"/>
        </w:rPr>
      </w:r>
      <w:r w:rsidRPr="00360B53">
        <w:rPr>
          <w:lang w:val="en-US"/>
        </w:rPr>
        <w:fldChar w:fldCharType="separate"/>
      </w:r>
      <w:r w:rsidRPr="002D5D79">
        <w:rPr>
          <w:b/>
          <w:lang w:val="en-US"/>
        </w:rPr>
        <w:t xml:space="preserve">Algorithm </w:t>
      </w:r>
      <w:r>
        <w:rPr>
          <w:b/>
          <w:lang w:val="en-US"/>
        </w:rPr>
        <w:t>1</w:t>
      </w:r>
      <w:r w:rsidRPr="00360B53">
        <w:rPr>
          <w:lang w:val="en-US"/>
        </w:rPr>
        <w:fldChar w:fldCharType="end"/>
      </w:r>
      <w:r w:rsidRPr="00CD5B1E">
        <w:rPr>
          <w:lang w:val="en-US"/>
        </w:rPr>
        <w:t xml:space="preserve"> to update commits in the topology. This update finds out the existing commits and depicts where they can be found. The whole process is ba</w:t>
      </w:r>
      <w:r w:rsidRPr="00360B53">
        <w:rPr>
          <w:lang w:val="en-US"/>
        </w:rPr>
        <w:t xml:space="preserve">sed on the Set Theory and is executed for each repository </w:t>
      </w:r>
      <w:r w:rsidRPr="00360B53">
        <w:rPr>
          <w:i/>
          <w:lang w:val="en-US"/>
        </w:rPr>
        <w:t>rep</w:t>
      </w:r>
      <w:r>
        <w:rPr>
          <w:i/>
          <w:lang w:val="en-US"/>
        </w:rPr>
        <w:t xml:space="preserve"> </w:t>
      </w:r>
      <w:r w:rsidRPr="007424E7">
        <w:rPr>
          <w:lang w:val="en-US"/>
        </w:rPr>
        <w:t>being monitored by the user. The algorithm receives the repository being monitored (</w:t>
      </w:r>
      <w:r w:rsidRPr="00CB063E">
        <w:rPr>
          <w:i/>
          <w:lang w:val="en-US"/>
        </w:rPr>
        <w:t>rep</w:t>
      </w:r>
      <w:r>
        <w:rPr>
          <w:lang w:val="en-US"/>
        </w:rPr>
        <w:t xml:space="preserve">, a </w:t>
      </w:r>
      <w:r w:rsidRPr="0007113B">
        <w:rPr>
          <w:rFonts w:ascii="Courier New" w:hAnsi="Courier New" w:cs="Courier New"/>
          <w:sz w:val="20"/>
          <w:szCs w:val="20"/>
          <w:lang w:val="en-US"/>
        </w:rPr>
        <w:t>RepositoryInfo</w:t>
      </w:r>
      <w:r>
        <w:rPr>
          <w:lang w:val="en-US"/>
        </w:rPr>
        <w:t xml:space="preserve"> instance</w:t>
      </w:r>
      <w:r w:rsidRPr="008C37C4">
        <w:rPr>
          <w:lang w:val="en-US"/>
        </w:rPr>
        <w:t xml:space="preserve">, </w:t>
      </w:r>
      <w:r>
        <w:rPr>
          <w:lang w:val="en-US"/>
        </w:rPr>
        <w:t>the set of existing commits in the database (</w:t>
      </w:r>
      <w:r w:rsidRPr="0007113B">
        <w:rPr>
          <w:i/>
          <w:lang w:val="en-US"/>
        </w:rPr>
        <w:t>db.commits</w:t>
      </w:r>
      <w:r>
        <w:rPr>
          <w:lang w:val="en-US"/>
        </w:rPr>
        <w:t xml:space="preserve">), </w:t>
      </w:r>
      <w:r w:rsidRPr="009B2681">
        <w:rPr>
          <w:lang w:val="en-US"/>
        </w:rPr>
        <w:t xml:space="preserve">the set of existing commits at </w:t>
      </w:r>
      <w:r w:rsidRPr="005973EB">
        <w:rPr>
          <w:i/>
          <w:lang w:val="en-US"/>
        </w:rPr>
        <w:t xml:space="preserve">rep </w:t>
      </w:r>
      <w:r w:rsidRPr="00A628E9">
        <w:rPr>
          <w:lang w:val="en-US"/>
        </w:rPr>
        <w:t xml:space="preserve">on the previous </w:t>
      </w:r>
      <w:r w:rsidRPr="00A02003">
        <w:rPr>
          <w:lang w:val="en-US"/>
        </w:rPr>
        <w:t>monitoring cycle</w:t>
      </w:r>
      <w:r w:rsidRPr="003E1688">
        <w:rPr>
          <w:lang w:val="en-US"/>
        </w:rPr>
        <w:t xml:space="preserve"> (</w:t>
      </w:r>
      <w:r w:rsidRPr="003E1688">
        <w:rPr>
          <w:i/>
          <w:lang w:val="en-US"/>
        </w:rPr>
        <w:t>previousSnapshot</w:t>
      </w:r>
      <w:r w:rsidRPr="00933770">
        <w:rPr>
          <w:lang w:val="en-US"/>
        </w:rPr>
        <w:t>)</w:t>
      </w:r>
      <w:r w:rsidRPr="00933770">
        <w:rPr>
          <w:i/>
          <w:lang w:val="en-US"/>
        </w:rPr>
        <w:t xml:space="preserve"> </w:t>
      </w:r>
      <w:r w:rsidRPr="0026058A">
        <w:rPr>
          <w:lang w:val="en-US"/>
        </w:rPr>
        <w:t xml:space="preserve">and </w:t>
      </w:r>
      <w:r w:rsidRPr="00072829">
        <w:rPr>
          <w:lang w:val="en-US"/>
        </w:rPr>
        <w:t xml:space="preserve">the set of existing commits at </w:t>
      </w:r>
      <w:r w:rsidRPr="00FC03A2">
        <w:rPr>
          <w:i/>
          <w:lang w:val="en-US"/>
        </w:rPr>
        <w:t>rep</w:t>
      </w:r>
      <w:r w:rsidRPr="00FC03A2">
        <w:rPr>
          <w:lang w:val="en-US"/>
        </w:rPr>
        <w:t xml:space="preserve"> </w:t>
      </w:r>
      <w:r w:rsidRPr="0057147F">
        <w:rPr>
          <w:lang w:val="en-US"/>
        </w:rPr>
        <w:t xml:space="preserve">at </w:t>
      </w:r>
      <w:r>
        <w:rPr>
          <w:lang w:val="en-US"/>
        </w:rPr>
        <w:t>the current monitoring cycle</w:t>
      </w:r>
      <w:r w:rsidRPr="0057147F">
        <w:rPr>
          <w:lang w:val="en-US"/>
        </w:rPr>
        <w:t xml:space="preserve"> (</w:t>
      </w:r>
      <w:r w:rsidRPr="007347B9">
        <w:rPr>
          <w:i/>
          <w:lang w:val="en-US"/>
        </w:rPr>
        <w:t>currentSnapshot</w:t>
      </w:r>
      <w:r w:rsidRPr="007347B9">
        <w:rPr>
          <w:lang w:val="en-US"/>
        </w:rPr>
        <w:t xml:space="preserve">). </w:t>
      </w:r>
    </w:p>
    <w:p w14:paraId="4118E1F2" w14:textId="77777777" w:rsidR="00FF7707" w:rsidRPr="007E7139" w:rsidRDefault="00FF7707" w:rsidP="00FF7707">
      <w:pPr>
        <w:rPr>
          <w:lang w:val="en-US"/>
        </w:rPr>
      </w:pPr>
      <w:r>
        <w:rPr>
          <w:lang w:val="en-US"/>
        </w:rPr>
        <w:t>First of all</w:t>
      </w:r>
      <w:r w:rsidRPr="00D65C28">
        <w:rPr>
          <w:lang w:val="en-US"/>
        </w:rPr>
        <w:t xml:space="preserve">, we subtract </w:t>
      </w:r>
      <w:r w:rsidRPr="002D3A3F">
        <w:rPr>
          <w:i/>
          <w:lang w:val="en-US"/>
        </w:rPr>
        <w:t>currentSnapshot</w:t>
      </w:r>
      <w:r w:rsidRPr="002D3A3F">
        <w:rPr>
          <w:lang w:val="en-US"/>
        </w:rPr>
        <w:t xml:space="preserve"> from </w:t>
      </w:r>
      <w:r w:rsidRPr="002D3A3F">
        <w:rPr>
          <w:i/>
          <w:lang w:val="en-US"/>
        </w:rPr>
        <w:t>previousSnapshot</w:t>
      </w:r>
      <w:r w:rsidRPr="00030219">
        <w:rPr>
          <w:lang w:val="en-US"/>
        </w:rPr>
        <w:t xml:space="preserve"> to find </w:t>
      </w:r>
      <w:r w:rsidRPr="00030219">
        <w:rPr>
          <w:i/>
          <w:lang w:val="en-US"/>
        </w:rPr>
        <w:t>commitsToDelete</w:t>
      </w:r>
      <w:r w:rsidRPr="00030219">
        <w:rPr>
          <w:lang w:val="en-US"/>
        </w:rPr>
        <w:t>, that contain</w:t>
      </w:r>
      <w:r w:rsidRPr="007E7139">
        <w:rPr>
          <w:lang w:val="en-US"/>
        </w:rPr>
        <w:t>s</w:t>
      </w:r>
      <w:r w:rsidRPr="007E7139">
        <w:rPr>
          <w:i/>
          <w:lang w:val="en-US"/>
        </w:rPr>
        <w:t xml:space="preserve"> </w:t>
      </w:r>
      <w:r w:rsidRPr="007E7139">
        <w:rPr>
          <w:lang w:val="en-US"/>
        </w:rPr>
        <w:t xml:space="preserve">commits that were deleted since the previous monitoring cycle (line </w:t>
      </w:r>
      <w:r>
        <w:rPr>
          <w:lang w:val="en-US"/>
        </w:rPr>
        <w:t>2</w:t>
      </w:r>
      <w:r w:rsidRPr="007E7139">
        <w:rPr>
          <w:lang w:val="en-US"/>
        </w:rPr>
        <w:t>) and we delete them from the database (line</w:t>
      </w:r>
      <w:r>
        <w:rPr>
          <w:lang w:val="en-US"/>
        </w:rPr>
        <w:t xml:space="preserve"> 3</w:t>
      </w:r>
      <w:r w:rsidRPr="007E7139">
        <w:rPr>
          <w:lang w:val="en-US"/>
        </w:rPr>
        <w:t>)</w:t>
      </w:r>
      <w:r>
        <w:rPr>
          <w:lang w:val="en-US"/>
        </w:rPr>
        <w:t>. Conversely, we</w:t>
      </w:r>
      <w:r w:rsidRPr="00436D7C">
        <w:rPr>
          <w:lang w:val="en-US"/>
        </w:rPr>
        <w:t xml:space="preserve"> subtract</w:t>
      </w:r>
      <w:r w:rsidRPr="003F2207">
        <w:rPr>
          <w:lang w:val="en-US"/>
        </w:rPr>
        <w:t xml:space="preserve"> </w:t>
      </w:r>
      <w:r w:rsidRPr="00A841F0">
        <w:rPr>
          <w:i/>
          <w:lang w:val="en-US"/>
        </w:rPr>
        <w:t>previousSnapshot</w:t>
      </w:r>
      <w:r w:rsidRPr="00A841F0">
        <w:rPr>
          <w:lang w:val="en-US"/>
        </w:rPr>
        <w:t xml:space="preserve"> from </w:t>
      </w:r>
      <w:r w:rsidRPr="00A841F0">
        <w:rPr>
          <w:i/>
          <w:lang w:val="en-US"/>
        </w:rPr>
        <w:t>currentSnapshot</w:t>
      </w:r>
      <w:r>
        <w:rPr>
          <w:i/>
          <w:lang w:val="en-US"/>
        </w:rPr>
        <w:t xml:space="preserve"> to find </w:t>
      </w:r>
      <w:r w:rsidRPr="0007113B">
        <w:rPr>
          <w:i/>
          <w:lang w:val="en-US"/>
        </w:rPr>
        <w:t>newCommits</w:t>
      </w:r>
      <w:r w:rsidRPr="009C62F5">
        <w:rPr>
          <w:lang w:val="en-US"/>
        </w:rPr>
        <w:t xml:space="preserve">, </w:t>
      </w:r>
      <w:r>
        <w:rPr>
          <w:lang w:val="en-US"/>
        </w:rPr>
        <w:t xml:space="preserve">which contains </w:t>
      </w:r>
      <w:r w:rsidRPr="009C62F5">
        <w:rPr>
          <w:lang w:val="en-US"/>
        </w:rPr>
        <w:t xml:space="preserve">commits that </w:t>
      </w:r>
      <w:r>
        <w:rPr>
          <w:lang w:val="en-US"/>
        </w:rPr>
        <w:t xml:space="preserve">are new in </w:t>
      </w:r>
      <w:r>
        <w:rPr>
          <w:i/>
          <w:lang w:val="en-US"/>
        </w:rPr>
        <w:t>rep</w:t>
      </w:r>
      <w:r w:rsidRPr="009C62F5">
        <w:rPr>
          <w:lang w:val="en-US"/>
        </w:rPr>
        <w:t xml:space="preserve"> since the prev</w:t>
      </w:r>
      <w:r w:rsidRPr="00683152">
        <w:rPr>
          <w:lang w:val="en-US"/>
        </w:rPr>
        <w:t>ious monitoring cycle (line</w:t>
      </w:r>
      <w:r>
        <w:rPr>
          <w:lang w:val="en-US"/>
        </w:rPr>
        <w:t xml:space="preserve"> 5</w:t>
      </w:r>
      <w:r w:rsidRPr="00683152">
        <w:rPr>
          <w:lang w:val="en-US"/>
        </w:rPr>
        <w:t>).</w:t>
      </w:r>
    </w:p>
    <w:p w14:paraId="72A0E398" w14:textId="77777777" w:rsidR="00FF7707" w:rsidRPr="002D5D79" w:rsidRDefault="00FF7707" w:rsidP="00FF7707">
      <w:pPr>
        <w:rPr>
          <w:lang w:val="en-US"/>
        </w:rPr>
      </w:pPr>
      <w:r w:rsidRPr="002D5D79">
        <w:rPr>
          <w:lang w:val="en-US"/>
        </w:rPr>
        <w:t xml:space="preserve">Next, we </w:t>
      </w:r>
      <w:r w:rsidRPr="004204F0">
        <w:rPr>
          <w:lang w:val="en-US"/>
        </w:rPr>
        <w:t xml:space="preserve">find </w:t>
      </w:r>
      <w:r>
        <w:rPr>
          <w:lang w:val="en-US"/>
        </w:rPr>
        <w:t xml:space="preserve">out which of </w:t>
      </w:r>
      <w:r>
        <w:rPr>
          <w:i/>
          <w:lang w:val="en-US"/>
        </w:rPr>
        <w:t xml:space="preserve">newCommits </w:t>
      </w:r>
      <w:r>
        <w:rPr>
          <w:lang w:val="en-US"/>
        </w:rPr>
        <w:t>will have to be inserted into the database,</w:t>
      </w:r>
      <w:r w:rsidRPr="004204F0">
        <w:rPr>
          <w:lang w:val="en-US"/>
        </w:rPr>
        <w:t xml:space="preserve"> by subtracting the existing commits</w:t>
      </w:r>
      <w:r w:rsidRPr="00CD099A">
        <w:rPr>
          <w:lang w:val="en-US"/>
        </w:rPr>
        <w:t xml:space="preserve"> in the database (</w:t>
      </w:r>
      <w:r w:rsidRPr="00CD099A">
        <w:rPr>
          <w:i/>
          <w:lang w:val="en-US"/>
        </w:rPr>
        <w:t>db.commits</w:t>
      </w:r>
      <w:r w:rsidRPr="00CD099A">
        <w:rPr>
          <w:lang w:val="en-US"/>
        </w:rPr>
        <w:t xml:space="preserve">) from </w:t>
      </w:r>
      <w:r w:rsidRPr="00481BB9">
        <w:rPr>
          <w:i/>
          <w:lang w:val="en-US"/>
        </w:rPr>
        <w:t>newCommits</w:t>
      </w:r>
      <w:r w:rsidRPr="00822B83">
        <w:rPr>
          <w:lang w:val="en-US"/>
        </w:rPr>
        <w:t xml:space="preserve"> (line </w:t>
      </w:r>
      <w:r w:rsidRPr="00E22E05">
        <w:rPr>
          <w:lang w:val="en-US"/>
        </w:rPr>
        <w:t xml:space="preserve">6). </w:t>
      </w:r>
      <w:commentRangeStart w:id="214"/>
      <w:r w:rsidRPr="00E22E05">
        <w:rPr>
          <w:lang w:val="en-US"/>
        </w:rPr>
        <w:t>Commits tha</w:t>
      </w:r>
      <w:r w:rsidRPr="00293E4D">
        <w:rPr>
          <w:lang w:val="en-US"/>
        </w:rPr>
        <w:t xml:space="preserve">t will </w:t>
      </w:r>
      <w:r w:rsidRPr="00465A20">
        <w:rPr>
          <w:lang w:val="en-US"/>
        </w:rPr>
        <w:t xml:space="preserve">be </w:t>
      </w:r>
      <w:r w:rsidRPr="00D63B6B">
        <w:rPr>
          <w:lang w:val="en-US"/>
        </w:rPr>
        <w:t xml:space="preserve">updated </w:t>
      </w:r>
      <w:r w:rsidRPr="00086A36">
        <w:rPr>
          <w:lang w:val="en-US"/>
        </w:rPr>
        <w:t xml:space="preserve">are represented by </w:t>
      </w:r>
      <w:r w:rsidRPr="00FA67DB">
        <w:rPr>
          <w:i/>
          <w:szCs w:val="24"/>
          <w:lang w:val="en-US"/>
        </w:rPr>
        <w:t>commitsToUpdate</w:t>
      </w:r>
      <w:r w:rsidRPr="00CD5B1E">
        <w:rPr>
          <w:szCs w:val="24"/>
          <w:lang w:val="en-US"/>
        </w:rPr>
        <w:t xml:space="preserve"> </w:t>
      </w:r>
      <w:r>
        <w:rPr>
          <w:szCs w:val="24"/>
          <w:lang w:val="en-US"/>
        </w:rPr>
        <w:t xml:space="preserve">(line 7) </w:t>
      </w:r>
      <w:r w:rsidRPr="00CD5B1E">
        <w:rPr>
          <w:szCs w:val="24"/>
          <w:lang w:val="en-US"/>
        </w:rPr>
        <w:t xml:space="preserve">and </w:t>
      </w:r>
      <w:r>
        <w:rPr>
          <w:szCs w:val="24"/>
          <w:lang w:val="en-US"/>
        </w:rPr>
        <w:t xml:space="preserve">they </w:t>
      </w:r>
      <w:r w:rsidRPr="00CD5B1E">
        <w:rPr>
          <w:szCs w:val="24"/>
          <w:lang w:val="en-US"/>
        </w:rPr>
        <w:t xml:space="preserve">consist of </w:t>
      </w:r>
      <w:r w:rsidRPr="00CD5B1E">
        <w:rPr>
          <w:lang w:val="en-US"/>
        </w:rPr>
        <w:t>those commits that exist in the database</w:t>
      </w:r>
      <w:r>
        <w:rPr>
          <w:lang w:val="en-US"/>
        </w:rPr>
        <w:t xml:space="preserve"> (</w:t>
      </w:r>
      <w:r w:rsidRPr="00591941">
        <w:rPr>
          <w:position w:val="-6"/>
          <w:szCs w:val="24"/>
          <w:lang w:val="en-US"/>
        </w:rPr>
        <w:object w:dxaOrig="1500" w:dyaOrig="279" w14:anchorId="1AA99EF9">
          <v:shape id="_x0000_i1025" type="#_x0000_t75" style="width:75.15pt;height:14.4pt" o:ole="">
            <v:imagedata r:id="rId72" o:title=""/>
          </v:shape>
          <o:OLEObject Type="Embed" ProgID="Equation.3" ShapeID="_x0000_i1025" DrawAspect="Content" ObjectID="_1481729450" r:id="rId73"/>
        </w:object>
      </w:r>
      <w:r>
        <w:rPr>
          <w:szCs w:val="24"/>
          <w:lang w:val="en-US"/>
        </w:rPr>
        <w:t>)</w:t>
      </w:r>
      <w:r w:rsidRPr="00CD5B1E">
        <w:rPr>
          <w:lang w:val="en-US"/>
        </w:rPr>
        <w:t xml:space="preserve">, but were not found in at least one of the repositories related to </w:t>
      </w:r>
      <w:r w:rsidRPr="00CD5B1E">
        <w:rPr>
          <w:i/>
          <w:lang w:val="en-US"/>
        </w:rPr>
        <w:t xml:space="preserve">rep </w:t>
      </w:r>
      <w:r w:rsidRPr="00CD5B1E">
        <w:rPr>
          <w:lang w:val="en-US"/>
        </w:rPr>
        <w:t xml:space="preserve">on the last monitoring cycle </w:t>
      </w:r>
      <w:r w:rsidRPr="00591941">
        <w:rPr>
          <w:position w:val="-10"/>
          <w:szCs w:val="24"/>
          <w:lang w:val="en-US"/>
        </w:rPr>
        <w:object w:dxaOrig="4959" w:dyaOrig="340" w14:anchorId="7844685C">
          <v:shape id="_x0000_i1026" type="#_x0000_t75" style="width:247.95pt;height:17.55pt" o:ole="">
            <v:imagedata r:id="rId74" o:title=""/>
          </v:shape>
          <o:OLEObject Type="Embed" ProgID="Equation.3" ShapeID="_x0000_i1026" DrawAspect="Content" ObjectID="_1481729451" r:id="rId75"/>
        </w:object>
      </w:r>
      <w:r w:rsidRPr="00CD5B1E">
        <w:rPr>
          <w:lang w:val="en-US"/>
        </w:rPr>
        <w:t xml:space="preserve">. These commits must be verified because since the previous monitoring cycle it may happen that they now are found in other repositories related to </w:t>
      </w:r>
      <w:r w:rsidRPr="00CD5B1E">
        <w:rPr>
          <w:i/>
          <w:lang w:val="en-US"/>
        </w:rPr>
        <w:t>rep</w:t>
      </w:r>
      <w:r w:rsidRPr="00CD5B1E">
        <w:rPr>
          <w:lang w:val="en-US"/>
        </w:rPr>
        <w:t>.</w:t>
      </w:r>
      <w:commentRangeEnd w:id="214"/>
      <w:r>
        <w:rPr>
          <w:rStyle w:val="Refdecomentrio"/>
        </w:rPr>
        <w:commentReference w:id="214"/>
      </w:r>
    </w:p>
    <w:p w14:paraId="21482087" w14:textId="77777777" w:rsidR="00FF7707" w:rsidRPr="00360B53" w:rsidRDefault="00FF7707" w:rsidP="00FF7707">
      <w:pPr>
        <w:ind w:firstLine="0"/>
        <w:rPr>
          <w:lang w:val="en-US"/>
        </w:rPr>
      </w:pPr>
      <w:bookmarkStart w:id="215" w:name="_Ref392309183"/>
      <w:bookmarkStart w:id="216" w:name="_Ref392440153"/>
      <w:r w:rsidRPr="002D5D79">
        <w:rPr>
          <w:b/>
          <w:lang w:val="en-US"/>
        </w:rPr>
        <w:t xml:space="preserve">Algorithm </w:t>
      </w:r>
      <w:r w:rsidRPr="00360B53">
        <w:rPr>
          <w:b/>
          <w:lang w:val="en-US"/>
        </w:rPr>
        <w:fldChar w:fldCharType="begin"/>
      </w:r>
      <w:r w:rsidRPr="00CD5B1E">
        <w:rPr>
          <w:b/>
          <w:lang w:val="en-US"/>
        </w:rPr>
        <w:instrText xml:space="preserve"> SEQ Algorithm \* ARABIC </w:instrText>
      </w:r>
      <w:r w:rsidRPr="00360B53">
        <w:rPr>
          <w:b/>
          <w:lang w:val="en-US"/>
        </w:rPr>
        <w:fldChar w:fldCharType="separate"/>
      </w:r>
      <w:r>
        <w:rPr>
          <w:b/>
          <w:noProof/>
          <w:lang w:val="en-US"/>
        </w:rPr>
        <w:t>1</w:t>
      </w:r>
      <w:r w:rsidRPr="00360B53">
        <w:rPr>
          <w:b/>
          <w:lang w:val="en-US"/>
        </w:rPr>
        <w:fldChar w:fldCharType="end"/>
      </w:r>
      <w:bookmarkEnd w:id="215"/>
      <w:bookmarkEnd w:id="216"/>
      <w:r w:rsidRPr="00CD5B1E">
        <w:rPr>
          <w:b/>
          <w:lang w:val="en-US"/>
        </w:rPr>
        <w:t>:</w:t>
      </w:r>
      <w:r w:rsidRPr="00360B53">
        <w:rPr>
          <w:lang w:val="en-US"/>
        </w:rPr>
        <w:t xml:space="preserve"> Updating commits in the topology</w:t>
      </w:r>
    </w:p>
    <w:p w14:paraId="67149A81" w14:textId="77777777" w:rsidR="00FF7707" w:rsidRPr="005973EB" w:rsidRDefault="00FF7707" w:rsidP="00FF7707">
      <w:pPr>
        <w:ind w:firstLine="0"/>
        <w:rPr>
          <w:szCs w:val="24"/>
          <w:lang w:val="en-US"/>
        </w:rPr>
      </w:pPr>
      <w:r w:rsidRPr="00360B53">
        <w:rPr>
          <w:b/>
          <w:szCs w:val="24"/>
          <w:lang w:val="en-US"/>
        </w:rPr>
        <w:t>input</w:t>
      </w:r>
      <w:r w:rsidRPr="00360B53">
        <w:rPr>
          <w:szCs w:val="24"/>
          <w:lang w:val="en-US"/>
        </w:rPr>
        <w:t xml:space="preserve">: </w:t>
      </w:r>
      <w:r w:rsidRPr="000630C1">
        <w:rPr>
          <w:szCs w:val="24"/>
          <w:lang w:val="en-US"/>
        </w:rPr>
        <w:t xml:space="preserve">a </w:t>
      </w:r>
      <w:r w:rsidRPr="007424E7">
        <w:rPr>
          <w:rFonts w:ascii="Courier New" w:hAnsi="Courier New" w:cs="Courier New"/>
          <w:sz w:val="20"/>
          <w:szCs w:val="20"/>
          <w:lang w:val="en-US"/>
        </w:rPr>
        <w:t>RepositoryInfo</w:t>
      </w:r>
      <w:r w:rsidRPr="007424E7">
        <w:rPr>
          <w:szCs w:val="24"/>
          <w:lang w:val="en-US"/>
        </w:rPr>
        <w:t xml:space="preserve"> </w:t>
      </w:r>
      <w:r w:rsidRPr="007424E7">
        <w:rPr>
          <w:i/>
          <w:szCs w:val="24"/>
          <w:lang w:val="en-US"/>
        </w:rPr>
        <w:t>rep</w:t>
      </w:r>
      <w:r w:rsidRPr="00CB063E">
        <w:rPr>
          <w:szCs w:val="24"/>
          <w:lang w:val="en-US"/>
        </w:rPr>
        <w:t xml:space="preserve"> representing the repository being analyzed</w:t>
      </w:r>
      <w:r>
        <w:rPr>
          <w:szCs w:val="24"/>
          <w:lang w:val="en-US"/>
        </w:rPr>
        <w:t xml:space="preserve"> and three sets of </w:t>
      </w:r>
      <w:r w:rsidRPr="00E65A08">
        <w:rPr>
          <w:rFonts w:ascii="Courier New" w:hAnsi="Courier New" w:cs="Courier New"/>
          <w:sz w:val="20"/>
          <w:szCs w:val="20"/>
          <w:lang w:val="en-US"/>
        </w:rPr>
        <w:t>CommitInfo</w:t>
      </w:r>
      <w:r>
        <w:rPr>
          <w:szCs w:val="24"/>
          <w:lang w:val="en-US"/>
        </w:rPr>
        <w:t xml:space="preserve"> </w:t>
      </w:r>
      <w:r>
        <w:rPr>
          <w:i/>
          <w:szCs w:val="24"/>
          <w:lang w:val="en-US"/>
        </w:rPr>
        <w:t>db.commits</w:t>
      </w:r>
      <w:r>
        <w:rPr>
          <w:szCs w:val="24"/>
          <w:lang w:val="en-US"/>
        </w:rPr>
        <w:t xml:space="preserve">, </w:t>
      </w:r>
      <w:r w:rsidRPr="001657E3">
        <w:rPr>
          <w:i/>
          <w:szCs w:val="24"/>
          <w:lang w:val="en-US"/>
        </w:rPr>
        <w:t>previousSnapshot</w:t>
      </w:r>
      <w:r w:rsidRPr="008A49BB">
        <w:rPr>
          <w:szCs w:val="24"/>
          <w:lang w:val="en-US"/>
        </w:rPr>
        <w:t xml:space="preserve"> and </w:t>
      </w:r>
      <w:r w:rsidRPr="008C37C4">
        <w:rPr>
          <w:i/>
          <w:szCs w:val="24"/>
          <w:lang w:val="en-US"/>
        </w:rPr>
        <w:t>currentSnapshot</w:t>
      </w:r>
      <w:r w:rsidRPr="009B2681">
        <w:rPr>
          <w:szCs w:val="24"/>
          <w:lang w:val="en-US"/>
        </w:rPr>
        <w:t>.</w:t>
      </w:r>
    </w:p>
    <w:p w14:paraId="1C78414C" w14:textId="77777777" w:rsidR="00FF7707" w:rsidRPr="003059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0" w:hanging="74"/>
        <w:jc w:val="left"/>
        <w:rPr>
          <w:rFonts w:ascii="Times New Roman" w:hAnsi="Times New Roman"/>
          <w:b/>
          <w:szCs w:val="24"/>
          <w:lang w:val="en-US"/>
        </w:rPr>
      </w:pPr>
      <w:r w:rsidRPr="00CC2517">
        <w:rPr>
          <w:rFonts w:ascii="Times New Roman" w:hAnsi="Times New Roman"/>
          <w:b/>
          <w:szCs w:val="24"/>
          <w:lang w:val="en-US"/>
        </w:rPr>
        <w:t>begi</w:t>
      </w:r>
      <w:r>
        <w:rPr>
          <w:rFonts w:ascii="Times New Roman" w:hAnsi="Times New Roman"/>
          <w:b/>
          <w:szCs w:val="24"/>
          <w:lang w:val="en-US"/>
        </w:rPr>
        <w:t>n</w:t>
      </w:r>
    </w:p>
    <w:p w14:paraId="4C6DD2CE" w14:textId="77777777" w:rsidR="00FF7707" w:rsidRPr="00E9392A"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Pr>
          <w:rFonts w:ascii="Times New Roman" w:hAnsi="Times New Roman"/>
          <w:szCs w:val="24"/>
          <w:lang w:val="en-US"/>
        </w:rPr>
        <w:tab/>
      </w:r>
      <w:r w:rsidRPr="0065028F">
        <w:rPr>
          <w:rFonts w:ascii="Times New Roman" w:hAnsi="Times New Roman"/>
          <w:position w:val="-10"/>
          <w:szCs w:val="24"/>
          <w:lang w:val="en-US"/>
        </w:rPr>
        <w:object w:dxaOrig="5620" w:dyaOrig="320" w14:anchorId="73648136">
          <v:shape id="_x0000_i1027" type="#_x0000_t75" style="width:281.1pt;height:15.65pt" o:ole="">
            <v:imagedata r:id="rId76" o:title=""/>
          </v:shape>
          <o:OLEObject Type="Embed" ProgID="Equation.3" ShapeID="_x0000_i1027" DrawAspect="Content" ObjectID="_1481729452" r:id="rId77"/>
        </w:object>
      </w:r>
    </w:p>
    <w:p w14:paraId="2C3D0CA4" w14:textId="77777777" w:rsidR="00FF7707" w:rsidRPr="003059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CC2517">
        <w:rPr>
          <w:rFonts w:ascii="Times New Roman" w:hAnsi="Times New Roman"/>
          <w:szCs w:val="24"/>
          <w:lang w:val="en-US"/>
        </w:rPr>
        <w:tab/>
      </w:r>
      <w:r w:rsidRPr="00CC2517">
        <w:rPr>
          <w:rFonts w:ascii="Times New Roman" w:hAnsi="Times New Roman"/>
          <w:b/>
          <w:szCs w:val="24"/>
          <w:lang w:val="en-US"/>
        </w:rPr>
        <w:t>delete</w:t>
      </w:r>
      <w:r w:rsidRPr="00CC2517">
        <w:rPr>
          <w:rFonts w:ascii="Times New Roman" w:hAnsi="Times New Roman"/>
          <w:szCs w:val="24"/>
          <w:lang w:val="en-US"/>
        </w:rPr>
        <w:t xml:space="preserve"> </w:t>
      </w:r>
      <w:r w:rsidRPr="00CC2517">
        <w:rPr>
          <w:rFonts w:ascii="Times New Roman" w:hAnsi="Times New Roman"/>
          <w:i/>
          <w:szCs w:val="24"/>
          <w:lang w:val="en-US"/>
        </w:rPr>
        <w:t xml:space="preserve">commitsToDelete </w:t>
      </w:r>
      <w:r w:rsidRPr="00CC2517">
        <w:rPr>
          <w:rFonts w:ascii="Times New Roman" w:hAnsi="Times New Roman"/>
          <w:b/>
          <w:i/>
          <w:szCs w:val="24"/>
          <w:lang w:val="en-US"/>
        </w:rPr>
        <w:t>from</w:t>
      </w:r>
      <w:r w:rsidRPr="00CC2517">
        <w:rPr>
          <w:rFonts w:ascii="Times New Roman" w:hAnsi="Times New Roman"/>
          <w:i/>
          <w:szCs w:val="24"/>
          <w:lang w:val="en-US"/>
        </w:rPr>
        <w:t xml:space="preserve"> database</w:t>
      </w:r>
    </w:p>
    <w:p w14:paraId="3D1AC752" w14:textId="77777777" w:rsidR="00FF7707" w:rsidRPr="0065028F"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p>
    <w:p w14:paraId="475D632A"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Pr>
          <w:rFonts w:ascii="Times New Roman" w:hAnsi="Times New Roman"/>
          <w:szCs w:val="24"/>
          <w:lang w:val="en-US"/>
        </w:rPr>
        <w:tab/>
      </w:r>
      <w:r w:rsidRPr="0065028F">
        <w:rPr>
          <w:rFonts w:ascii="Times New Roman" w:hAnsi="Times New Roman"/>
          <w:position w:val="-10"/>
          <w:szCs w:val="24"/>
          <w:lang w:val="en-US"/>
        </w:rPr>
        <w:object w:dxaOrig="5200" w:dyaOrig="320" w14:anchorId="71BDF51E">
          <v:shape id="_x0000_i1028" type="#_x0000_t75" style="width:260.45pt;height:15.65pt" o:ole="">
            <v:imagedata r:id="rId78" o:title=""/>
          </v:shape>
          <o:OLEObject Type="Embed" ProgID="Equation.3" ShapeID="_x0000_i1028" DrawAspect="Content" ObjectID="_1481729453" r:id="rId79"/>
        </w:object>
      </w:r>
    </w:p>
    <w:p w14:paraId="64B21BF2" w14:textId="77777777" w:rsidR="00FF7707" w:rsidRPr="0065028F"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Pr>
          <w:rFonts w:ascii="Times New Roman" w:hAnsi="Times New Roman"/>
          <w:i/>
          <w:szCs w:val="24"/>
          <w:lang w:val="en-US"/>
        </w:rPr>
        <w:tab/>
      </w:r>
      <w:r w:rsidRPr="0065028F">
        <w:rPr>
          <w:rFonts w:ascii="Times New Roman" w:hAnsi="Times New Roman"/>
          <w:i/>
          <w:position w:val="-6"/>
          <w:szCs w:val="24"/>
          <w:lang w:val="en-US"/>
        </w:rPr>
        <w:object w:dxaOrig="4560" w:dyaOrig="279" w14:anchorId="1F716D85">
          <v:shape id="_x0000_i1029" type="#_x0000_t75" style="width:227.9pt;height:14.4pt" o:ole="">
            <v:imagedata r:id="rId80" o:title=""/>
          </v:shape>
          <o:OLEObject Type="Embed" ProgID="Equation.3" ShapeID="_x0000_i1029" DrawAspect="Content" ObjectID="_1481729454" r:id="rId81"/>
        </w:object>
      </w:r>
      <w:r w:rsidRPr="0065028F">
        <w:rPr>
          <w:rFonts w:ascii="Times New Roman" w:hAnsi="Times New Roman"/>
          <w:i/>
          <w:szCs w:val="24"/>
          <w:lang w:val="en-US"/>
        </w:rPr>
        <w:t xml:space="preserve"> </w:t>
      </w:r>
    </w:p>
    <w:p w14:paraId="1FE6FD04" w14:textId="77777777" w:rsidR="00FF7707" w:rsidRPr="0065028F"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right="-143" w:hanging="215"/>
        <w:jc w:val="left"/>
        <w:rPr>
          <w:rFonts w:ascii="Times New Roman" w:hAnsi="Times New Roman"/>
          <w:szCs w:val="24"/>
          <w:lang w:val="en-US"/>
        </w:rPr>
      </w:pPr>
      <w:r>
        <w:rPr>
          <w:rFonts w:ascii="Times New Roman" w:hAnsi="Times New Roman"/>
          <w:szCs w:val="24"/>
          <w:lang w:val="en-US"/>
        </w:rPr>
        <w:tab/>
      </w:r>
      <w:r w:rsidRPr="0065028F">
        <w:rPr>
          <w:rFonts w:ascii="Times New Roman" w:hAnsi="Times New Roman"/>
          <w:position w:val="-14"/>
          <w:szCs w:val="24"/>
          <w:lang w:val="en-US"/>
        </w:rPr>
        <w:object w:dxaOrig="8880" w:dyaOrig="400" w14:anchorId="5D835743">
          <v:shape id="_x0000_i1030" type="#_x0000_t75" style="width:443.9pt;height:20.05pt" o:ole="">
            <v:imagedata r:id="rId82" o:title=""/>
          </v:shape>
          <o:OLEObject Type="Embed" ProgID="Equation.3" ShapeID="_x0000_i1030" DrawAspect="Content" ObjectID="_1481729455" r:id="rId83"/>
        </w:object>
      </w:r>
    </w:p>
    <w:p w14:paraId="7B853DB8"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E65A08">
        <w:rPr>
          <w:rFonts w:ascii="Times New Roman" w:hAnsi="Times New Roman"/>
          <w:szCs w:val="24"/>
          <w:lang w:val="en-US"/>
        </w:rPr>
        <w:tab/>
      </w:r>
    </w:p>
    <w:p w14:paraId="419DAFAF" w14:textId="77777777" w:rsidR="00FF7707" w:rsidRPr="00E65A08"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Pr>
          <w:rFonts w:ascii="Times New Roman" w:hAnsi="Times New Roman"/>
          <w:b/>
          <w:szCs w:val="24"/>
          <w:lang w:val="en-US"/>
        </w:rPr>
        <w:tab/>
      </w:r>
      <w:r w:rsidRPr="00E65A08">
        <w:rPr>
          <w:rFonts w:ascii="Times New Roman" w:hAnsi="Times New Roman"/>
          <w:b/>
          <w:szCs w:val="24"/>
          <w:lang w:val="en-US"/>
        </w:rPr>
        <w:t>foreach</w:t>
      </w:r>
      <w:r>
        <w:rPr>
          <w:rFonts w:ascii="Times New Roman" w:hAnsi="Times New Roman"/>
          <w:b/>
          <w:szCs w:val="24"/>
          <w:lang w:val="en-US"/>
        </w:rPr>
        <w:t xml:space="preserve"> </w:t>
      </w:r>
      <w:r w:rsidRPr="00E65A08">
        <w:rPr>
          <w:rFonts w:ascii="Times New Roman" w:hAnsi="Times New Roman"/>
          <w:b/>
          <w:position w:val="-6"/>
          <w:szCs w:val="24"/>
          <w:lang w:val="en-US"/>
        </w:rPr>
        <w:object w:dxaOrig="2060" w:dyaOrig="279" w14:anchorId="12B79E47">
          <v:shape id="_x0000_i1031" type="#_x0000_t75" style="width:102.7pt;height:14.4pt" o:ole="">
            <v:imagedata r:id="rId84" o:title=""/>
          </v:shape>
          <o:OLEObject Type="Embed" ProgID="Equation.3" ShapeID="_x0000_i1031" DrawAspect="Content" ObjectID="_1481729456" r:id="rId85"/>
        </w:object>
      </w:r>
      <w:r w:rsidRPr="00E65A08">
        <w:rPr>
          <w:rFonts w:ascii="Times New Roman" w:hAnsi="Times New Roman"/>
          <w:b/>
          <w:szCs w:val="24"/>
          <w:lang w:val="en-US"/>
        </w:rPr>
        <w:t>do</w:t>
      </w:r>
    </w:p>
    <w:p w14:paraId="59699F85" w14:textId="77777777" w:rsidR="00FF7707" w:rsidRPr="00CC251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CC2517">
        <w:rPr>
          <w:rFonts w:ascii="Times New Roman" w:hAnsi="Times New Roman"/>
          <w:szCs w:val="24"/>
          <w:lang w:val="en-US"/>
        </w:rPr>
        <w:tab/>
      </w:r>
      <w:r w:rsidRPr="00CC2517">
        <w:rPr>
          <w:rFonts w:ascii="Times New Roman" w:hAnsi="Times New Roman"/>
          <w:szCs w:val="24"/>
          <w:lang w:val="en-US"/>
        </w:rPr>
        <w:tab/>
        <w:t>updateFoundIn(</w:t>
      </w:r>
      <w:r w:rsidRPr="00CC2517">
        <w:rPr>
          <w:rFonts w:ascii="Times New Roman" w:hAnsi="Times New Roman"/>
          <w:i/>
          <w:szCs w:val="24"/>
          <w:lang w:val="en-US"/>
        </w:rPr>
        <w:t>c, rep, currentSnapshot</w:t>
      </w:r>
      <w:r w:rsidRPr="00CC2517">
        <w:rPr>
          <w:rFonts w:ascii="Times New Roman" w:hAnsi="Times New Roman"/>
          <w:szCs w:val="24"/>
          <w:lang w:val="en-US"/>
        </w:rPr>
        <w:t>)</w:t>
      </w:r>
    </w:p>
    <w:p w14:paraId="44198E14" w14:textId="77777777" w:rsidR="00FF7707" w:rsidRPr="00CC251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CC2517">
        <w:rPr>
          <w:rFonts w:ascii="Times New Roman" w:hAnsi="Times New Roman"/>
          <w:b/>
          <w:szCs w:val="24"/>
          <w:lang w:val="en-US"/>
        </w:rPr>
        <w:t>endfor</w:t>
      </w:r>
    </w:p>
    <w:p w14:paraId="236C6A29" w14:textId="77777777" w:rsidR="00FF7707" w:rsidRPr="00E65A08"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p>
    <w:p w14:paraId="11317905" w14:textId="77777777" w:rsidR="00FF7707" w:rsidRPr="00CC251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CC2517">
        <w:rPr>
          <w:rFonts w:ascii="Times New Roman" w:hAnsi="Times New Roman"/>
          <w:b/>
          <w:szCs w:val="24"/>
          <w:lang w:val="en-US"/>
        </w:rPr>
        <w:t>foreach</w:t>
      </w:r>
      <w:r w:rsidRPr="00CC2517">
        <w:rPr>
          <w:rFonts w:ascii="Times New Roman" w:hAnsi="Times New Roman"/>
          <w:szCs w:val="24"/>
          <w:lang w:val="en-US"/>
        </w:rPr>
        <w:t xml:space="preserve"> </w:t>
      </w:r>
      <w:r w:rsidRPr="00CC2517">
        <w:rPr>
          <w:rFonts w:ascii="Times New Roman" w:hAnsi="Times New Roman"/>
          <w:i/>
          <w:szCs w:val="24"/>
          <w:lang w:val="en-US"/>
        </w:rPr>
        <w:t>c</w:t>
      </w:r>
      <w:r w:rsidRPr="00CC2517">
        <w:rPr>
          <w:rFonts w:ascii="Times New Roman" w:hAnsi="Times New Roman"/>
          <w:szCs w:val="24"/>
          <w:lang w:val="en-US"/>
        </w:rPr>
        <w:t xml:space="preserve"> </w:t>
      </w:r>
      <w:r w:rsidRPr="00CC2517">
        <w:rPr>
          <w:rFonts w:ascii="Cambria Math" w:hAnsi="Cambria Math" w:cs="Cambria Math"/>
          <w:szCs w:val="24"/>
          <w:lang w:val="en-US"/>
        </w:rPr>
        <w:t>∈</w:t>
      </w:r>
      <w:r w:rsidRPr="00CC2517">
        <w:rPr>
          <w:rFonts w:ascii="Times New Roman" w:hAnsi="Times New Roman"/>
          <w:szCs w:val="24"/>
          <w:lang w:val="en-US"/>
        </w:rPr>
        <w:t xml:space="preserve"> </w:t>
      </w:r>
      <w:r w:rsidRPr="00CC2517">
        <w:rPr>
          <w:rFonts w:ascii="Times New Roman" w:hAnsi="Times New Roman"/>
          <w:i/>
          <w:szCs w:val="24"/>
          <w:lang w:val="en-US"/>
        </w:rPr>
        <w:t>commitsToUpdate</w:t>
      </w:r>
      <w:r w:rsidRPr="00CC2517">
        <w:rPr>
          <w:rFonts w:ascii="Times New Roman" w:hAnsi="Times New Roman"/>
          <w:szCs w:val="24"/>
          <w:lang w:val="en-US"/>
        </w:rPr>
        <w:t xml:space="preserve"> </w:t>
      </w:r>
      <w:r w:rsidRPr="00CC2517">
        <w:rPr>
          <w:rFonts w:ascii="Times New Roman" w:hAnsi="Times New Roman"/>
          <w:b/>
          <w:szCs w:val="24"/>
          <w:lang w:val="en-US"/>
        </w:rPr>
        <w:t>do</w:t>
      </w:r>
    </w:p>
    <w:p w14:paraId="31FC6B4A" w14:textId="77777777" w:rsidR="00FF7707" w:rsidRPr="00CC251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rFonts w:ascii="Times New Roman" w:hAnsi="Times New Roman"/>
          <w:szCs w:val="24"/>
          <w:lang w:val="en-US"/>
        </w:rPr>
      </w:pPr>
      <w:r w:rsidRPr="00CC2517">
        <w:rPr>
          <w:rFonts w:ascii="Times New Roman" w:hAnsi="Times New Roman"/>
          <w:szCs w:val="24"/>
          <w:lang w:val="en-US"/>
        </w:rPr>
        <w:tab/>
        <w:t>updateFoundIn(</w:t>
      </w:r>
      <w:r w:rsidRPr="00CC2517">
        <w:rPr>
          <w:rFonts w:ascii="Times New Roman" w:hAnsi="Times New Roman"/>
          <w:i/>
          <w:szCs w:val="24"/>
          <w:lang w:val="en-US"/>
        </w:rPr>
        <w:t>c, rep, currentSnapshot</w:t>
      </w:r>
      <w:r w:rsidRPr="00CC2517">
        <w:rPr>
          <w:rFonts w:ascii="Times New Roman" w:hAnsi="Times New Roman"/>
          <w:szCs w:val="24"/>
          <w:lang w:val="en-US"/>
        </w:rPr>
        <w:t>)</w:t>
      </w:r>
    </w:p>
    <w:p w14:paraId="3BACD1BF" w14:textId="77777777" w:rsidR="00FF7707" w:rsidRPr="00667AB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293E4D">
        <w:rPr>
          <w:b/>
          <w:szCs w:val="24"/>
          <w:lang w:val="en-US"/>
        </w:rPr>
        <w:t>endfor</w:t>
      </w:r>
    </w:p>
    <w:p w14:paraId="6FF75A62" w14:textId="77777777" w:rsidR="00FF7707" w:rsidRPr="00293E4D"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7F53652C" w14:textId="77777777" w:rsidR="00FF7707" w:rsidRPr="002D5D79"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D63B6B">
        <w:rPr>
          <w:b/>
          <w:szCs w:val="24"/>
          <w:lang w:val="en-US"/>
        </w:rPr>
        <w:t xml:space="preserve">insert </w:t>
      </w:r>
      <w:r w:rsidRPr="00086A36">
        <w:rPr>
          <w:i/>
          <w:szCs w:val="24"/>
          <w:lang w:val="en-US"/>
        </w:rPr>
        <w:t>commitsToInsert</w:t>
      </w:r>
      <w:r w:rsidRPr="00FA67DB">
        <w:rPr>
          <w:i/>
          <w:szCs w:val="24"/>
          <w:lang w:val="en-US"/>
        </w:rPr>
        <w:t xml:space="preserve"> </w:t>
      </w:r>
      <w:r w:rsidRPr="007B551B">
        <w:rPr>
          <w:b/>
          <w:i/>
          <w:szCs w:val="24"/>
          <w:lang w:val="en-US"/>
        </w:rPr>
        <w:t>into</w:t>
      </w:r>
      <w:r w:rsidRPr="002D5D79">
        <w:rPr>
          <w:i/>
          <w:szCs w:val="24"/>
          <w:lang w:val="en-US"/>
        </w:rPr>
        <w:t xml:space="preserve"> database</w:t>
      </w:r>
    </w:p>
    <w:p w14:paraId="3D5D47B0" w14:textId="77777777" w:rsidR="00FF7707" w:rsidRPr="00667AB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2D5D79">
        <w:rPr>
          <w:b/>
          <w:szCs w:val="24"/>
          <w:lang w:val="en-US"/>
        </w:rPr>
        <w:t>update</w:t>
      </w:r>
      <w:r w:rsidRPr="002D5D79">
        <w:rPr>
          <w:szCs w:val="24"/>
          <w:lang w:val="en-US"/>
        </w:rPr>
        <w:t xml:space="preserve"> </w:t>
      </w:r>
      <w:r w:rsidRPr="002D5D79">
        <w:rPr>
          <w:i/>
          <w:szCs w:val="24"/>
          <w:lang w:val="en-US"/>
        </w:rPr>
        <w:t xml:space="preserve">commitsToUpdate </w:t>
      </w:r>
      <w:r w:rsidRPr="007B551B">
        <w:rPr>
          <w:b/>
          <w:i/>
          <w:szCs w:val="24"/>
          <w:lang w:val="en-US"/>
        </w:rPr>
        <w:t>in</w:t>
      </w:r>
      <w:r w:rsidRPr="002D5D79">
        <w:rPr>
          <w:i/>
          <w:szCs w:val="24"/>
          <w:lang w:val="en-US"/>
        </w:rPr>
        <w:t xml:space="preserve"> database</w:t>
      </w:r>
    </w:p>
    <w:p w14:paraId="3E940AC5" w14:textId="77777777" w:rsidR="00FF7707" w:rsidRPr="00E65A08"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E65A08">
        <w:rPr>
          <w:position w:val="-14"/>
          <w:szCs w:val="24"/>
          <w:lang w:val="en-US"/>
        </w:rPr>
        <w:object w:dxaOrig="5500" w:dyaOrig="400" w14:anchorId="293FC3B7">
          <v:shape id="_x0000_i1032" type="#_x0000_t75" style="width:275.5pt;height:20.05pt" o:ole="">
            <v:imagedata r:id="rId86" o:title=""/>
          </v:shape>
          <o:OLEObject Type="Embed" ProgID="Equation.3" ShapeID="_x0000_i1032" DrawAspect="Content" ObjectID="_1481729457" r:id="rId87"/>
        </w:object>
      </w:r>
      <w:r w:rsidRPr="002D5D79">
        <w:rPr>
          <w:szCs w:val="24"/>
          <w:lang w:val="en-US"/>
        </w:rPr>
        <w:t xml:space="preserve"> </w:t>
      </w:r>
    </w:p>
    <w:p w14:paraId="506E0D9E"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866A57">
        <w:rPr>
          <w:b/>
          <w:szCs w:val="24"/>
          <w:lang w:val="en-US"/>
        </w:rPr>
        <w:t>delete</w:t>
      </w:r>
      <w:r w:rsidRPr="00866A57">
        <w:rPr>
          <w:b/>
          <w:i/>
          <w:szCs w:val="24"/>
          <w:lang w:val="en-US"/>
        </w:rPr>
        <w:t xml:space="preserve"> </w:t>
      </w:r>
      <w:r w:rsidRPr="00866A57">
        <w:rPr>
          <w:i/>
          <w:szCs w:val="24"/>
          <w:lang w:val="en-US"/>
        </w:rPr>
        <w:t xml:space="preserve">orphanedCommits </w:t>
      </w:r>
      <w:r w:rsidRPr="007B551B">
        <w:rPr>
          <w:b/>
          <w:i/>
          <w:szCs w:val="24"/>
          <w:lang w:val="en-US"/>
        </w:rPr>
        <w:t>from</w:t>
      </w:r>
      <w:r w:rsidRPr="00866A57">
        <w:rPr>
          <w:i/>
          <w:szCs w:val="24"/>
          <w:lang w:val="en-US"/>
        </w:rPr>
        <w:t xml:space="preserve"> database</w:t>
      </w:r>
    </w:p>
    <w:p w14:paraId="290D4F60" w14:textId="77777777" w:rsidR="00FF7707" w:rsidRPr="0065028F"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65028F">
        <w:rPr>
          <w:b/>
          <w:szCs w:val="24"/>
          <w:lang w:val="en-US"/>
        </w:rPr>
        <w:t>end</w:t>
      </w:r>
    </w:p>
    <w:p w14:paraId="7EAADBB4" w14:textId="77777777" w:rsidR="00FF7707" w:rsidRPr="003A00BC"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7BBB93AE"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A36650">
        <w:rPr>
          <w:b/>
          <w:szCs w:val="24"/>
          <w:lang w:val="en-US"/>
        </w:rPr>
        <w:t>procedure updateFound</w:t>
      </w:r>
      <w:r>
        <w:rPr>
          <w:b/>
          <w:szCs w:val="24"/>
          <w:lang w:val="en-US"/>
        </w:rPr>
        <w:t>In</w:t>
      </w:r>
      <w:r w:rsidRPr="00A36650">
        <w:rPr>
          <w:szCs w:val="24"/>
          <w:lang w:val="en-US"/>
        </w:rPr>
        <w:t>(</w:t>
      </w:r>
      <w:r w:rsidRPr="00A36650">
        <w:rPr>
          <w:i/>
          <w:szCs w:val="24"/>
          <w:lang w:val="en-US"/>
        </w:rPr>
        <w:t>c: Commit</w:t>
      </w:r>
      <w:r>
        <w:rPr>
          <w:i/>
          <w:szCs w:val="24"/>
          <w:lang w:val="en-US"/>
        </w:rPr>
        <w:t>Info</w:t>
      </w:r>
      <w:r w:rsidRPr="00A36650">
        <w:rPr>
          <w:i/>
          <w:szCs w:val="24"/>
          <w:lang w:val="en-US"/>
        </w:rPr>
        <w:t>, rep: RepositoryInfo: Set of RepositoryInfo, currentSnapshot: Set of Commit</w:t>
      </w:r>
      <w:r w:rsidRPr="00A36650">
        <w:rPr>
          <w:szCs w:val="24"/>
          <w:lang w:val="en-US"/>
        </w:rPr>
        <w:t>)</w:t>
      </w:r>
    </w:p>
    <w:p w14:paraId="661D6DD3"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sidRPr="00E65A08">
        <w:rPr>
          <w:position w:val="-10"/>
          <w:szCs w:val="24"/>
          <w:lang w:val="en-US"/>
        </w:rPr>
        <w:object w:dxaOrig="7000" w:dyaOrig="340" w14:anchorId="0E44069F">
          <v:shape id="_x0000_i1033" type="#_x0000_t75" style="width:350.6pt;height:17.55pt" o:ole="">
            <v:imagedata r:id="rId88" o:title=""/>
          </v:shape>
          <o:OLEObject Type="Embed" ProgID="Equation.3" ShapeID="_x0000_i1033" DrawAspect="Content" ObjectID="_1481729458" r:id="rId89"/>
        </w:object>
      </w:r>
    </w:p>
    <w:p w14:paraId="120B1BFC"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sidRPr="00E65A08">
        <w:rPr>
          <w:position w:val="-10"/>
          <w:szCs w:val="24"/>
          <w:lang w:val="en-US"/>
        </w:rPr>
        <w:object w:dxaOrig="7060" w:dyaOrig="340" w14:anchorId="62BEABA5">
          <v:shape id="_x0000_i1034" type="#_x0000_t75" style="width:352.5pt;height:17.55pt" o:ole="">
            <v:imagedata r:id="rId90" o:title=""/>
          </v:shape>
          <o:OLEObject Type="Embed" ProgID="Equation.3" ShapeID="_x0000_i1034" DrawAspect="Content" ObjectID="_1481729459" r:id="rId91"/>
        </w:object>
      </w:r>
    </w:p>
    <w:p w14:paraId="4F3D4E57" w14:textId="77777777" w:rsidR="00FF7707" w:rsidRPr="005B20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7DF3377E"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A36650">
        <w:rPr>
          <w:szCs w:val="24"/>
          <w:lang w:val="en-US"/>
        </w:rPr>
        <w:tab/>
      </w:r>
      <w:r w:rsidRPr="00A36650">
        <w:rPr>
          <w:b/>
          <w:szCs w:val="24"/>
          <w:lang w:val="en-US"/>
        </w:rPr>
        <w:t>if</w:t>
      </w:r>
      <w:r w:rsidRPr="00A36650">
        <w:rPr>
          <w:szCs w:val="24"/>
          <w:lang w:val="en-US"/>
        </w:rPr>
        <w:t xml:space="preserve"> </w:t>
      </w:r>
      <w:r w:rsidRPr="00A36650">
        <w:rPr>
          <w:i/>
          <w:szCs w:val="24"/>
          <w:lang w:val="en-US"/>
        </w:rPr>
        <w:t>isBehind</w:t>
      </w:r>
      <w:r w:rsidRPr="00A36650">
        <w:rPr>
          <w:szCs w:val="24"/>
          <w:lang w:val="en-US"/>
        </w:rPr>
        <w:t xml:space="preserve"> </w:t>
      </w:r>
      <w:r w:rsidRPr="00A36650">
        <w:rPr>
          <w:b/>
          <w:szCs w:val="24"/>
          <w:lang w:val="en-US"/>
        </w:rPr>
        <w:t>then</w:t>
      </w:r>
    </w:p>
    <w:p w14:paraId="76A4DF72"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Pr>
          <w:szCs w:val="24"/>
          <w:lang w:val="en-US"/>
        </w:rPr>
        <w:tab/>
      </w:r>
      <w:r w:rsidRPr="00BE2034">
        <w:rPr>
          <w:position w:val="-14"/>
          <w:szCs w:val="24"/>
          <w:lang w:val="en-US"/>
        </w:rPr>
        <w:object w:dxaOrig="6140" w:dyaOrig="400" w14:anchorId="47CBC763">
          <v:shape id="_x0000_i1035" type="#_x0000_t75" style="width:306.8pt;height:20.05pt" o:ole="">
            <v:imagedata r:id="rId92" o:title=""/>
          </v:shape>
          <o:OLEObject Type="Embed" ProgID="Equation.3" ShapeID="_x0000_i1035" DrawAspect="Content" ObjectID="_1481729460" r:id="rId93"/>
        </w:object>
      </w:r>
    </w:p>
    <w:p w14:paraId="2E1D103A" w14:textId="77777777" w:rsidR="00FF7707" w:rsidRPr="005B20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A36650">
        <w:rPr>
          <w:szCs w:val="24"/>
          <w:lang w:val="en-US"/>
        </w:rPr>
        <w:tab/>
      </w:r>
      <w:r w:rsidRPr="00980E0B">
        <w:rPr>
          <w:b/>
          <w:szCs w:val="24"/>
          <w:lang w:val="en-US"/>
        </w:rPr>
        <w:t>endif</w:t>
      </w:r>
    </w:p>
    <w:p w14:paraId="2C0445A2" w14:textId="77777777" w:rsidR="00FF7707" w:rsidRPr="00980E0B"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3AF0130C"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E86099">
        <w:rPr>
          <w:szCs w:val="24"/>
          <w:lang w:val="en-US"/>
        </w:rPr>
        <w:tab/>
      </w:r>
      <w:r w:rsidRPr="00520C10">
        <w:rPr>
          <w:b/>
          <w:szCs w:val="24"/>
          <w:lang w:val="en-US"/>
        </w:rPr>
        <w:t>if</w:t>
      </w:r>
      <w:r w:rsidRPr="00520C10">
        <w:rPr>
          <w:szCs w:val="24"/>
          <w:lang w:val="en-US"/>
        </w:rPr>
        <w:t xml:space="preserve"> </w:t>
      </w:r>
      <w:r w:rsidRPr="00520C10">
        <w:rPr>
          <w:i/>
          <w:szCs w:val="24"/>
          <w:lang w:val="en-US"/>
        </w:rPr>
        <w:t>isAhead</w:t>
      </w:r>
      <w:r w:rsidRPr="00433BFA">
        <w:rPr>
          <w:szCs w:val="24"/>
          <w:lang w:val="en-US"/>
        </w:rPr>
        <w:t xml:space="preserve"> </w:t>
      </w:r>
      <w:r w:rsidRPr="000323BD">
        <w:rPr>
          <w:b/>
          <w:szCs w:val="24"/>
          <w:lang w:val="en-US"/>
        </w:rPr>
        <w:t>then</w:t>
      </w:r>
    </w:p>
    <w:p w14:paraId="271779DE"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Pr>
          <w:szCs w:val="24"/>
          <w:lang w:val="en-US"/>
        </w:rPr>
        <w:tab/>
      </w:r>
      <w:r w:rsidRPr="00BE2034">
        <w:rPr>
          <w:position w:val="-14"/>
          <w:szCs w:val="24"/>
          <w:lang w:val="en-US"/>
        </w:rPr>
        <w:object w:dxaOrig="6619" w:dyaOrig="400" w14:anchorId="6FACF0C3">
          <v:shape id="_x0000_i1036" type="#_x0000_t75" style="width:330.55pt;height:20.05pt" o:ole="">
            <v:imagedata r:id="rId94" o:title=""/>
          </v:shape>
          <o:OLEObject Type="Embed" ProgID="Equation.3" ShapeID="_x0000_i1036" DrawAspect="Content" ObjectID="_1481729461" r:id="rId95"/>
        </w:object>
      </w:r>
    </w:p>
    <w:p w14:paraId="4AAB1091" w14:textId="77777777" w:rsidR="00FF7707" w:rsidRPr="00BE203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D63B6B">
        <w:rPr>
          <w:szCs w:val="24"/>
          <w:lang w:val="en-US"/>
        </w:rPr>
        <w:tab/>
      </w:r>
      <w:r w:rsidRPr="00086A36">
        <w:rPr>
          <w:b/>
          <w:szCs w:val="24"/>
          <w:lang w:val="en-US"/>
        </w:rPr>
        <w:t>endif</w:t>
      </w:r>
    </w:p>
    <w:p w14:paraId="1FA75921" w14:textId="77777777" w:rsidR="00FF7707" w:rsidRPr="00FA67DB"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p>
    <w:p w14:paraId="72130148"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szCs w:val="24"/>
          <w:lang w:val="en-US"/>
        </w:rPr>
        <w:tab/>
      </w:r>
      <w:r w:rsidRPr="00CD5B1E">
        <w:rPr>
          <w:b/>
          <w:szCs w:val="24"/>
          <w:lang w:val="en-US"/>
        </w:rPr>
        <w:t>if</w:t>
      </w:r>
      <w:r w:rsidRPr="00CD5B1E">
        <w:rPr>
          <w:szCs w:val="24"/>
          <w:lang w:val="en-US"/>
        </w:rPr>
        <w:t xml:space="preserve"> (</w:t>
      </w:r>
      <w:r w:rsidRPr="00C82FE0">
        <w:rPr>
          <w:position w:val="-10"/>
          <w:szCs w:val="24"/>
          <w:lang w:val="en-US"/>
        </w:rPr>
        <w:object w:dxaOrig="2580" w:dyaOrig="340" w14:anchorId="589D53D6">
          <v:shape id="_x0000_i1037" type="#_x0000_t75" style="width:128.95pt;height:17.55pt" o:ole="">
            <v:imagedata r:id="rId96" o:title=""/>
          </v:shape>
          <o:OLEObject Type="Embed" ProgID="Equation.3" ShapeID="_x0000_i1037" DrawAspect="Content" ObjectID="_1481729462" r:id="rId97"/>
        </w:object>
      </w:r>
      <w:r w:rsidRPr="00CD5B1E">
        <w:rPr>
          <w:szCs w:val="24"/>
          <w:lang w:val="en-US"/>
        </w:rPr>
        <w:t xml:space="preserve"> </w:t>
      </w:r>
      <w:r w:rsidRPr="00CD5B1E">
        <w:rPr>
          <w:b/>
          <w:szCs w:val="24"/>
          <w:lang w:val="en-US"/>
        </w:rPr>
        <w:t>then</w:t>
      </w:r>
    </w:p>
    <w:p w14:paraId="5E250D22" w14:textId="77777777" w:rsidR="00FF7707" w:rsidRPr="00FA3C50"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82FE0">
        <w:rPr>
          <w:szCs w:val="24"/>
          <w:lang w:val="en-US"/>
        </w:rPr>
        <w:tab/>
      </w:r>
      <w:r w:rsidRPr="00C82FE0">
        <w:rPr>
          <w:szCs w:val="24"/>
          <w:lang w:val="en-US"/>
        </w:rPr>
        <w:tab/>
      </w:r>
      <w:r w:rsidRPr="00C82FE0">
        <w:rPr>
          <w:b/>
          <w:szCs w:val="24"/>
          <w:lang w:val="en-US"/>
        </w:rPr>
        <w:t>if</w:t>
      </w:r>
      <w:r w:rsidRPr="00C82FE0">
        <w:rPr>
          <w:szCs w:val="24"/>
          <w:lang w:val="en-US"/>
        </w:rPr>
        <w:t xml:space="preserve"> </w:t>
      </w:r>
      <w:r w:rsidRPr="00C82FE0">
        <w:rPr>
          <w:position w:val="-10"/>
          <w:szCs w:val="24"/>
          <w:lang w:val="en-US"/>
        </w:rPr>
        <w:object w:dxaOrig="2020" w:dyaOrig="320" w14:anchorId="26A62145">
          <v:shape id="_x0000_i1038" type="#_x0000_t75" style="width:101.45pt;height:15.65pt" o:ole="">
            <v:imagedata r:id="rId98" o:title=""/>
          </v:shape>
          <o:OLEObject Type="Embed" ProgID="Equation.3" ShapeID="_x0000_i1038" DrawAspect="Content" ObjectID="_1481729463" r:id="rId99"/>
        </w:object>
      </w:r>
      <w:r>
        <w:rPr>
          <w:szCs w:val="24"/>
          <w:lang w:val="en-US"/>
        </w:rPr>
        <w:t xml:space="preserve"> </w:t>
      </w:r>
      <w:r w:rsidRPr="00C82FE0">
        <w:rPr>
          <w:b/>
          <w:szCs w:val="24"/>
          <w:lang w:val="en-US"/>
        </w:rPr>
        <w:t>then</w:t>
      </w:r>
    </w:p>
    <w:p w14:paraId="4E75B36F" w14:textId="77777777" w:rsidR="00FF7707" w:rsidRPr="00FA3C50"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b/>
          <w:szCs w:val="24"/>
          <w:lang w:val="en-US"/>
        </w:rPr>
        <w:tab/>
      </w:r>
      <w:r>
        <w:rPr>
          <w:b/>
          <w:szCs w:val="24"/>
          <w:lang w:val="en-US"/>
        </w:rPr>
        <w:tab/>
      </w:r>
      <w:r>
        <w:rPr>
          <w:b/>
          <w:szCs w:val="24"/>
          <w:lang w:val="en-US"/>
        </w:rPr>
        <w:tab/>
      </w:r>
      <w:r w:rsidRPr="00FA3C50">
        <w:rPr>
          <w:b/>
          <w:position w:val="-10"/>
          <w:szCs w:val="24"/>
          <w:lang w:val="en-US"/>
        </w:rPr>
        <w:object w:dxaOrig="6140" w:dyaOrig="340" w14:anchorId="4E571674">
          <v:shape id="_x0000_i1039" type="#_x0000_t75" style="width:306.8pt;height:17.55pt" o:ole="">
            <v:imagedata r:id="rId100" o:title=""/>
          </v:shape>
          <o:OLEObject Type="Embed" ProgID="Equation.3" ShapeID="_x0000_i1039" DrawAspect="Content" ObjectID="_1481729464" r:id="rId101"/>
        </w:object>
      </w:r>
    </w:p>
    <w:p w14:paraId="14717A40"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sidRPr="00CD5B1E">
        <w:rPr>
          <w:szCs w:val="24"/>
          <w:lang w:val="en-US"/>
        </w:rPr>
        <w:tab/>
      </w:r>
      <w:r w:rsidRPr="00CD5B1E">
        <w:rPr>
          <w:szCs w:val="24"/>
          <w:lang w:val="en-US"/>
        </w:rPr>
        <w:tab/>
      </w:r>
      <w:r w:rsidRPr="00CD5B1E">
        <w:rPr>
          <w:b/>
          <w:szCs w:val="24"/>
          <w:lang w:val="en-US"/>
        </w:rPr>
        <w:t>else</w:t>
      </w:r>
    </w:p>
    <w:p w14:paraId="606BA351"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Pr>
          <w:szCs w:val="24"/>
          <w:lang w:val="en-US"/>
        </w:rPr>
        <w:tab/>
      </w:r>
      <w:r>
        <w:rPr>
          <w:szCs w:val="24"/>
          <w:lang w:val="en-US"/>
        </w:rPr>
        <w:tab/>
      </w:r>
      <w:r>
        <w:rPr>
          <w:szCs w:val="24"/>
          <w:lang w:val="en-US"/>
        </w:rPr>
        <w:tab/>
      </w:r>
      <w:r w:rsidRPr="003059E4">
        <w:rPr>
          <w:position w:val="-10"/>
          <w:szCs w:val="24"/>
          <w:lang w:val="en-US"/>
        </w:rPr>
        <w:object w:dxaOrig="5960" w:dyaOrig="340" w14:anchorId="7E05376E">
          <v:shape id="_x0000_i1040" type="#_x0000_t75" style="width:298pt;height:16.9pt" o:ole="">
            <v:imagedata r:id="rId102" o:title=""/>
          </v:shape>
          <o:OLEObject Type="Embed" ProgID="Equation.3" ShapeID="_x0000_i1040" DrawAspect="Content" ObjectID="_1481729465" r:id="rId103"/>
        </w:object>
      </w:r>
    </w:p>
    <w:p w14:paraId="1C6551DD" w14:textId="77777777" w:rsidR="00FF7707" w:rsidRPr="003059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szCs w:val="24"/>
          <w:lang w:val="en-US"/>
        </w:rPr>
        <w:tab/>
      </w:r>
      <w:r w:rsidRPr="00CD5B1E">
        <w:rPr>
          <w:szCs w:val="24"/>
          <w:lang w:val="en-US"/>
        </w:rPr>
        <w:tab/>
      </w:r>
      <w:r w:rsidRPr="00CD5B1E">
        <w:rPr>
          <w:szCs w:val="24"/>
          <w:lang w:val="en-US"/>
        </w:rPr>
        <w:tab/>
      </w:r>
      <w:r w:rsidRPr="00CD5B1E">
        <w:rPr>
          <w:b/>
          <w:szCs w:val="24"/>
          <w:lang w:val="en-US"/>
        </w:rPr>
        <w:t>if</w:t>
      </w:r>
      <w:r w:rsidRPr="00CD5B1E">
        <w:rPr>
          <w:szCs w:val="24"/>
          <w:lang w:val="en-US"/>
        </w:rPr>
        <w:t xml:space="preserve"> </w:t>
      </w:r>
      <w:commentRangeStart w:id="217"/>
      <w:r>
        <w:rPr>
          <w:i/>
          <w:szCs w:val="24"/>
          <w:lang w:val="en-US"/>
        </w:rPr>
        <w:t>isTracked</w:t>
      </w:r>
      <w:r w:rsidRPr="00CD5B1E">
        <w:rPr>
          <w:szCs w:val="24"/>
          <w:lang w:val="en-US"/>
        </w:rPr>
        <w:t xml:space="preserve"> </w:t>
      </w:r>
      <w:commentRangeEnd w:id="217"/>
      <w:r>
        <w:rPr>
          <w:rStyle w:val="Refdecomentrio"/>
          <w:rFonts w:ascii="Times New Roman" w:eastAsiaTheme="minorHAnsi" w:hAnsi="Times New Roman" w:cstheme="minorBidi"/>
          <w:lang w:eastAsia="en-US"/>
        </w:rPr>
        <w:commentReference w:id="217"/>
      </w:r>
      <w:r w:rsidRPr="00A36650">
        <w:rPr>
          <w:b/>
          <w:szCs w:val="24"/>
          <w:lang w:val="en-US"/>
        </w:rPr>
        <w:t>then</w:t>
      </w:r>
    </w:p>
    <w:p w14:paraId="7602534A" w14:textId="77777777" w:rsidR="00FF7707" w:rsidRPr="003059E4"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Pr>
          <w:szCs w:val="24"/>
          <w:lang w:val="en-US"/>
        </w:rPr>
        <w:tab/>
      </w:r>
      <w:r>
        <w:rPr>
          <w:szCs w:val="24"/>
          <w:lang w:val="en-US"/>
        </w:rPr>
        <w:tab/>
      </w:r>
      <w:r>
        <w:rPr>
          <w:szCs w:val="24"/>
          <w:lang w:val="en-US"/>
        </w:rPr>
        <w:tab/>
      </w:r>
      <w:r>
        <w:rPr>
          <w:szCs w:val="24"/>
          <w:lang w:val="en-US"/>
        </w:rPr>
        <w:tab/>
      </w:r>
      <w:r w:rsidRPr="003059E4">
        <w:rPr>
          <w:position w:val="-10"/>
          <w:szCs w:val="24"/>
          <w:lang w:val="en-US"/>
        </w:rPr>
        <w:object w:dxaOrig="6100" w:dyaOrig="320" w14:anchorId="292C6841">
          <v:shape id="_x0000_i1041" type="#_x0000_t75" style="width:304.9pt;height:16.3pt" o:ole="">
            <v:imagedata r:id="rId104" o:title=""/>
          </v:shape>
          <o:OLEObject Type="Embed" ProgID="Equation.3" ShapeID="_x0000_i1041" DrawAspect="Content" ObjectID="_1481729466" r:id="rId105"/>
        </w:object>
      </w:r>
    </w:p>
    <w:p w14:paraId="52422D13" w14:textId="77777777" w:rsidR="00FF7707"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sidRPr="00E22E05">
        <w:rPr>
          <w:szCs w:val="24"/>
          <w:lang w:val="en-US"/>
        </w:rPr>
        <w:tab/>
      </w:r>
      <w:r w:rsidRPr="00E22E05">
        <w:rPr>
          <w:szCs w:val="24"/>
          <w:lang w:val="en-US"/>
        </w:rPr>
        <w:tab/>
      </w:r>
      <w:r w:rsidRPr="00E22E05">
        <w:rPr>
          <w:szCs w:val="24"/>
          <w:lang w:val="en-US"/>
        </w:rPr>
        <w:tab/>
      </w:r>
      <w:r w:rsidRPr="00293E4D">
        <w:rPr>
          <w:b/>
          <w:szCs w:val="24"/>
          <w:lang w:val="en-US"/>
        </w:rPr>
        <w:t>else</w:t>
      </w:r>
    </w:p>
    <w:p w14:paraId="4FC82105" w14:textId="77777777" w:rsidR="00FF7707" w:rsidRPr="00293E4D"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Pr>
          <w:szCs w:val="24"/>
          <w:lang w:val="en-US"/>
        </w:rPr>
        <w:tab/>
      </w:r>
      <w:r>
        <w:rPr>
          <w:szCs w:val="24"/>
          <w:lang w:val="en-US"/>
        </w:rPr>
        <w:tab/>
      </w:r>
      <w:r>
        <w:rPr>
          <w:szCs w:val="24"/>
          <w:lang w:val="en-US"/>
        </w:rPr>
        <w:tab/>
      </w:r>
      <w:r>
        <w:rPr>
          <w:szCs w:val="24"/>
          <w:lang w:val="en-US"/>
        </w:rPr>
        <w:tab/>
      </w:r>
      <w:r w:rsidRPr="003059E4">
        <w:rPr>
          <w:position w:val="-10"/>
          <w:szCs w:val="24"/>
          <w:lang w:val="en-US"/>
        </w:rPr>
        <w:object w:dxaOrig="1700" w:dyaOrig="320" w14:anchorId="27A851AB">
          <v:shape id="_x0000_i1042" type="#_x0000_t75" style="width:85.15pt;height:16.3pt" o:ole="">
            <v:imagedata r:id="rId106" o:title=""/>
          </v:shape>
          <o:OLEObject Type="Embed" ProgID="Equation.3" ShapeID="_x0000_i1042" DrawAspect="Content" ObjectID="_1481729467" r:id="rId107"/>
        </w:object>
      </w:r>
    </w:p>
    <w:p w14:paraId="4BA7A4F7"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b/>
          <w:szCs w:val="24"/>
          <w:lang w:val="en-US"/>
        </w:rPr>
        <w:tab/>
      </w:r>
      <w:r w:rsidRPr="00CD5B1E">
        <w:rPr>
          <w:b/>
          <w:szCs w:val="24"/>
          <w:lang w:val="en-US"/>
        </w:rPr>
        <w:tab/>
      </w:r>
      <w:r w:rsidRPr="00CD5B1E">
        <w:rPr>
          <w:b/>
          <w:szCs w:val="24"/>
          <w:lang w:val="en-US"/>
        </w:rPr>
        <w:tab/>
        <w:t>endif</w:t>
      </w:r>
    </w:p>
    <w:p w14:paraId="79708400"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b/>
          <w:szCs w:val="24"/>
          <w:lang w:val="en-US"/>
        </w:rPr>
        <w:tab/>
      </w:r>
      <w:r w:rsidRPr="00CD5B1E">
        <w:rPr>
          <w:b/>
          <w:szCs w:val="24"/>
          <w:lang w:val="en-US"/>
        </w:rPr>
        <w:tab/>
        <w:t>endif</w:t>
      </w:r>
    </w:p>
    <w:p w14:paraId="6C84DFE5"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szCs w:val="24"/>
          <w:lang w:val="en-US"/>
        </w:rPr>
      </w:pPr>
      <w:r w:rsidRPr="00CD5B1E">
        <w:rPr>
          <w:b/>
          <w:szCs w:val="24"/>
          <w:lang w:val="en-US"/>
        </w:rPr>
        <w:tab/>
        <w:t>endif</w:t>
      </w:r>
    </w:p>
    <w:p w14:paraId="408E439C" w14:textId="77777777" w:rsidR="00FF7707" w:rsidRPr="00CD5B1E" w:rsidRDefault="00FF7707" w:rsidP="00FF7707">
      <w:pPr>
        <w:pStyle w:val="ListaNumerada"/>
        <w:numPr>
          <w:ilvl w:val="0"/>
          <w:numId w:val="6"/>
        </w:numPr>
        <w:tabs>
          <w:tab w:val="clear" w:pos="993"/>
          <w:tab w:val="left" w:pos="284"/>
          <w:tab w:val="left" w:pos="567"/>
          <w:tab w:val="left" w:pos="851"/>
          <w:tab w:val="left" w:pos="1134"/>
          <w:tab w:val="left" w:pos="1418"/>
          <w:tab w:val="left" w:pos="1701"/>
        </w:tabs>
        <w:spacing w:before="0"/>
        <w:ind w:left="141" w:hanging="215"/>
        <w:jc w:val="left"/>
        <w:rPr>
          <w:b/>
          <w:szCs w:val="24"/>
          <w:lang w:val="en-US"/>
        </w:rPr>
      </w:pPr>
      <w:r w:rsidRPr="00CD5B1E">
        <w:rPr>
          <w:b/>
          <w:szCs w:val="24"/>
          <w:lang w:val="en-US"/>
        </w:rPr>
        <w:t xml:space="preserve">end </w:t>
      </w:r>
    </w:p>
    <w:p w14:paraId="2CC49569" w14:textId="77777777" w:rsidR="00FF7707" w:rsidRDefault="00FF7707" w:rsidP="00FF7707">
      <w:pPr>
        <w:rPr>
          <w:lang w:val="en-US"/>
        </w:rPr>
      </w:pPr>
    </w:p>
    <w:p w14:paraId="0CA4998A" w14:textId="77777777" w:rsidR="00FF7707" w:rsidRPr="00293E4D" w:rsidRDefault="00FF7707" w:rsidP="00FF7707">
      <w:pPr>
        <w:rPr>
          <w:lang w:val="en-US"/>
        </w:rPr>
      </w:pPr>
      <w:r w:rsidRPr="00866A57">
        <w:rPr>
          <w:lang w:val="en-US"/>
        </w:rPr>
        <w:t xml:space="preserve">Commits to be inserted or updated must be verified to check where they exist, thus updating the </w:t>
      </w:r>
      <w:r w:rsidRPr="0007113B">
        <w:rPr>
          <w:i/>
          <w:lang w:val="en-US"/>
        </w:rPr>
        <w:t>c.</w:t>
      </w:r>
      <w:r w:rsidRPr="004A1367">
        <w:rPr>
          <w:i/>
          <w:lang w:val="en-US"/>
        </w:rPr>
        <w:t>foundIn</w:t>
      </w:r>
      <w:r w:rsidRPr="00866A57">
        <w:rPr>
          <w:lang w:val="en-US"/>
        </w:rPr>
        <w:t xml:space="preserve"> attribute. This verification is done using the procedure </w:t>
      </w:r>
      <w:r w:rsidRPr="00866A57">
        <w:rPr>
          <w:i/>
          <w:lang w:val="en-US"/>
        </w:rPr>
        <w:t>updateFound</w:t>
      </w:r>
      <w:r>
        <w:rPr>
          <w:i/>
          <w:lang w:val="en-US"/>
        </w:rPr>
        <w:t>In</w:t>
      </w:r>
      <w:r w:rsidRPr="00866A57">
        <w:rPr>
          <w:i/>
          <w:lang w:val="en-US"/>
        </w:rPr>
        <w:t xml:space="preserve"> </w:t>
      </w:r>
      <w:r w:rsidRPr="0001348C">
        <w:rPr>
          <w:lang w:val="en-US"/>
        </w:rPr>
        <w:t xml:space="preserve">(lines </w:t>
      </w:r>
      <w:r>
        <w:rPr>
          <w:lang w:val="en-US"/>
        </w:rPr>
        <w:t>23-47</w:t>
      </w:r>
      <w:r w:rsidRPr="0001348C">
        <w:rPr>
          <w:lang w:val="en-US"/>
        </w:rPr>
        <w:t xml:space="preserve">), which is called in lines </w:t>
      </w:r>
      <w:r>
        <w:rPr>
          <w:lang w:val="en-US"/>
        </w:rPr>
        <w:t>9-15</w:t>
      </w:r>
      <w:r w:rsidRPr="0001348C">
        <w:rPr>
          <w:lang w:val="en-US"/>
        </w:rPr>
        <w:t xml:space="preserve">. This procedure finds out where each commit </w:t>
      </w:r>
      <w:r w:rsidRPr="0001348C">
        <w:rPr>
          <w:i/>
          <w:lang w:val="en-US"/>
        </w:rPr>
        <w:t xml:space="preserve">c </w:t>
      </w:r>
      <w:r w:rsidRPr="001A11F3">
        <w:rPr>
          <w:lang w:val="en-US"/>
        </w:rPr>
        <w:t xml:space="preserve">exists based on its existence locally or in any repository in the push or pull sets. This procedure verifies if </w:t>
      </w:r>
      <w:r w:rsidRPr="001A11F3">
        <w:rPr>
          <w:i/>
          <w:lang w:val="en-US"/>
        </w:rPr>
        <w:t>rep</w:t>
      </w:r>
      <w:r w:rsidRPr="001A11F3">
        <w:rPr>
          <w:lang w:val="en-US"/>
        </w:rPr>
        <w:t xml:space="preserve"> is ahead of any repository in its push list regarding </w:t>
      </w:r>
      <w:r w:rsidRPr="001A11F3">
        <w:rPr>
          <w:i/>
          <w:lang w:val="en-US"/>
        </w:rPr>
        <w:t>c</w:t>
      </w:r>
      <w:r>
        <w:rPr>
          <w:i/>
          <w:lang w:val="en-US"/>
        </w:rPr>
        <w:t xml:space="preserve"> </w:t>
      </w:r>
      <w:r>
        <w:rPr>
          <w:lang w:val="en-US"/>
        </w:rPr>
        <w:t>(line 24)</w:t>
      </w:r>
      <w:r w:rsidRPr="001A11F3">
        <w:rPr>
          <w:lang w:val="en-US"/>
        </w:rPr>
        <w:t>, i.e.</w:t>
      </w:r>
      <w:r>
        <w:rPr>
          <w:lang w:val="en-US"/>
        </w:rPr>
        <w:t>,</w:t>
      </w:r>
      <w:r w:rsidRPr="00866A57">
        <w:rPr>
          <w:lang w:val="en-US"/>
        </w:rPr>
        <w:t xml:space="preserve"> if </w:t>
      </w:r>
      <w:r w:rsidRPr="0001348C">
        <w:rPr>
          <w:i/>
          <w:lang w:val="en-US"/>
        </w:rPr>
        <w:t xml:space="preserve">c </w:t>
      </w:r>
      <w:r w:rsidRPr="0001348C">
        <w:rPr>
          <w:lang w:val="en-US"/>
        </w:rPr>
        <w:t xml:space="preserve">exists </w:t>
      </w:r>
      <w:r>
        <w:rPr>
          <w:lang w:val="en-US"/>
        </w:rPr>
        <w:t>(</w:t>
      </w:r>
      <w:r w:rsidRPr="00E65A08">
        <w:rPr>
          <w:position w:val="-10"/>
          <w:szCs w:val="24"/>
          <w:lang w:val="en-US"/>
        </w:rPr>
        <w:object w:dxaOrig="2020" w:dyaOrig="320" w14:anchorId="7F51CE9B">
          <v:shape id="_x0000_i1043" type="#_x0000_t75" style="width:100.8pt;height:16.3pt" o:ole="">
            <v:imagedata r:id="rId108" o:title=""/>
          </v:shape>
          <o:OLEObject Type="Embed" ProgID="Equation.3" ShapeID="_x0000_i1043" DrawAspect="Content" ObjectID="_1481729468" r:id="rId109"/>
        </w:object>
      </w:r>
      <w:r>
        <w:rPr>
          <w:lang w:val="en-US"/>
        </w:rPr>
        <w:t xml:space="preserve">) </w:t>
      </w:r>
      <w:r w:rsidRPr="0001348C">
        <w:rPr>
          <w:lang w:val="en-US"/>
        </w:rPr>
        <w:t xml:space="preserve">and </w:t>
      </w:r>
      <w:r w:rsidRPr="001A11F3">
        <w:rPr>
          <w:lang w:val="en-US"/>
        </w:rPr>
        <w:t>if there is at least one repository</w:t>
      </w:r>
      <w:r>
        <w:rPr>
          <w:lang w:val="en-US"/>
        </w:rPr>
        <w:t xml:space="preserve"> that</w:t>
      </w:r>
      <w:r w:rsidRPr="001A11F3">
        <w:rPr>
          <w:lang w:val="en-US"/>
        </w:rPr>
        <w:t xml:space="preserve"> </w:t>
      </w:r>
      <w:r w:rsidRPr="001A11F3">
        <w:rPr>
          <w:i/>
          <w:lang w:val="en-US"/>
        </w:rPr>
        <w:t>rep</w:t>
      </w:r>
      <w:r w:rsidRPr="001A11F3">
        <w:rPr>
          <w:lang w:val="en-US"/>
        </w:rPr>
        <w:t xml:space="preserve"> pushes to that does not contain </w:t>
      </w:r>
      <w:r w:rsidRPr="001A11F3">
        <w:rPr>
          <w:i/>
          <w:lang w:val="en-US"/>
        </w:rPr>
        <w:t>c</w:t>
      </w:r>
      <w:r>
        <w:rPr>
          <w:lang w:val="en-US"/>
        </w:rPr>
        <w:t xml:space="preserve"> </w:t>
      </w:r>
      <w:r w:rsidRPr="00E65A08">
        <w:rPr>
          <w:position w:val="-10"/>
          <w:szCs w:val="24"/>
          <w:lang w:val="en-US"/>
        </w:rPr>
        <w:object w:dxaOrig="3800" w:dyaOrig="340" w14:anchorId="00700713">
          <v:shape id="_x0000_i1044" type="#_x0000_t75" style="width:190.35pt;height:17.55pt" o:ole="">
            <v:imagedata r:id="rId110" o:title=""/>
          </v:shape>
          <o:OLEObject Type="Embed" ProgID="Equation.3" ShapeID="_x0000_i1044" DrawAspect="Content" ObjectID="_1481729469" r:id="rId111"/>
        </w:object>
      </w:r>
      <w:r w:rsidRPr="001A11F3">
        <w:rPr>
          <w:lang w:val="en-US"/>
        </w:rPr>
        <w:t xml:space="preserve">. Likewise, it verifies if </w:t>
      </w:r>
      <w:r w:rsidRPr="00A36650">
        <w:rPr>
          <w:i/>
          <w:lang w:val="en-US"/>
        </w:rPr>
        <w:t>rep</w:t>
      </w:r>
      <w:r w:rsidRPr="00A36650">
        <w:rPr>
          <w:lang w:val="en-US"/>
        </w:rPr>
        <w:t xml:space="preserve"> is behind of any repository in its pull list regarding </w:t>
      </w:r>
      <w:r w:rsidRPr="00A36650">
        <w:rPr>
          <w:i/>
          <w:lang w:val="en-US"/>
        </w:rPr>
        <w:t>c</w:t>
      </w:r>
      <w:r>
        <w:rPr>
          <w:i/>
          <w:lang w:val="en-US"/>
        </w:rPr>
        <w:t xml:space="preserve"> </w:t>
      </w:r>
      <w:r>
        <w:rPr>
          <w:lang w:val="en-US"/>
        </w:rPr>
        <w:t>(line 25)</w:t>
      </w:r>
      <w:r w:rsidRPr="00980E0B">
        <w:rPr>
          <w:lang w:val="en-US"/>
        </w:rPr>
        <w:t>, i.e.</w:t>
      </w:r>
      <w:r>
        <w:rPr>
          <w:lang w:val="en-US"/>
        </w:rPr>
        <w:t>,</w:t>
      </w:r>
      <w:r w:rsidRPr="00980E0B">
        <w:rPr>
          <w:lang w:val="en-US"/>
        </w:rPr>
        <w:t xml:space="preserve"> if </w:t>
      </w:r>
      <w:r w:rsidRPr="00980E0B">
        <w:rPr>
          <w:i/>
          <w:lang w:val="en-US"/>
        </w:rPr>
        <w:t>c</w:t>
      </w:r>
      <w:r w:rsidRPr="00980E0B">
        <w:rPr>
          <w:lang w:val="en-US"/>
        </w:rPr>
        <w:t xml:space="preserve"> does not exist locally </w:t>
      </w:r>
      <w:r>
        <w:rPr>
          <w:lang w:val="en-US"/>
        </w:rPr>
        <w:t>(</w:t>
      </w:r>
      <w:r w:rsidRPr="00EF452A">
        <w:rPr>
          <w:position w:val="-10"/>
        </w:rPr>
        <w:object w:dxaOrig="2000" w:dyaOrig="320" w14:anchorId="64CC13A1">
          <v:shape id="_x0000_i1045" type="#_x0000_t75" style="width:100.15pt;height:16.3pt" o:ole="">
            <v:imagedata r:id="rId112" o:title=""/>
          </v:shape>
          <o:OLEObject Type="Embed" ProgID="Equation.3" ShapeID="_x0000_i1045" DrawAspect="Content" ObjectID="_1481729470" r:id="rId113"/>
        </w:object>
      </w:r>
      <w:r w:rsidRPr="0007113B">
        <w:rPr>
          <w:lang w:val="en-US"/>
        </w:rPr>
        <w:t>)</w:t>
      </w:r>
      <w:r>
        <w:rPr>
          <w:lang w:val="en-US"/>
        </w:rPr>
        <w:t xml:space="preserve"> </w:t>
      </w:r>
      <w:r w:rsidRPr="00980E0B">
        <w:rPr>
          <w:lang w:val="en-US"/>
        </w:rPr>
        <w:t>and</w:t>
      </w:r>
      <w:r w:rsidRPr="00E86099">
        <w:rPr>
          <w:lang w:val="en-US"/>
        </w:rPr>
        <w:t xml:space="preserve"> if there is at least one repository </w:t>
      </w:r>
      <w:r>
        <w:rPr>
          <w:lang w:val="en-US"/>
        </w:rPr>
        <w:t xml:space="preserve">that </w:t>
      </w:r>
      <w:r w:rsidRPr="00E86099">
        <w:rPr>
          <w:i/>
          <w:lang w:val="en-US"/>
        </w:rPr>
        <w:t>rep</w:t>
      </w:r>
      <w:r w:rsidRPr="00E86099">
        <w:rPr>
          <w:lang w:val="en-US"/>
        </w:rPr>
        <w:t xml:space="preserve"> pulls from that contains </w:t>
      </w:r>
      <w:r w:rsidRPr="00E86099">
        <w:rPr>
          <w:i/>
          <w:lang w:val="en-US"/>
        </w:rPr>
        <w:t>c</w:t>
      </w:r>
      <w:r w:rsidRPr="00520C10">
        <w:rPr>
          <w:lang w:val="en-US"/>
        </w:rPr>
        <w:t xml:space="preserve"> </w:t>
      </w:r>
      <w:r w:rsidRPr="00EF452A">
        <w:rPr>
          <w:position w:val="-10"/>
        </w:rPr>
        <w:object w:dxaOrig="3840" w:dyaOrig="340" w14:anchorId="0419FC62">
          <v:shape id="_x0000_i1046" type="#_x0000_t75" style="width:192.2pt;height:16.9pt" o:ole="">
            <v:imagedata r:id="rId114" o:title=""/>
          </v:shape>
          <o:OLEObject Type="Embed" ProgID="Equation.3" ShapeID="_x0000_i1046" DrawAspect="Content" ObjectID="_1481729471" r:id="rId115"/>
        </w:object>
      </w:r>
      <w:r w:rsidRPr="00520C10">
        <w:rPr>
          <w:lang w:val="en-US"/>
        </w:rPr>
        <w:t xml:space="preserve">. If </w:t>
      </w:r>
      <w:r w:rsidRPr="00433BFA">
        <w:rPr>
          <w:i/>
          <w:lang w:val="en-US"/>
        </w:rPr>
        <w:t xml:space="preserve">rep </w:t>
      </w:r>
      <w:r w:rsidRPr="000323BD">
        <w:rPr>
          <w:lang w:val="en-US"/>
        </w:rPr>
        <w:t xml:space="preserve">is behind, than all repositories in </w:t>
      </w:r>
      <w:r w:rsidRPr="000323BD">
        <w:rPr>
          <w:i/>
          <w:lang w:val="en-US"/>
        </w:rPr>
        <w:t>rep’s</w:t>
      </w:r>
      <w:r w:rsidRPr="004204F0">
        <w:rPr>
          <w:lang w:val="en-US"/>
        </w:rPr>
        <w:t xml:space="preserve"> pull list that contain </w:t>
      </w:r>
      <w:r w:rsidRPr="004204F0">
        <w:rPr>
          <w:i/>
          <w:lang w:val="en-US"/>
        </w:rPr>
        <w:t>c</w:t>
      </w:r>
      <w:r w:rsidRPr="004204F0">
        <w:rPr>
          <w:lang w:val="en-US"/>
        </w:rPr>
        <w:t xml:space="preserve"> are added to </w:t>
      </w:r>
      <w:r w:rsidRPr="004204F0">
        <w:rPr>
          <w:i/>
          <w:lang w:val="en-US"/>
        </w:rPr>
        <w:t>c</w:t>
      </w:r>
      <w:r>
        <w:rPr>
          <w:lang w:val="en-US"/>
        </w:rPr>
        <w:t>.</w:t>
      </w:r>
      <w:r w:rsidRPr="004204F0">
        <w:rPr>
          <w:i/>
          <w:lang w:val="en-US"/>
        </w:rPr>
        <w:t>foundIn</w:t>
      </w:r>
      <w:r w:rsidRPr="004204F0">
        <w:rPr>
          <w:lang w:val="en-US"/>
        </w:rPr>
        <w:t xml:space="preserve"> (lines </w:t>
      </w:r>
      <w:r>
        <w:rPr>
          <w:lang w:val="en-US"/>
        </w:rPr>
        <w:t>27-29</w:t>
      </w:r>
      <w:r w:rsidRPr="00CD099A">
        <w:rPr>
          <w:lang w:val="en-US"/>
        </w:rPr>
        <w:t xml:space="preserve">). If </w:t>
      </w:r>
      <w:r w:rsidRPr="00CD099A">
        <w:rPr>
          <w:i/>
          <w:lang w:val="en-US"/>
        </w:rPr>
        <w:t>rep</w:t>
      </w:r>
      <w:r w:rsidRPr="00CD099A">
        <w:rPr>
          <w:lang w:val="en-US"/>
        </w:rPr>
        <w:t xml:space="preserve"> is ahead, than </w:t>
      </w:r>
      <w:r w:rsidRPr="00CD099A">
        <w:rPr>
          <w:i/>
          <w:lang w:val="en-US"/>
        </w:rPr>
        <w:t>rep</w:t>
      </w:r>
      <w:r w:rsidRPr="00CD099A">
        <w:rPr>
          <w:lang w:val="en-US"/>
        </w:rPr>
        <w:t xml:space="preserve"> and all repositories in </w:t>
      </w:r>
      <w:r w:rsidRPr="00CD099A">
        <w:rPr>
          <w:i/>
          <w:lang w:val="en-US"/>
        </w:rPr>
        <w:t>rep’s</w:t>
      </w:r>
      <w:r w:rsidRPr="00CD099A">
        <w:rPr>
          <w:lang w:val="en-US"/>
        </w:rPr>
        <w:t xml:space="preserve"> push list that contain </w:t>
      </w:r>
      <w:r w:rsidRPr="00CD099A">
        <w:rPr>
          <w:i/>
          <w:lang w:val="en-US"/>
        </w:rPr>
        <w:t>c</w:t>
      </w:r>
      <w:r w:rsidRPr="00CD099A">
        <w:rPr>
          <w:lang w:val="en-US"/>
        </w:rPr>
        <w:t xml:space="preserve"> are added to </w:t>
      </w:r>
      <w:r w:rsidRPr="00CD099A">
        <w:rPr>
          <w:i/>
          <w:lang w:val="en-US"/>
        </w:rPr>
        <w:t>c</w:t>
      </w:r>
      <w:r>
        <w:rPr>
          <w:i/>
          <w:lang w:val="en-US"/>
        </w:rPr>
        <w:t>.</w:t>
      </w:r>
      <w:r w:rsidRPr="00CD099A">
        <w:rPr>
          <w:i/>
          <w:lang w:val="en-US"/>
        </w:rPr>
        <w:t>foundIn</w:t>
      </w:r>
      <w:r w:rsidRPr="00CD099A">
        <w:rPr>
          <w:lang w:val="en-US"/>
        </w:rPr>
        <w:t xml:space="preserve"> list (lines 3</w:t>
      </w:r>
      <w:r>
        <w:rPr>
          <w:lang w:val="en-US"/>
        </w:rPr>
        <w:t>1-33</w:t>
      </w:r>
      <w:r w:rsidRPr="00CD099A">
        <w:rPr>
          <w:lang w:val="en-US"/>
        </w:rPr>
        <w:t xml:space="preserve">). It may </w:t>
      </w:r>
      <w:r>
        <w:rPr>
          <w:lang w:val="en-US"/>
        </w:rPr>
        <w:t>happen</w:t>
      </w:r>
      <w:r w:rsidRPr="00CD099A">
        <w:rPr>
          <w:lang w:val="en-US"/>
        </w:rPr>
        <w:t xml:space="preserve"> that </w:t>
      </w:r>
      <w:r w:rsidRPr="00CD099A">
        <w:rPr>
          <w:i/>
          <w:lang w:val="en-US"/>
        </w:rPr>
        <w:t>rep</w:t>
      </w:r>
      <w:r w:rsidRPr="00CD099A">
        <w:rPr>
          <w:lang w:val="en-US"/>
        </w:rPr>
        <w:t xml:space="preserve"> is </w:t>
      </w:r>
      <w:r>
        <w:rPr>
          <w:lang w:val="en-US"/>
        </w:rPr>
        <w:t>neither</w:t>
      </w:r>
      <w:r w:rsidRPr="00CD099A">
        <w:rPr>
          <w:lang w:val="en-US"/>
        </w:rPr>
        <w:t xml:space="preserve"> ahead no</w:t>
      </w:r>
      <w:r>
        <w:rPr>
          <w:lang w:val="en-US"/>
        </w:rPr>
        <w:t>r</w:t>
      </w:r>
      <w:r w:rsidRPr="00980E0B">
        <w:rPr>
          <w:lang w:val="en-US"/>
        </w:rPr>
        <w:t xml:space="preserve"> behind any repository </w:t>
      </w:r>
      <w:r>
        <w:rPr>
          <w:lang w:val="en-US"/>
        </w:rPr>
        <w:t>(line 35)</w:t>
      </w:r>
      <w:r w:rsidRPr="00E86099">
        <w:rPr>
          <w:i/>
          <w:lang w:val="en-US"/>
        </w:rPr>
        <w:t>.</w:t>
      </w:r>
      <w:r w:rsidRPr="00E86099">
        <w:rPr>
          <w:lang w:val="en-US"/>
        </w:rPr>
        <w:t xml:space="preserve"> In such case, one of the following </w:t>
      </w:r>
      <w:r>
        <w:rPr>
          <w:lang w:val="en-US"/>
        </w:rPr>
        <w:t xml:space="preserve">three </w:t>
      </w:r>
      <w:r w:rsidRPr="00E86099">
        <w:rPr>
          <w:lang w:val="en-US"/>
        </w:rPr>
        <w:t xml:space="preserve">scenarios may happen: In scenario </w:t>
      </w:r>
      <w:r w:rsidRPr="00520C10">
        <w:rPr>
          <w:lang w:val="en-US"/>
        </w:rPr>
        <w:t>1</w:t>
      </w:r>
      <w:r>
        <w:rPr>
          <w:lang w:val="en-US"/>
        </w:rPr>
        <w:t>,</w:t>
      </w:r>
      <w:r w:rsidRPr="00520C10">
        <w:rPr>
          <w:lang w:val="en-US"/>
        </w:rPr>
        <w:t xml:space="preserve"> </w:t>
      </w:r>
      <w:r w:rsidRPr="00520C10">
        <w:rPr>
          <w:i/>
          <w:lang w:val="en-US"/>
        </w:rPr>
        <w:t>c</w:t>
      </w:r>
      <w:r w:rsidRPr="00433BFA">
        <w:rPr>
          <w:lang w:val="en-US"/>
        </w:rPr>
        <w:t xml:space="preserve"> does not exist in current snapshot</w:t>
      </w:r>
      <w:r>
        <w:rPr>
          <w:lang w:val="en-US"/>
        </w:rPr>
        <w:t xml:space="preserve"> (line 36)</w:t>
      </w:r>
      <w:r w:rsidRPr="00433BFA">
        <w:rPr>
          <w:lang w:val="en-US"/>
        </w:rPr>
        <w:t xml:space="preserve">, meaning that it also does not exist in any of the related repositories, thus we remove </w:t>
      </w:r>
      <w:r w:rsidRPr="000323BD">
        <w:rPr>
          <w:i/>
          <w:lang w:val="en-US"/>
        </w:rPr>
        <w:t>rep</w:t>
      </w:r>
      <w:r w:rsidRPr="000323BD">
        <w:rPr>
          <w:lang w:val="en-US"/>
        </w:rPr>
        <w:t xml:space="preserve"> and all its related repositories from </w:t>
      </w:r>
      <w:r w:rsidRPr="004204F0">
        <w:rPr>
          <w:i/>
          <w:lang w:val="en-US"/>
        </w:rPr>
        <w:t>c</w:t>
      </w:r>
      <w:r>
        <w:rPr>
          <w:i/>
          <w:lang w:val="en-US"/>
        </w:rPr>
        <w:t>.</w:t>
      </w:r>
      <w:r w:rsidRPr="004204F0">
        <w:rPr>
          <w:i/>
          <w:lang w:val="en-US"/>
        </w:rPr>
        <w:t>foundIn</w:t>
      </w:r>
      <w:r w:rsidRPr="004204F0">
        <w:rPr>
          <w:lang w:val="en-US"/>
        </w:rPr>
        <w:t xml:space="preserve"> (line</w:t>
      </w:r>
      <w:r>
        <w:rPr>
          <w:lang w:val="en-US"/>
        </w:rPr>
        <w:t xml:space="preserve"> 37</w:t>
      </w:r>
      <w:r w:rsidRPr="004204F0">
        <w:rPr>
          <w:lang w:val="en-US"/>
        </w:rPr>
        <w:t xml:space="preserve">). </w:t>
      </w:r>
      <w:r>
        <w:rPr>
          <w:lang w:val="en-US"/>
        </w:rPr>
        <w:t xml:space="preserve">For scenarios 2 and 3, we first depict if </w:t>
      </w:r>
      <w:r>
        <w:rPr>
          <w:i/>
          <w:lang w:val="en-US"/>
        </w:rPr>
        <w:t xml:space="preserve">c </w:t>
      </w:r>
      <w:r>
        <w:rPr>
          <w:lang w:val="en-US"/>
        </w:rPr>
        <w:t xml:space="preserve">is reachable from a tracked branch, i.e., if at least one of </w:t>
      </w:r>
      <w:r w:rsidRPr="005F5F18">
        <w:rPr>
          <w:i/>
          <w:lang w:val="en-US"/>
        </w:rPr>
        <w:t>rep.branches</w:t>
      </w:r>
      <w:r>
        <w:rPr>
          <w:lang w:val="en-US"/>
        </w:rPr>
        <w:t xml:space="preserve"> is tracked and has </w:t>
      </w:r>
      <w:r>
        <w:rPr>
          <w:i/>
          <w:lang w:val="en-US"/>
        </w:rPr>
        <w:t>c</w:t>
      </w:r>
      <w:r>
        <w:rPr>
          <w:lang w:val="en-US"/>
        </w:rPr>
        <w:t xml:space="preserve"> as one of its elements (line 39). </w:t>
      </w:r>
      <w:r w:rsidRPr="005F5F18">
        <w:rPr>
          <w:lang w:val="en-US"/>
        </w:rPr>
        <w:t>In</w:t>
      </w:r>
      <w:r w:rsidRPr="004204F0">
        <w:rPr>
          <w:lang w:val="en-US"/>
        </w:rPr>
        <w:t xml:space="preserve"> scenario 2</w:t>
      </w:r>
      <w:r>
        <w:rPr>
          <w:lang w:val="en-US"/>
        </w:rPr>
        <w:t>,</w:t>
      </w:r>
      <w:r w:rsidRPr="004204F0">
        <w:rPr>
          <w:lang w:val="en-US"/>
        </w:rPr>
        <w:t xml:space="preserve"> </w:t>
      </w:r>
      <w:r w:rsidRPr="004204F0">
        <w:rPr>
          <w:i/>
          <w:lang w:val="en-US"/>
        </w:rPr>
        <w:t>c</w:t>
      </w:r>
      <w:r w:rsidRPr="004204F0">
        <w:rPr>
          <w:lang w:val="en-US"/>
        </w:rPr>
        <w:t xml:space="preserve"> is in a tracked branch, meaning that it also exists in all related repositories</w:t>
      </w:r>
      <w:r>
        <w:rPr>
          <w:lang w:val="en-US"/>
        </w:rPr>
        <w:t xml:space="preserve"> (remember that </w:t>
      </w:r>
      <w:r>
        <w:rPr>
          <w:i/>
          <w:lang w:val="en-US"/>
        </w:rPr>
        <w:t xml:space="preserve">rep </w:t>
      </w:r>
      <w:r>
        <w:rPr>
          <w:lang w:val="en-US"/>
        </w:rPr>
        <w:t>is neither ahead nor behind their partners)</w:t>
      </w:r>
      <w:r w:rsidRPr="004204F0">
        <w:rPr>
          <w:lang w:val="en-US"/>
        </w:rPr>
        <w:t xml:space="preserve">, thus we include </w:t>
      </w:r>
      <w:r w:rsidRPr="00CD099A">
        <w:rPr>
          <w:i/>
          <w:lang w:val="en-US"/>
        </w:rPr>
        <w:t>rep</w:t>
      </w:r>
      <w:r w:rsidRPr="00CD099A">
        <w:rPr>
          <w:lang w:val="en-US"/>
        </w:rPr>
        <w:t xml:space="preserve"> and all its related repositories in </w:t>
      </w:r>
      <w:r w:rsidRPr="00CD099A">
        <w:rPr>
          <w:i/>
          <w:lang w:val="en-US"/>
        </w:rPr>
        <w:t>c</w:t>
      </w:r>
      <w:r>
        <w:rPr>
          <w:i/>
          <w:lang w:val="en-US"/>
        </w:rPr>
        <w:t>.</w:t>
      </w:r>
      <w:r w:rsidRPr="00CD099A">
        <w:rPr>
          <w:i/>
          <w:lang w:val="en-US"/>
        </w:rPr>
        <w:t>foundIn</w:t>
      </w:r>
      <w:r w:rsidRPr="00CD099A">
        <w:rPr>
          <w:lang w:val="en-US"/>
        </w:rPr>
        <w:t xml:space="preserve"> (line</w:t>
      </w:r>
      <w:r>
        <w:rPr>
          <w:lang w:val="en-US"/>
        </w:rPr>
        <w:t xml:space="preserve"> 41</w:t>
      </w:r>
      <w:r w:rsidRPr="00CD099A">
        <w:rPr>
          <w:lang w:val="en-US"/>
        </w:rPr>
        <w:t>). Finally, in scenario 3</w:t>
      </w:r>
      <w:r>
        <w:rPr>
          <w:lang w:val="en-US"/>
        </w:rPr>
        <w:t>,</w:t>
      </w:r>
      <w:r w:rsidRPr="00CD099A">
        <w:rPr>
          <w:lang w:val="en-US"/>
        </w:rPr>
        <w:t xml:space="preserve"> </w:t>
      </w:r>
      <w:r w:rsidRPr="00CD099A">
        <w:rPr>
          <w:i/>
          <w:lang w:val="en-US"/>
        </w:rPr>
        <w:t>c</w:t>
      </w:r>
      <w:r w:rsidRPr="00CD099A">
        <w:rPr>
          <w:lang w:val="en-US"/>
        </w:rPr>
        <w:t xml:space="preserve"> is not in a tracked branch, meaning that it exists only in </w:t>
      </w:r>
      <w:r w:rsidRPr="00CD099A">
        <w:rPr>
          <w:i/>
          <w:lang w:val="en-US"/>
        </w:rPr>
        <w:t>rep</w:t>
      </w:r>
      <w:r w:rsidRPr="00CD099A">
        <w:rPr>
          <w:lang w:val="en-US"/>
        </w:rPr>
        <w:t xml:space="preserve">, thus we include only </w:t>
      </w:r>
      <w:r w:rsidRPr="00481BB9">
        <w:rPr>
          <w:i/>
          <w:lang w:val="en-US"/>
        </w:rPr>
        <w:t>rep</w:t>
      </w:r>
      <w:r w:rsidRPr="00822B83">
        <w:rPr>
          <w:lang w:val="en-US"/>
        </w:rPr>
        <w:t xml:space="preserve"> in </w:t>
      </w:r>
      <w:r w:rsidRPr="00E22E05">
        <w:rPr>
          <w:i/>
          <w:lang w:val="en-US"/>
        </w:rPr>
        <w:t>c</w:t>
      </w:r>
      <w:r>
        <w:rPr>
          <w:i/>
          <w:lang w:val="en-US"/>
        </w:rPr>
        <w:t>.</w:t>
      </w:r>
      <w:r w:rsidRPr="00E22E05">
        <w:rPr>
          <w:i/>
          <w:lang w:val="en-US"/>
        </w:rPr>
        <w:t>foundIn</w:t>
      </w:r>
      <w:r w:rsidRPr="00E22E05">
        <w:rPr>
          <w:lang w:val="en-US"/>
        </w:rPr>
        <w:t xml:space="preserve"> (lines 4</w:t>
      </w:r>
      <w:r>
        <w:rPr>
          <w:lang w:val="en-US"/>
        </w:rPr>
        <w:t>3</w:t>
      </w:r>
      <w:r w:rsidRPr="00293E4D">
        <w:rPr>
          <w:lang w:val="en-US"/>
        </w:rPr>
        <w:t>).</w:t>
      </w:r>
    </w:p>
    <w:p w14:paraId="21A3060C" w14:textId="77777777" w:rsidR="00FF7707" w:rsidRPr="00CD5B1E" w:rsidRDefault="00FF7707" w:rsidP="00FF7707">
      <w:pPr>
        <w:rPr>
          <w:lang w:val="en-US"/>
        </w:rPr>
      </w:pPr>
      <w:r w:rsidRPr="00465A20">
        <w:rPr>
          <w:lang w:val="en-US"/>
        </w:rPr>
        <w:t xml:space="preserve">After updating where each commit is found, </w:t>
      </w:r>
      <w:r w:rsidRPr="00D63B6B">
        <w:rPr>
          <w:i/>
          <w:lang w:val="en-US"/>
        </w:rPr>
        <w:t>commitsToInsert</w:t>
      </w:r>
      <w:r w:rsidRPr="00086A36">
        <w:rPr>
          <w:lang w:val="en-US"/>
        </w:rPr>
        <w:t xml:space="preserve"> is inserted into the database (line </w:t>
      </w:r>
      <w:r>
        <w:rPr>
          <w:lang w:val="en-US"/>
        </w:rPr>
        <w:t>17</w:t>
      </w:r>
      <w:r w:rsidRPr="00086A36">
        <w:rPr>
          <w:lang w:val="en-US"/>
        </w:rPr>
        <w:t xml:space="preserve">) and </w:t>
      </w:r>
      <w:r w:rsidRPr="00FA67DB">
        <w:rPr>
          <w:i/>
          <w:lang w:val="en-US"/>
        </w:rPr>
        <w:t>commitsToUpdate</w:t>
      </w:r>
      <w:r w:rsidRPr="00CD5B1E">
        <w:rPr>
          <w:lang w:val="en-US"/>
        </w:rPr>
        <w:t xml:space="preserve"> is updated in the database (line </w:t>
      </w:r>
      <w:r>
        <w:rPr>
          <w:lang w:val="en-US"/>
        </w:rPr>
        <w:t>18</w:t>
      </w:r>
      <w:r w:rsidRPr="00CD5B1E">
        <w:rPr>
          <w:lang w:val="en-US"/>
        </w:rPr>
        <w:t xml:space="preserve">). Finally, it may happen that some commits end up with an empty </w:t>
      </w:r>
      <w:r w:rsidRPr="00CD5B1E">
        <w:rPr>
          <w:i/>
          <w:lang w:val="en-US"/>
        </w:rPr>
        <w:t>foundIn</w:t>
      </w:r>
      <w:r w:rsidRPr="00CD5B1E">
        <w:rPr>
          <w:lang w:val="en-US"/>
        </w:rPr>
        <w:t xml:space="preserve"> </w:t>
      </w:r>
      <w:r>
        <w:rPr>
          <w:lang w:val="en-US"/>
        </w:rPr>
        <w:t>attribute</w:t>
      </w:r>
      <w:r w:rsidRPr="00CD5B1E">
        <w:rPr>
          <w:lang w:val="en-US"/>
        </w:rPr>
        <w:t xml:space="preserve">, meaning that they do not exist anywhere in the topology (line </w:t>
      </w:r>
      <w:r>
        <w:rPr>
          <w:lang w:val="en-US"/>
        </w:rPr>
        <w:t>19</w:t>
      </w:r>
      <w:r w:rsidRPr="00CD5B1E">
        <w:rPr>
          <w:lang w:val="en-US"/>
        </w:rPr>
        <w:t xml:space="preserve">). These so-called </w:t>
      </w:r>
      <w:r w:rsidRPr="00CD5B1E">
        <w:rPr>
          <w:i/>
          <w:lang w:val="en-US"/>
        </w:rPr>
        <w:t>orphanedCommits</w:t>
      </w:r>
      <w:r w:rsidRPr="00CD5B1E">
        <w:rPr>
          <w:lang w:val="en-US"/>
        </w:rPr>
        <w:t xml:space="preserve"> are then removed from the database (line </w:t>
      </w:r>
      <w:r>
        <w:rPr>
          <w:lang w:val="en-US"/>
        </w:rPr>
        <w:t>20</w:t>
      </w:r>
      <w:r w:rsidRPr="00CD5B1E">
        <w:rPr>
          <w:lang w:val="en-US"/>
        </w:rPr>
        <w:t>)</w:t>
      </w:r>
      <w:r>
        <w:rPr>
          <w:lang w:val="en-US"/>
        </w:rPr>
        <w:t xml:space="preserve"> and the algorithm ends</w:t>
      </w:r>
      <w:r w:rsidRPr="00CD5B1E">
        <w:rPr>
          <w:lang w:val="en-US"/>
        </w:rPr>
        <w:t>.</w:t>
      </w:r>
    </w:p>
    <w:p w14:paraId="062BB5B5" w14:textId="77777777" w:rsidR="00FF7707" w:rsidRPr="00CD5B1E" w:rsidRDefault="00FF7707" w:rsidP="00FF7707">
      <w:pPr>
        <w:pStyle w:val="Ttulo2"/>
        <w:rPr>
          <w:lang w:val="en-US"/>
        </w:rPr>
      </w:pPr>
      <w:bookmarkStart w:id="218" w:name="_Ref397275306"/>
      <w:bookmarkStart w:id="219" w:name="_Toc399663056"/>
      <w:r w:rsidRPr="00CD5B1E">
        <w:rPr>
          <w:lang w:val="en-US"/>
        </w:rPr>
        <w:t>Technologies Used</w:t>
      </w:r>
      <w:bookmarkEnd w:id="218"/>
      <w:bookmarkEnd w:id="219"/>
    </w:p>
    <w:p w14:paraId="55E68ED5" w14:textId="77777777" w:rsidR="00FF7707" w:rsidRPr="00360B53" w:rsidRDefault="00FF7707" w:rsidP="00FF7707">
      <w:pPr>
        <w:rPr>
          <w:lang w:val="en-US"/>
        </w:rPr>
      </w:pPr>
      <w:r w:rsidRPr="00CD5B1E">
        <w:rPr>
          <w:lang w:val="en-US"/>
        </w:rPr>
        <w:t xml:space="preserve">We </w:t>
      </w:r>
      <w:r>
        <w:rPr>
          <w:lang w:val="en-US"/>
        </w:rPr>
        <w:t>implemented our approach as</w:t>
      </w:r>
      <w:r w:rsidRPr="004204F0">
        <w:rPr>
          <w:lang w:val="en-US"/>
        </w:rPr>
        <w:t xml:space="preserve"> a </w:t>
      </w:r>
      <w:r>
        <w:rPr>
          <w:lang w:val="en-US"/>
        </w:rPr>
        <w:t>J</w:t>
      </w:r>
      <w:r w:rsidRPr="004204F0">
        <w:rPr>
          <w:lang w:val="en-US"/>
        </w:rPr>
        <w:t xml:space="preserve">ava Swing application </w:t>
      </w:r>
      <w:r w:rsidRPr="00360B53">
        <w:rPr>
          <w:lang w:val="en-US"/>
        </w:rPr>
        <w:fldChar w:fldCharType="begin"/>
      </w:r>
      <w:r w:rsidRPr="00CD5B1E">
        <w:rPr>
          <w:lang w:val="en-US"/>
        </w:rPr>
        <w:instrText xml:space="preserve"> ADDIN ZOTERO_ITEM {"citationID":"j113so0r5","properties":{"formattedCitation":"{\\rtf (ELLIOTT \\i et al.\\i0{}, 2002)}","plainCitation":"(ELLIOTT et al., 2002)"},"citationItems":[{"id":2917,"uris":["http://zotero.org/users/892576/items/74C7DEN9"],"uri":["http://zotero.org/users/892576/items/74C7DEN9"]}]} </w:instrText>
      </w:r>
      <w:r w:rsidRPr="00360B53">
        <w:rPr>
          <w:lang w:val="en-US"/>
        </w:rPr>
        <w:fldChar w:fldCharType="separate"/>
      </w:r>
      <w:r w:rsidRPr="00360B53">
        <w:rPr>
          <w:rFonts w:cs="Times New Roman"/>
          <w:szCs w:val="24"/>
          <w:lang w:val="en-US"/>
        </w:rPr>
        <w:t xml:space="preserve">(ELLIOTT </w:t>
      </w:r>
      <w:r w:rsidRPr="00360B53">
        <w:rPr>
          <w:rFonts w:cs="Times New Roman"/>
          <w:i/>
          <w:iCs/>
          <w:szCs w:val="24"/>
          <w:lang w:val="en-US"/>
        </w:rPr>
        <w:t>et al.</w:t>
      </w:r>
      <w:r w:rsidRPr="00360B53">
        <w:rPr>
          <w:rFonts w:cs="Times New Roman"/>
          <w:szCs w:val="24"/>
          <w:lang w:val="en-US"/>
        </w:rPr>
        <w:t>,</w:t>
      </w:r>
      <w:r w:rsidRPr="000630C1">
        <w:rPr>
          <w:rFonts w:cs="Times New Roman"/>
          <w:szCs w:val="24"/>
          <w:lang w:val="en-US"/>
        </w:rPr>
        <w:t xml:space="preserve"> 2002)</w:t>
      </w:r>
      <w:r w:rsidRPr="00360B53">
        <w:rPr>
          <w:lang w:val="en-US"/>
        </w:rPr>
        <w:fldChar w:fldCharType="end"/>
      </w:r>
      <w:r w:rsidRPr="00CD5B1E">
        <w:rPr>
          <w:lang w:val="en-US"/>
        </w:rPr>
        <w:t xml:space="preserve"> </w:t>
      </w:r>
      <w:r w:rsidRPr="00360B53">
        <w:rPr>
          <w:lang w:val="en-US"/>
        </w:rPr>
        <w:t xml:space="preserve">launched by Java Web Start </w:t>
      </w:r>
      <w:r w:rsidRPr="00360B53">
        <w:rPr>
          <w:lang w:val="en-US"/>
        </w:rPr>
        <w:fldChar w:fldCharType="begin"/>
      </w:r>
      <w:r w:rsidRPr="00CD5B1E">
        <w:rPr>
          <w:lang w:val="en-US"/>
        </w:rPr>
        <w:instrText xml:space="preserve"> ADDIN ZOTERO_ITEM {"citationID":"cq4b17sv8","properties":{"formattedCitation":"(MARINILLI, 2001)","plainCitation":"(MARINILLI, 2001)"},"citationItems":[{"id":2919,"uris":["http://zotero.org/users/892576/items/WS6C33XK"],"uri":["http://zotero.org/users/892576/items/WS6C33XK"]}]} </w:instrText>
      </w:r>
      <w:r w:rsidRPr="00360B53">
        <w:rPr>
          <w:lang w:val="en-US"/>
        </w:rPr>
        <w:fldChar w:fldCharType="separate"/>
      </w:r>
      <w:r w:rsidRPr="00360B53">
        <w:rPr>
          <w:rFonts w:cs="Times New Roman"/>
          <w:lang w:val="en-US"/>
        </w:rPr>
        <w:t>(MARINILLI, 2001)</w:t>
      </w:r>
      <w:r w:rsidRPr="00360B53">
        <w:rPr>
          <w:lang w:val="en-US"/>
        </w:rPr>
        <w:fldChar w:fldCharType="end"/>
      </w:r>
      <w:r w:rsidRPr="00CD5B1E">
        <w:rPr>
          <w:lang w:val="en-US"/>
        </w:rPr>
        <w:t xml:space="preserve"> Technology</w:t>
      </w:r>
      <w:r>
        <w:rPr>
          <w:lang w:val="en-US"/>
        </w:rPr>
        <w:t xml:space="preserve">. It currently </w:t>
      </w:r>
      <w:r w:rsidRPr="00CD5B1E">
        <w:rPr>
          <w:lang w:val="en-US"/>
        </w:rPr>
        <w:t>monitor</w:t>
      </w:r>
      <w:r>
        <w:rPr>
          <w:lang w:val="en-US"/>
        </w:rPr>
        <w:t>s</w:t>
      </w:r>
      <w:r w:rsidRPr="00CD5B1E">
        <w:rPr>
          <w:lang w:val="en-US"/>
        </w:rPr>
        <w:t xml:space="preserve"> Git repositories, </w:t>
      </w:r>
      <w:r>
        <w:rPr>
          <w:lang w:val="en-US"/>
        </w:rPr>
        <w:t>as it</w:t>
      </w:r>
      <w:r w:rsidRPr="00CD5B1E">
        <w:rPr>
          <w:lang w:val="en-US"/>
        </w:rPr>
        <w:t xml:space="preserve"> is the most used DVCS </w:t>
      </w:r>
      <w:r w:rsidRPr="00360B53">
        <w:rPr>
          <w:szCs w:val="24"/>
          <w:lang w:val="en-US"/>
        </w:rPr>
        <w:t xml:space="preserve">nowadays </w:t>
      </w:r>
      <w:r w:rsidRPr="00360B53">
        <w:rPr>
          <w:szCs w:val="24"/>
          <w:lang w:val="en-US"/>
        </w:rPr>
        <w:fldChar w:fldCharType="begin"/>
      </w:r>
      <w:r w:rsidRPr="00CD5B1E">
        <w:rPr>
          <w:szCs w:val="24"/>
          <w:lang w:val="en-US"/>
        </w:rPr>
        <w:instrText xml:space="preserve"> ADDIN ZOTERO_ITEM {"citationID":"igr6f3jv2","properties":{"formattedCitation":"(ECLIPSE FOUNDATION, 2013)","plainCitation":"(ECLIPSE FOUNDATION, 2013)"},"citationItems":[{"id":2257,"uris":["http://zotero.org/users/892576/items/NH37NWN3"],"uri":["http://zotero.org/users/892576/items/NH37NWN3"]}]} </w:instrText>
      </w:r>
      <w:r w:rsidRPr="00360B53">
        <w:rPr>
          <w:szCs w:val="24"/>
          <w:lang w:val="en-US"/>
        </w:rPr>
        <w:fldChar w:fldCharType="separate"/>
      </w:r>
      <w:r w:rsidRPr="00360B53">
        <w:rPr>
          <w:rFonts w:cs="Times New Roman"/>
          <w:szCs w:val="24"/>
          <w:lang w:val="en-US"/>
        </w:rPr>
        <w:t>(ECLIPSE FOUNDATION, 2013)</w:t>
      </w:r>
      <w:r w:rsidRPr="00360B53">
        <w:rPr>
          <w:szCs w:val="24"/>
          <w:lang w:val="en-US"/>
        </w:rPr>
        <w:fldChar w:fldCharType="end"/>
      </w:r>
      <w:r w:rsidRPr="00CD5B1E">
        <w:rPr>
          <w:lang w:val="en-US"/>
        </w:rPr>
        <w:t xml:space="preserve">. </w:t>
      </w:r>
      <w:r w:rsidRPr="00360B53">
        <w:rPr>
          <w:lang w:val="en-US"/>
        </w:rPr>
        <w:t xml:space="preserve">The source code </w:t>
      </w:r>
      <w:r>
        <w:rPr>
          <w:lang w:val="en-US"/>
        </w:rPr>
        <w:t xml:space="preserve">and the link to download the tool via Java Web Start </w:t>
      </w:r>
      <w:r w:rsidRPr="00360B53">
        <w:rPr>
          <w:lang w:val="en-US"/>
        </w:rPr>
        <w:t>can be found at GitHub</w:t>
      </w:r>
      <w:r w:rsidRPr="00CD5B1E">
        <w:rPr>
          <w:rStyle w:val="Refdenotaderodap"/>
          <w:lang w:val="en-US"/>
        </w:rPr>
        <w:footnoteReference w:id="10"/>
      </w:r>
      <w:r w:rsidRPr="00CD5B1E">
        <w:rPr>
          <w:lang w:val="en-US"/>
        </w:rPr>
        <w:t xml:space="preserve">. The application gathers information from repositories using JGit library </w:t>
      </w:r>
      <w:r w:rsidRPr="00360B53">
        <w:rPr>
          <w:lang w:val="en-US"/>
        </w:rPr>
        <w:fldChar w:fldCharType="begin"/>
      </w:r>
      <w:r w:rsidRPr="00CD5B1E">
        <w:rPr>
          <w:lang w:val="en-US"/>
        </w:rPr>
        <w:instrText xml:space="preserve"> ADDIN ZOTERO_ITEM {"citationID":"2n85vho29r","properties":{"formattedCitation":"(JGIT, 2014)","plainCitation":"(JGIT, 2014)"},"citationItems":[{"id":2921,"uris":["http://zotero.org/users/892576/items/JXTHABWG"],"uri":["http://zotero.org/users/892576/items/JXTHABWG"]}]} </w:instrText>
      </w:r>
      <w:r w:rsidRPr="00360B53">
        <w:rPr>
          <w:lang w:val="en-US"/>
        </w:rPr>
        <w:fldChar w:fldCharType="separate"/>
      </w:r>
      <w:r w:rsidRPr="00360B53">
        <w:rPr>
          <w:rFonts w:cs="Times New Roman"/>
          <w:lang w:val="en-US"/>
        </w:rPr>
        <w:t>(JGIT, 2014)</w:t>
      </w:r>
      <w:r w:rsidRPr="00360B53">
        <w:rPr>
          <w:lang w:val="en-US"/>
        </w:rPr>
        <w:fldChar w:fldCharType="end"/>
      </w:r>
      <w:r w:rsidRPr="00CD5B1E">
        <w:rPr>
          <w:lang w:val="en-US"/>
        </w:rPr>
        <w:t xml:space="preserve">, which allows the user to use our approach without having a Git client installed. Information gathered is stored </w:t>
      </w:r>
      <w:r w:rsidRPr="00360B53">
        <w:rPr>
          <w:lang w:val="en-US"/>
        </w:rPr>
        <w:t xml:space="preserve">in a central document database running MongoDB </w:t>
      </w:r>
      <w:r w:rsidRPr="00360B53">
        <w:rPr>
          <w:lang w:val="en-US"/>
        </w:rPr>
        <w:fldChar w:fldCharType="begin"/>
      </w:r>
      <w:r w:rsidRPr="00CD5B1E">
        <w:rPr>
          <w:lang w:val="en-US"/>
        </w:rPr>
        <w:instrText xml:space="preserve"> ADDIN ZOTERO_ITEM {"citationID":"24airijd3u","properties":{"formattedCitation":"(CHODOROW, 2013)","plainCitation":"(CHODOROW, 2013)"},"citationItems":[{"id":2923,"uris":["http://zotero.org/users/892576/items/8GCRUR4W"],"uri":["http://zotero.org/users/892576/items/8GCRUR4W"]}]} </w:instrText>
      </w:r>
      <w:r w:rsidRPr="00360B53">
        <w:rPr>
          <w:lang w:val="en-US"/>
        </w:rPr>
        <w:fldChar w:fldCharType="separate"/>
      </w:r>
      <w:r w:rsidRPr="00360B53">
        <w:rPr>
          <w:rFonts w:cs="Times New Roman"/>
          <w:lang w:val="en-US"/>
        </w:rPr>
        <w:t>(CHODOROW, 2013)</w:t>
      </w:r>
      <w:r w:rsidRPr="00360B53">
        <w:rPr>
          <w:lang w:val="en-US"/>
        </w:rPr>
        <w:fldChar w:fldCharType="end"/>
      </w:r>
      <w:r w:rsidRPr="00CD5B1E">
        <w:rPr>
          <w:lang w:val="en-US"/>
        </w:rPr>
        <w:t xml:space="preserve">. </w:t>
      </w:r>
    </w:p>
    <w:p w14:paraId="0902766C" w14:textId="77777777" w:rsidR="00FF7707" w:rsidRPr="00360B53" w:rsidRDefault="00FF7707" w:rsidP="00FF7707">
      <w:pPr>
        <w:rPr>
          <w:lang w:val="en-US"/>
        </w:rPr>
      </w:pPr>
      <w:r w:rsidRPr="00360B53">
        <w:rPr>
          <w:lang w:val="en-US"/>
        </w:rPr>
        <w:t>We hosted our database on a free MongoDB instance provided by MongoLab</w:t>
      </w:r>
      <w:r w:rsidRPr="00CD5B1E">
        <w:rPr>
          <w:rStyle w:val="Refdenotaderodap"/>
          <w:lang w:val="en-US"/>
        </w:rPr>
        <w:footnoteReference w:id="11"/>
      </w:r>
      <w:r w:rsidRPr="00CD5B1E">
        <w:rPr>
          <w:lang w:val="en-US"/>
        </w:rPr>
        <w:t>. To prevent from firewall blocks when accessing the database, we did not use MongoDB proprie</w:t>
      </w:r>
      <w:r w:rsidRPr="00360B53">
        <w:rPr>
          <w:lang w:val="en-US"/>
        </w:rPr>
        <w:t>tary API, which would demand opening specific ports to connect to MongoDB. Instead, we opted to use MongoLab’s RESTful (</w:t>
      </w:r>
      <w:r w:rsidRPr="000630C1">
        <w:rPr>
          <w:i/>
          <w:lang w:val="en-US"/>
        </w:rPr>
        <w:t>Representational State Transfer</w:t>
      </w:r>
      <w:r w:rsidRPr="007424E7">
        <w:rPr>
          <w:lang w:val="en-US"/>
        </w:rPr>
        <w:t>) API (</w:t>
      </w:r>
      <w:r w:rsidRPr="00CB063E">
        <w:rPr>
          <w:i/>
          <w:lang w:val="en-US"/>
        </w:rPr>
        <w:t>Application Programming Interface</w:t>
      </w:r>
      <w:r w:rsidRPr="00CB063E">
        <w:rPr>
          <w:lang w:val="en-US"/>
        </w:rPr>
        <w:t xml:space="preserve">). RESTful APIs </w:t>
      </w:r>
      <w:commentRangeStart w:id="220"/>
      <w:r w:rsidRPr="00360B53">
        <w:rPr>
          <w:lang w:val="en-US"/>
        </w:rPr>
        <w:fldChar w:fldCharType="begin"/>
      </w:r>
      <w:r w:rsidRPr="00CD5B1E">
        <w:rPr>
          <w:lang w:val="en-US"/>
        </w:rPr>
        <w:instrText xml:space="preserve"> ADDIN ZOTERO_ITEM {"citationID":"1jb3q1e0tt","properties":{"formattedCitation":"(RICHARDSON; RUBY, 2013)","plainCitation":"(RICHARDSON; RUBY, 2013)"},"citationItems":[{"id":2925,"uris":["http://zotero.org/users/892576/items/PIWB7EX9"],"uri":["http://zotero.org/users/892576/items/PIWB7EX9"]}]} </w:instrText>
      </w:r>
      <w:r w:rsidRPr="00360B53">
        <w:rPr>
          <w:lang w:val="en-US"/>
        </w:rPr>
        <w:fldChar w:fldCharType="separate"/>
      </w:r>
      <w:r w:rsidRPr="00360B53">
        <w:rPr>
          <w:rFonts w:cs="Times New Roman"/>
          <w:lang w:val="en-US"/>
        </w:rPr>
        <w:t>(RICHARDSON; RUBY, 2013)</w:t>
      </w:r>
      <w:r w:rsidRPr="00360B53">
        <w:rPr>
          <w:lang w:val="en-US"/>
        </w:rPr>
        <w:fldChar w:fldCharType="end"/>
      </w:r>
      <w:commentRangeEnd w:id="220"/>
      <w:r>
        <w:rPr>
          <w:rStyle w:val="Refdecomentrio"/>
        </w:rPr>
        <w:commentReference w:id="220"/>
      </w:r>
      <w:r w:rsidRPr="00CD5B1E">
        <w:rPr>
          <w:lang w:val="en-US"/>
        </w:rPr>
        <w:t xml:space="preserve"> have the advantage to be available using standard HTTP and HTTPS protocols. This way, our approach can be used easily from inside corporate and academic environments, without major problems. In order to use the RESTful API provided by Mon</w:t>
      </w:r>
      <w:r w:rsidRPr="00360B53">
        <w:rPr>
          <w:lang w:val="en-US"/>
        </w:rPr>
        <w:t xml:space="preserve">goLab, we implemented a </w:t>
      </w:r>
      <w:r w:rsidRPr="00360B53">
        <w:rPr>
          <w:rFonts w:ascii="Courier New" w:hAnsi="Courier New" w:cs="Courier New"/>
          <w:sz w:val="20"/>
          <w:szCs w:val="20"/>
          <w:lang w:val="en-US"/>
        </w:rPr>
        <w:t>MongoLabProvider</w:t>
      </w:r>
      <w:r w:rsidRPr="000630C1">
        <w:rPr>
          <w:lang w:val="en-US"/>
        </w:rPr>
        <w:t xml:space="preserve">, responsible for translating the application methods into RESTful commands and vice-versa. This provider also serializes and deserializes the application objects </w:t>
      </w:r>
      <w:r w:rsidRPr="007424E7">
        <w:rPr>
          <w:lang w:val="en-US"/>
        </w:rPr>
        <w:t>to and from JSON (</w:t>
      </w:r>
      <w:r w:rsidRPr="00CB063E">
        <w:rPr>
          <w:i/>
          <w:lang w:val="en-US"/>
        </w:rPr>
        <w:t>JavaScript Object Notation</w:t>
      </w:r>
      <w:r w:rsidRPr="00CB063E">
        <w:rPr>
          <w:lang w:val="en-US"/>
        </w:rPr>
        <w:t xml:space="preserve">) </w:t>
      </w:r>
      <w:r w:rsidRPr="00360B53">
        <w:rPr>
          <w:lang w:val="en-US"/>
        </w:rPr>
        <w:fldChar w:fldCharType="begin"/>
      </w:r>
      <w:r w:rsidRPr="00CD5B1E">
        <w:rPr>
          <w:lang w:val="en-US"/>
        </w:rPr>
        <w:instrText xml:space="preserve"> ADDIN ZOTERO_ITEM {"citationID":"1dsjog9bvm","properties":{"formattedCitation":"(JSON, 2014)","plainCitation":"(JSON, 2014)"},"citationItems":[{"id":2927,"uris":["http://zotero.org/users/892576/items/UCR36EU5"],"uri":["http://zotero.org/users/892576/items/UCR36EU5"]}]} </w:instrText>
      </w:r>
      <w:r w:rsidRPr="00360B53">
        <w:rPr>
          <w:lang w:val="en-US"/>
        </w:rPr>
        <w:fldChar w:fldCharType="separate"/>
      </w:r>
      <w:r w:rsidRPr="00360B53">
        <w:rPr>
          <w:rFonts w:cs="Times New Roman"/>
          <w:lang w:val="en-US"/>
        </w:rPr>
        <w:t>(JSON, 2014)</w:t>
      </w:r>
      <w:r w:rsidRPr="00360B53">
        <w:rPr>
          <w:lang w:val="en-US"/>
        </w:rPr>
        <w:fldChar w:fldCharType="end"/>
      </w:r>
      <w:r w:rsidRPr="00CD5B1E">
        <w:rPr>
          <w:i/>
          <w:lang w:val="en-US"/>
        </w:rPr>
        <w:t xml:space="preserve"> </w:t>
      </w:r>
      <w:r w:rsidRPr="00360B53">
        <w:rPr>
          <w:lang w:val="en-US"/>
        </w:rPr>
        <w:t>representations in order to send and receive them through the RESTful commands.</w:t>
      </w:r>
      <w:r w:rsidRPr="00360B53">
        <w:rPr>
          <w:lang w:val="en-US"/>
        </w:rPr>
        <w:tab/>
      </w:r>
    </w:p>
    <w:p w14:paraId="3E85B612" w14:textId="77777777" w:rsidR="00FF7707" w:rsidRPr="00CD5B1E" w:rsidRDefault="00FF7707" w:rsidP="00FF7707">
      <w:pPr>
        <w:rPr>
          <w:lang w:val="en-US"/>
        </w:rPr>
      </w:pPr>
      <w:r w:rsidRPr="000630C1">
        <w:rPr>
          <w:lang w:val="en-US"/>
        </w:rPr>
        <w:t xml:space="preserve"> </w:t>
      </w:r>
      <w:r w:rsidRPr="007424E7">
        <w:rPr>
          <w:lang w:val="en-US"/>
        </w:rPr>
        <w:t>We present the information gathered as a series of graphs by using JUNG (</w:t>
      </w:r>
      <w:r w:rsidRPr="007424E7">
        <w:rPr>
          <w:i/>
          <w:lang w:val="en-US"/>
        </w:rPr>
        <w:t>Java Universal Network/Graph Framework</w:t>
      </w:r>
      <w:r w:rsidRPr="00CB063E">
        <w:rPr>
          <w:lang w:val="en-US"/>
        </w:rPr>
        <w:t xml:space="preserve">) library </w:t>
      </w:r>
      <w:r w:rsidRPr="00360B53">
        <w:rPr>
          <w:lang w:val="en-US"/>
        </w:rPr>
        <w:fldChar w:fldCharType="begin"/>
      </w:r>
      <w:r w:rsidRPr="00CD5B1E">
        <w:rPr>
          <w:lang w:val="en-US"/>
        </w:rPr>
        <w:instrText xml:space="preserve"> ADDIN ZOTERO_ITEM {"citationID":"gq59ekvis","properties":{"formattedCitation":"(JUNG, 2010)","plainCitation":"(JUNG, 2010)"},"citationItems":[{"id":2928,"uris":["http://zotero.org/users/892576/items/RMHR3UBX"],"uri":["http://zotero.org/users/892576/items/RMHR3UBX"]}]} </w:instrText>
      </w:r>
      <w:r w:rsidRPr="00360B53">
        <w:rPr>
          <w:lang w:val="en-US"/>
        </w:rPr>
        <w:fldChar w:fldCharType="separate"/>
      </w:r>
      <w:r w:rsidRPr="00360B53">
        <w:rPr>
          <w:rFonts w:cs="Times New Roman"/>
          <w:lang w:val="en-US"/>
        </w:rPr>
        <w:t>(JUNG, 2010)</w:t>
      </w:r>
      <w:r w:rsidRPr="00360B53">
        <w:rPr>
          <w:lang w:val="en-US"/>
        </w:rPr>
        <w:fldChar w:fldCharType="end"/>
      </w:r>
      <w:r w:rsidRPr="00CD5B1E">
        <w:rPr>
          <w:lang w:val="en-US"/>
        </w:rPr>
        <w:t xml:space="preserve">, from which it inherits the ability to extend existing layouts and filters to create new ones, which can be dynamically attached to the graphs that it presents. </w:t>
      </w:r>
    </w:p>
    <w:p w14:paraId="2AA6AA28" w14:textId="77777777" w:rsidR="00FF7707" w:rsidRPr="00CB063E" w:rsidRDefault="00FF7707" w:rsidP="00FF7707">
      <w:pPr>
        <w:rPr>
          <w:lang w:val="en-US"/>
        </w:rPr>
      </w:pPr>
      <w:r w:rsidRPr="00360B53">
        <w:rPr>
          <w:lang w:val="en-US"/>
        </w:rPr>
        <w:t xml:space="preserve">All graphs present similar behavior, allowing the window to be zoomed in or out, whether the user wants to see details of a particular area or an overview of the entire graph. By changing the window mode from </w:t>
      </w:r>
      <w:r w:rsidRPr="00360B53">
        <w:rPr>
          <w:i/>
          <w:lang w:val="en-US"/>
        </w:rPr>
        <w:t>transforming</w:t>
      </w:r>
      <w:r w:rsidRPr="000630C1">
        <w:rPr>
          <w:lang w:val="en-US"/>
        </w:rPr>
        <w:t xml:space="preserve"> to </w:t>
      </w:r>
      <w:r w:rsidRPr="007424E7">
        <w:rPr>
          <w:i/>
          <w:lang w:val="en-US"/>
        </w:rPr>
        <w:t>picking</w:t>
      </w:r>
      <w:r w:rsidRPr="007424E7">
        <w:rPr>
          <w:lang w:val="en-US"/>
        </w:rPr>
        <w:t>, it is possible to select a group of nodes and collapse them into one node, or simply drag them into new positions to have a better understanding of an area where the</w:t>
      </w:r>
      <w:r w:rsidRPr="00CB063E">
        <w:rPr>
          <w:lang w:val="en-US"/>
        </w:rPr>
        <w:t>re are too many crossing lines.</w:t>
      </w:r>
    </w:p>
    <w:p w14:paraId="56DA7D4C" w14:textId="77777777" w:rsidR="00FF7707" w:rsidRPr="00CB063E" w:rsidRDefault="00FF7707" w:rsidP="00FF7707">
      <w:pPr>
        <w:pStyle w:val="Ttulo2"/>
        <w:rPr>
          <w:lang w:val="en-US"/>
        </w:rPr>
      </w:pPr>
      <w:bookmarkStart w:id="221" w:name="_Ref397275331"/>
      <w:bookmarkStart w:id="222" w:name="_Toc399663057"/>
      <w:r w:rsidRPr="00CB063E">
        <w:rPr>
          <w:lang w:val="en-US"/>
        </w:rPr>
        <w:t>DyeVC Usage</w:t>
      </w:r>
      <w:bookmarkEnd w:id="221"/>
      <w:bookmarkEnd w:id="222"/>
    </w:p>
    <w:p w14:paraId="1705B25D" w14:textId="77777777" w:rsidR="00FF7707" w:rsidRPr="00360B53" w:rsidRDefault="00FF7707" w:rsidP="00FF7707">
      <w:pPr>
        <w:rPr>
          <w:lang w:val="en-US"/>
        </w:rPr>
      </w:pPr>
      <w:r w:rsidRPr="006D5673">
        <w:rPr>
          <w:lang w:val="en-US"/>
        </w:rPr>
        <w:t>As we discussed in the previous section</w:t>
      </w:r>
      <w:r>
        <w:rPr>
          <w:lang w:val="en-US"/>
        </w:rPr>
        <w:t>,</w:t>
      </w:r>
      <w:r w:rsidRPr="006D5673">
        <w:rPr>
          <w:lang w:val="en-US"/>
        </w:rPr>
        <w:t xml:space="preserve"> DyeVC uses Java Web Start technology and thus </w:t>
      </w:r>
      <w:r w:rsidRPr="001D4DF6">
        <w:rPr>
          <w:lang w:val="en-US"/>
        </w:rPr>
        <w:t xml:space="preserve">does not need to be formally installed. </w:t>
      </w:r>
      <w:r w:rsidRPr="004C352C">
        <w:rPr>
          <w:lang w:val="en-US"/>
        </w:rPr>
        <w:t>After launching the application for the first time, it creates a shortcut in the Desktop</w:t>
      </w:r>
      <w:r w:rsidRPr="008870B2">
        <w:rPr>
          <w:lang w:val="en-US"/>
        </w:rPr>
        <w:t xml:space="preserve">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Pr="00360B53">
        <w:rPr>
          <w:lang w:val="en-US"/>
        </w:rPr>
        <w:t xml:space="preserve">Figure </w:t>
      </w:r>
      <w:r>
        <w:rPr>
          <w:noProof/>
          <w:lang w:val="en-US"/>
        </w:rPr>
        <w:t>11</w:t>
      </w:r>
      <w:r w:rsidRPr="00360B53">
        <w:rPr>
          <w:lang w:val="en-US"/>
        </w:rPr>
        <w:fldChar w:fldCharType="end"/>
      </w:r>
      <w:r w:rsidRPr="00CD5B1E">
        <w:rPr>
          <w:lang w:val="en-US"/>
        </w:rPr>
        <w:t>.a)</w:t>
      </w:r>
      <w:r w:rsidRPr="00360B53">
        <w:rPr>
          <w:lang w:val="en-US"/>
        </w:rPr>
        <w:t xml:space="preserve">, </w:t>
      </w:r>
      <w:r>
        <w:rPr>
          <w:lang w:val="en-US"/>
        </w:rPr>
        <w:t>which</w:t>
      </w:r>
      <w:r w:rsidRPr="00360B53">
        <w:rPr>
          <w:lang w:val="en-US"/>
        </w:rPr>
        <w:t xml:space="preserve"> can be used to execute the application later on. After running the application, it lies on the system tray bar (</w:t>
      </w:r>
      <w:r w:rsidRPr="00360B53">
        <w:rPr>
          <w:lang w:val="en-US"/>
        </w:rPr>
        <w:fldChar w:fldCharType="begin"/>
      </w:r>
      <w:r w:rsidRPr="00CD5B1E">
        <w:rPr>
          <w:lang w:val="en-US"/>
        </w:rPr>
        <w:instrText xml:space="preserve"> REF _Ref397272209 \h </w:instrText>
      </w:r>
      <w:r w:rsidRPr="00360B53">
        <w:rPr>
          <w:lang w:val="en-US"/>
        </w:rPr>
      </w:r>
      <w:r w:rsidRPr="00360B53">
        <w:rPr>
          <w:lang w:val="en-US"/>
        </w:rPr>
        <w:fldChar w:fldCharType="separate"/>
      </w:r>
      <w:r w:rsidRPr="00360B53">
        <w:rPr>
          <w:lang w:val="en-US"/>
        </w:rPr>
        <w:t xml:space="preserve">Figure </w:t>
      </w:r>
      <w:r>
        <w:rPr>
          <w:noProof/>
          <w:lang w:val="en-US"/>
        </w:rPr>
        <w:t>11</w:t>
      </w:r>
      <w:r w:rsidRPr="00360B53">
        <w:rPr>
          <w:lang w:val="en-US"/>
        </w:rPr>
        <w:fldChar w:fldCharType="end"/>
      </w:r>
      <w:r w:rsidRPr="00CD5B1E">
        <w:rPr>
          <w:lang w:val="en-US"/>
        </w:rPr>
        <w:t>.b</w:t>
      </w:r>
      <w:r w:rsidRPr="00360B53">
        <w:rPr>
          <w:lang w:val="en-US"/>
        </w:rPr>
        <w:t>). A single click on the icon will show the application window and minimizing it will take it back to the tray bar.</w:t>
      </w:r>
    </w:p>
    <w:p w14:paraId="509866E3" w14:textId="77777777" w:rsidR="00FF7707" w:rsidRPr="00CD5B1E" w:rsidRDefault="00FF7707" w:rsidP="00FF7707">
      <w:pPr>
        <w:ind w:firstLine="0"/>
        <w:jc w:val="center"/>
        <w:rPr>
          <w:lang w:val="en-US"/>
        </w:rPr>
      </w:pPr>
      <w:r w:rsidRPr="00F96233">
        <w:rPr>
          <w:noProof/>
          <w:lang w:eastAsia="pt-BR"/>
        </w:rPr>
        <w:drawing>
          <wp:inline distT="0" distB="0" distL="0" distR="0" wp14:anchorId="27A824C7" wp14:editId="7897A2C2">
            <wp:extent cx="476250" cy="7810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sidRPr="00CD5B1E">
        <w:rPr>
          <w:lang w:val="en-US"/>
        </w:rPr>
        <w:tab/>
      </w:r>
      <w:r w:rsidRPr="00CD5B1E">
        <w:rPr>
          <w:lang w:val="en-US"/>
        </w:rPr>
        <w:tab/>
      </w:r>
      <w:r w:rsidRPr="00CD5B1E">
        <w:rPr>
          <w:lang w:val="en-US"/>
        </w:rPr>
        <w:tab/>
      </w:r>
      <w:r w:rsidRPr="00CD5B1E">
        <w:rPr>
          <w:lang w:val="en-US"/>
        </w:rPr>
        <w:tab/>
      </w:r>
      <w:r w:rsidRPr="00F96233">
        <w:rPr>
          <w:noProof/>
          <w:lang w:eastAsia="pt-BR"/>
        </w:rPr>
        <w:drawing>
          <wp:inline distT="0" distB="0" distL="0" distR="0" wp14:anchorId="6C4BDCB7" wp14:editId="355F5C94">
            <wp:extent cx="2819400" cy="1181100"/>
            <wp:effectExtent l="0" t="0" r="0" b="0"/>
            <wp:docPr id="57" name="Imagem 57"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eVC Startu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a:ln>
                      <a:noFill/>
                    </a:ln>
                  </pic:spPr>
                </pic:pic>
              </a:graphicData>
            </a:graphic>
          </wp:inline>
        </w:drawing>
      </w:r>
    </w:p>
    <w:p w14:paraId="01AFE8C9" w14:textId="77777777" w:rsidR="00FF7707" w:rsidRPr="00360B53" w:rsidRDefault="00FF7707" w:rsidP="00FF7707">
      <w:pPr>
        <w:pStyle w:val="PargrafodaLista"/>
        <w:numPr>
          <w:ilvl w:val="0"/>
          <w:numId w:val="9"/>
        </w:numPr>
        <w:rPr>
          <w:b/>
          <w:lang w:val="en-US"/>
        </w:rPr>
      </w:pPr>
      <w:r w:rsidRPr="00360B53">
        <w:rPr>
          <w:b/>
          <w:lang w:val="en-US"/>
        </w:rPr>
        <w:t>(b)</w:t>
      </w:r>
    </w:p>
    <w:p w14:paraId="54822416" w14:textId="77777777" w:rsidR="00FF7707" w:rsidRPr="00360B53" w:rsidRDefault="00FF7707" w:rsidP="00FF7707">
      <w:pPr>
        <w:pStyle w:val="Legenda"/>
        <w:rPr>
          <w:lang w:val="en-US"/>
        </w:rPr>
      </w:pPr>
      <w:bookmarkStart w:id="223" w:name="_Ref397272209"/>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Pr>
          <w:noProof/>
          <w:lang w:val="en-US"/>
        </w:rPr>
        <w:t>11</w:t>
      </w:r>
      <w:r w:rsidRPr="00F80481">
        <w:rPr>
          <w:lang w:val="en-US"/>
        </w:rPr>
        <w:fldChar w:fldCharType="end"/>
      </w:r>
      <w:bookmarkEnd w:id="223"/>
      <w:r w:rsidRPr="00CD5B1E">
        <w:rPr>
          <w:lang w:val="en-US"/>
        </w:rPr>
        <w:t xml:space="preserve"> – DyeVC icon on the Desktop and on</w:t>
      </w:r>
      <w:r w:rsidRPr="00360B53">
        <w:rPr>
          <w:lang w:val="en-US"/>
        </w:rPr>
        <w:t xml:space="preserve"> the tray bar</w:t>
      </w:r>
    </w:p>
    <w:p w14:paraId="1FAF3B42" w14:textId="77777777" w:rsidR="00FF7707" w:rsidRPr="00CD5B1E" w:rsidRDefault="00FF7707" w:rsidP="00FF7707">
      <w:pPr>
        <w:rPr>
          <w:lang w:val="en-US"/>
        </w:rPr>
      </w:pPr>
      <w:r w:rsidRPr="00360B53">
        <w:rPr>
          <w:lang w:val="en-US"/>
        </w:rPr>
        <w:t>After maximizing the application, the main window is shown (</w:t>
      </w:r>
      <w:r w:rsidRPr="00360B53">
        <w:rPr>
          <w:lang w:val="en-US"/>
        </w:rPr>
        <w:fldChar w:fldCharType="begin"/>
      </w:r>
      <w:r w:rsidRPr="00CD5B1E">
        <w:rPr>
          <w:lang w:val="en-US"/>
        </w:rPr>
        <w:instrText xml:space="preserve"> REF _Ref397272437 \h </w:instrText>
      </w:r>
      <w:r w:rsidRPr="00360B53">
        <w:rPr>
          <w:lang w:val="en-US"/>
        </w:rPr>
      </w:r>
      <w:r w:rsidRPr="00360B53">
        <w:rPr>
          <w:lang w:val="en-US"/>
        </w:rPr>
        <w:fldChar w:fldCharType="separate"/>
      </w:r>
      <w:r w:rsidRPr="00CD5B1E">
        <w:rPr>
          <w:lang w:val="en-US"/>
        </w:rPr>
        <w:t xml:space="preserve">Figure </w:t>
      </w:r>
      <w:r>
        <w:rPr>
          <w:noProof/>
          <w:lang w:val="en-US"/>
        </w:rPr>
        <w:t>12</w:t>
      </w:r>
      <w:r w:rsidRPr="00360B53">
        <w:rPr>
          <w:lang w:val="en-US"/>
        </w:rPr>
        <w:fldChar w:fldCharType="end"/>
      </w:r>
      <w:r w:rsidRPr="00CD5B1E">
        <w:rPr>
          <w:lang w:val="en-US"/>
        </w:rPr>
        <w:t>)</w:t>
      </w:r>
    </w:p>
    <w:p w14:paraId="20812699" w14:textId="77777777" w:rsidR="00FF7707" w:rsidRPr="00CD5B1E" w:rsidRDefault="00FF7707" w:rsidP="00FF7707">
      <w:pPr>
        <w:pStyle w:val="PrimeiroPargrafo"/>
        <w:jc w:val="center"/>
        <w:rPr>
          <w:lang w:val="en-US"/>
        </w:rPr>
      </w:pPr>
      <w:r w:rsidRPr="00F96233">
        <w:rPr>
          <w:noProof/>
        </w:rPr>
        <w:drawing>
          <wp:inline distT="0" distB="0" distL="0" distR="0" wp14:anchorId="266F7C99" wp14:editId="1E0BC377">
            <wp:extent cx="4333875" cy="3391449"/>
            <wp:effectExtent l="0" t="0" r="0" b="0"/>
            <wp:docPr id="58" name="Imagem 58" descr="DyeVC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eVC Startu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43517" cy="3398994"/>
                    </a:xfrm>
                    <a:prstGeom prst="rect">
                      <a:avLst/>
                    </a:prstGeom>
                    <a:noFill/>
                    <a:ln>
                      <a:noFill/>
                    </a:ln>
                  </pic:spPr>
                </pic:pic>
              </a:graphicData>
            </a:graphic>
          </wp:inline>
        </w:drawing>
      </w:r>
    </w:p>
    <w:p w14:paraId="15B28A56" w14:textId="77777777" w:rsidR="00FF7707" w:rsidRPr="00CD5B1E" w:rsidRDefault="00FF7707" w:rsidP="00FF7707">
      <w:pPr>
        <w:pStyle w:val="Legenda"/>
        <w:rPr>
          <w:lang w:val="en-US"/>
        </w:rPr>
      </w:pPr>
      <w:bookmarkStart w:id="224" w:name="_Ref397272437"/>
      <w:r w:rsidRPr="00CD5B1E">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Pr>
          <w:noProof/>
          <w:lang w:val="en-US"/>
        </w:rPr>
        <w:t>12</w:t>
      </w:r>
      <w:r w:rsidRPr="00F80481">
        <w:rPr>
          <w:lang w:val="en-US"/>
        </w:rPr>
        <w:fldChar w:fldCharType="end"/>
      </w:r>
      <w:bookmarkEnd w:id="224"/>
      <w:r w:rsidRPr="00CD5B1E">
        <w:rPr>
          <w:lang w:val="en-US"/>
        </w:rPr>
        <w:t xml:space="preserve"> – DyeVC main window</w:t>
      </w:r>
    </w:p>
    <w:p w14:paraId="7D71B50B" w14:textId="77777777" w:rsidR="00FF7707" w:rsidRPr="00CD5B1E" w:rsidRDefault="00FF7707" w:rsidP="00FF7707">
      <w:pPr>
        <w:rPr>
          <w:lang w:val="en-US"/>
        </w:rPr>
      </w:pPr>
      <w:r w:rsidRPr="00CD5B1E">
        <w:rPr>
          <w:lang w:val="en-US"/>
        </w:rPr>
        <w:t>The main window shows all monitored repositories, along with the following information in the Monitored Repositories panel:</w:t>
      </w:r>
    </w:p>
    <w:p w14:paraId="0E3B62DB" w14:textId="77777777" w:rsidR="00FF7707" w:rsidRPr="00465A20" w:rsidRDefault="00FF7707" w:rsidP="00FF7707">
      <w:pPr>
        <w:pStyle w:val="Listasemnumerao"/>
        <w:spacing w:after="0"/>
        <w:ind w:left="1069" w:hanging="360"/>
        <w:rPr>
          <w:lang w:val="en-US"/>
        </w:rPr>
      </w:pPr>
      <w:r w:rsidRPr="00CD5B1E">
        <w:rPr>
          <w:b/>
          <w:lang w:val="en-US"/>
        </w:rPr>
        <w:t>Status</w:t>
      </w:r>
      <w:r w:rsidRPr="00CD5B1E">
        <w:rPr>
          <w:lang w:val="en-US"/>
        </w:rPr>
        <w:t xml:space="preserve">: An icon representing the clone status related to its known partners (as discussed in Section </w:t>
      </w:r>
      <w:r w:rsidRPr="00F96233">
        <w:rPr>
          <w:lang w:val="en-US"/>
        </w:rPr>
        <w:fldChar w:fldCharType="begin"/>
      </w:r>
      <w:r w:rsidRPr="00CD5B1E">
        <w:rPr>
          <w:lang w:val="en-US"/>
        </w:rPr>
        <w:instrText xml:space="preserve"> REF _Ref391295186 \w \h </w:instrText>
      </w:r>
      <w:r w:rsidRPr="00F96233">
        <w:rPr>
          <w:lang w:val="en-US"/>
        </w:rPr>
      </w:r>
      <w:r w:rsidRPr="00F96233">
        <w:rPr>
          <w:lang w:val="en-US"/>
        </w:rPr>
        <w:fldChar w:fldCharType="separate"/>
      </w:r>
      <w:r>
        <w:rPr>
          <w:lang w:val="en-US"/>
        </w:rPr>
        <w:t>1.3.3</w:t>
      </w:r>
      <w:r w:rsidRPr="00F96233">
        <w:rPr>
          <w:lang w:val="en-US"/>
        </w:rPr>
        <w:fldChar w:fldCharType="end"/>
      </w:r>
      <w:r>
        <w:rPr>
          <w:lang w:val="en-US"/>
        </w:rPr>
        <w:t>)</w:t>
      </w:r>
      <w:r w:rsidRPr="00465A20">
        <w:rPr>
          <w:lang w:val="en-US"/>
        </w:rPr>
        <w:t>;</w:t>
      </w:r>
    </w:p>
    <w:p w14:paraId="174C28C7" w14:textId="77777777" w:rsidR="00FF7707" w:rsidRPr="00D63B6B" w:rsidRDefault="00FF7707" w:rsidP="00FF7707">
      <w:pPr>
        <w:pStyle w:val="Listasemnumerao"/>
        <w:spacing w:after="0"/>
        <w:ind w:left="1069" w:hanging="360"/>
        <w:rPr>
          <w:lang w:val="en-US"/>
        </w:rPr>
      </w:pPr>
      <w:r w:rsidRPr="00465A20">
        <w:rPr>
          <w:b/>
          <w:lang w:val="en-US"/>
        </w:rPr>
        <w:t>System Name</w:t>
      </w:r>
      <w:r w:rsidRPr="00465A20">
        <w:rPr>
          <w:lang w:val="en-US"/>
        </w:rPr>
        <w:t xml:space="preserve">: The system or project name </w:t>
      </w:r>
      <w:r>
        <w:rPr>
          <w:lang w:val="en-US"/>
        </w:rPr>
        <w:t>in</w:t>
      </w:r>
      <w:r w:rsidRPr="00465A20">
        <w:rPr>
          <w:lang w:val="en-US"/>
        </w:rPr>
        <w:t xml:space="preserve"> which the clone belongs to. Clones that belong to the same project are shown together in the topology view</w:t>
      </w:r>
      <w:r w:rsidRPr="00D63B6B">
        <w:rPr>
          <w:lang w:val="en-US"/>
        </w:rPr>
        <w:t>;</w:t>
      </w:r>
    </w:p>
    <w:p w14:paraId="5FC51D21" w14:textId="77777777" w:rsidR="00FF7707" w:rsidRPr="00FA67DB" w:rsidRDefault="00FF7707" w:rsidP="00FF7707">
      <w:pPr>
        <w:pStyle w:val="Listasemnumerao"/>
        <w:spacing w:after="0"/>
        <w:ind w:left="1069" w:hanging="360"/>
        <w:rPr>
          <w:lang w:val="en-US"/>
        </w:rPr>
      </w:pPr>
      <w:r w:rsidRPr="00086A36">
        <w:rPr>
          <w:b/>
          <w:lang w:val="en-US"/>
        </w:rPr>
        <w:t>Clone Name</w:t>
      </w:r>
      <w:r w:rsidRPr="00FA67DB">
        <w:rPr>
          <w:lang w:val="en-US"/>
        </w:rPr>
        <w:t>: The name that the user gives to this particular clone. It must be unique on each single machine for a particular system name;</w:t>
      </w:r>
    </w:p>
    <w:p w14:paraId="27FB55BA" w14:textId="77777777" w:rsidR="00FF7707" w:rsidRPr="00CD5B1E" w:rsidRDefault="00FF7707" w:rsidP="00FF7707">
      <w:pPr>
        <w:pStyle w:val="Listasemnumerao"/>
        <w:spacing w:after="0"/>
        <w:ind w:left="1069" w:hanging="360"/>
        <w:rPr>
          <w:lang w:val="en-US"/>
        </w:rPr>
      </w:pPr>
      <w:r w:rsidRPr="00CD5B1E">
        <w:rPr>
          <w:b/>
          <w:lang w:val="en-US"/>
        </w:rPr>
        <w:t>Id</w:t>
      </w:r>
      <w:r w:rsidRPr="00CD5B1E">
        <w:rPr>
          <w:lang w:val="en-US"/>
        </w:rPr>
        <w:t>: An internal unique id generated by DyeVC;</w:t>
      </w:r>
    </w:p>
    <w:p w14:paraId="70149922" w14:textId="77777777" w:rsidR="00FF7707" w:rsidRPr="00CD5B1E" w:rsidRDefault="00FF7707" w:rsidP="00FF7707">
      <w:pPr>
        <w:pStyle w:val="Listasemnumerao"/>
        <w:spacing w:after="240"/>
        <w:ind w:left="1069" w:hanging="360"/>
        <w:rPr>
          <w:lang w:val="en-US"/>
        </w:rPr>
      </w:pPr>
      <w:r w:rsidRPr="00CD5B1E">
        <w:rPr>
          <w:b/>
          <w:lang w:val="en-US"/>
        </w:rPr>
        <w:t>Clone Path</w:t>
      </w:r>
      <w:r w:rsidRPr="00CD5B1E">
        <w:rPr>
          <w:lang w:val="en-US"/>
        </w:rPr>
        <w:t>: The path in the local machine where this clone is found.</w:t>
      </w:r>
    </w:p>
    <w:p w14:paraId="6143A203" w14:textId="77777777" w:rsidR="00FF7707" w:rsidRPr="00086A36" w:rsidRDefault="00FF7707" w:rsidP="00FF7707">
      <w:pPr>
        <w:rPr>
          <w:lang w:val="en-US"/>
        </w:rPr>
      </w:pPr>
      <w:r w:rsidRPr="00CD5B1E">
        <w:rPr>
          <w:lang w:val="en-US"/>
        </w:rPr>
        <w:t>The application also shows relevant information regarding the monitoring status in the Messages panel. There is the possibility to see more detailed log messages</w:t>
      </w:r>
      <w:r>
        <w:rPr>
          <w:lang w:val="en-US"/>
        </w:rPr>
        <w:t xml:space="preserve"> by</w:t>
      </w:r>
      <w:r w:rsidRPr="00465A20">
        <w:rPr>
          <w:lang w:val="en-US"/>
        </w:rPr>
        <w:t xml:space="preserve"> clicking on </w:t>
      </w:r>
      <w:r w:rsidRPr="00D63B6B">
        <w:rPr>
          <w:b/>
          <w:lang w:val="en-US"/>
        </w:rPr>
        <w:t>View -&gt; Console Window</w:t>
      </w:r>
      <w:r w:rsidRPr="00086A36">
        <w:rPr>
          <w:lang w:val="en-US"/>
        </w:rPr>
        <w:t>.</w:t>
      </w:r>
      <w:r w:rsidRPr="00FA67DB">
        <w:rPr>
          <w:lang w:val="en-US"/>
        </w:rPr>
        <w:t xml:space="preserve"> A new window will be opened, where messages </w:t>
      </w:r>
      <w:r w:rsidRPr="00CD5B1E">
        <w:rPr>
          <w:lang w:val="en-US"/>
        </w:rPr>
        <w:t>are displayed according to their levels of criticality. The default behavior is to show INFO, WARN</w:t>
      </w:r>
      <w:r>
        <w:rPr>
          <w:lang w:val="en-US"/>
        </w:rPr>
        <w:t>,</w:t>
      </w:r>
      <w:r w:rsidRPr="00465A20">
        <w:rPr>
          <w:lang w:val="en-US"/>
        </w:rPr>
        <w:t xml:space="preserve"> and ERROR messages, but right clicking on the panel allows the user to change this behavior, allowing to also log TRACE</w:t>
      </w:r>
      <w:r w:rsidRPr="00D63B6B">
        <w:rPr>
          <w:lang w:val="en-US"/>
        </w:rPr>
        <w:t xml:space="preserve"> and DEBUG messages</w:t>
      </w:r>
      <w:r w:rsidRPr="00086A36">
        <w:rPr>
          <w:lang w:val="en-US"/>
        </w:rPr>
        <w:t>.</w:t>
      </w:r>
    </w:p>
    <w:p w14:paraId="7AAB463F" w14:textId="77777777" w:rsidR="00FF7707" w:rsidRPr="00360B53" w:rsidRDefault="00FF7707" w:rsidP="00FF7707">
      <w:pPr>
        <w:rPr>
          <w:lang w:val="en-US"/>
        </w:rPr>
      </w:pPr>
      <w:r w:rsidRPr="00FA67DB">
        <w:rPr>
          <w:lang w:val="en-US"/>
        </w:rPr>
        <w:t xml:space="preserve">The main screen will be initially empty as there is no repository being monitored. Clicking on </w:t>
      </w:r>
      <w:r w:rsidRPr="00CD5B1E">
        <w:rPr>
          <w:b/>
          <w:lang w:val="en-US"/>
        </w:rPr>
        <w:t>File -&gt; Add Project</w:t>
      </w:r>
      <w:r w:rsidRPr="00CD5B1E">
        <w:rPr>
          <w:lang w:val="en-US"/>
        </w:rPr>
        <w:t xml:space="preserve"> allows creating a new monitoring configuration (</w:t>
      </w:r>
      <w:r w:rsidRPr="00360B53">
        <w:rPr>
          <w:lang w:val="en-US"/>
        </w:rPr>
        <w:fldChar w:fldCharType="begin"/>
      </w:r>
      <w:r w:rsidRPr="00CD5B1E">
        <w:rPr>
          <w:lang w:val="en-US"/>
        </w:rPr>
        <w:instrText xml:space="preserve"> REF _Ref397274532 \h </w:instrText>
      </w:r>
      <w:r w:rsidRPr="00360B53">
        <w:rPr>
          <w:lang w:val="en-US"/>
        </w:rPr>
      </w:r>
      <w:r w:rsidRPr="00360B53">
        <w:rPr>
          <w:lang w:val="en-US"/>
        </w:rPr>
        <w:fldChar w:fldCharType="separate"/>
      </w:r>
      <w:r w:rsidRPr="00360B53">
        <w:rPr>
          <w:lang w:val="en-US"/>
        </w:rPr>
        <w:t xml:space="preserve">Figure </w:t>
      </w:r>
      <w:r>
        <w:rPr>
          <w:noProof/>
          <w:lang w:val="en-US"/>
        </w:rPr>
        <w:t>13</w:t>
      </w:r>
      <w:r w:rsidRPr="00360B53">
        <w:rPr>
          <w:lang w:val="en-US"/>
        </w:rPr>
        <w:fldChar w:fldCharType="end"/>
      </w:r>
      <w:r w:rsidRPr="00CD5B1E">
        <w:rPr>
          <w:lang w:val="en-US"/>
        </w:rPr>
        <w:t>)</w:t>
      </w:r>
      <w:r w:rsidRPr="00360B53">
        <w:rPr>
          <w:lang w:val="en-US"/>
        </w:rPr>
        <w:t>. The user can choose a system name from the ones provided on the drop-down list, or type a new one, and click on the Explore button to choose the path where the clone is located. The Clone Name will be automatically chosen by the application, based on the folder name where the clone is located. For instance, if the user points the Clone Address to /home/users/username/myprojects/xyz, the Clone Name of this configuration will be xyz.</w:t>
      </w:r>
    </w:p>
    <w:p w14:paraId="17B2D414" w14:textId="77777777" w:rsidR="00FF7707" w:rsidRPr="00CD5B1E" w:rsidRDefault="00FF7707" w:rsidP="00FF7707">
      <w:pPr>
        <w:rPr>
          <w:lang w:val="en-US"/>
        </w:rPr>
      </w:pPr>
      <w:r w:rsidRPr="00F96233">
        <w:rPr>
          <w:noProof/>
          <w:lang w:eastAsia="pt-BR"/>
        </w:rPr>
        <w:drawing>
          <wp:inline distT="0" distB="0" distL="0" distR="0" wp14:anchorId="44566374" wp14:editId="41322DF6">
            <wp:extent cx="4429125" cy="1509929"/>
            <wp:effectExtent l="0" t="0" r="0" b="0"/>
            <wp:docPr id="59" name="Imagem 59" descr="DyeVC Ad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yeVC Add Configurat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51479" cy="1517550"/>
                    </a:xfrm>
                    <a:prstGeom prst="rect">
                      <a:avLst/>
                    </a:prstGeom>
                    <a:noFill/>
                    <a:ln>
                      <a:noFill/>
                    </a:ln>
                  </pic:spPr>
                </pic:pic>
              </a:graphicData>
            </a:graphic>
          </wp:inline>
        </w:drawing>
      </w:r>
    </w:p>
    <w:p w14:paraId="427EBA0A" w14:textId="77777777" w:rsidR="00FF7707" w:rsidRPr="00360B53" w:rsidRDefault="00FF7707" w:rsidP="00FF7707">
      <w:pPr>
        <w:pStyle w:val="Legenda"/>
        <w:rPr>
          <w:lang w:val="en-US"/>
        </w:rPr>
      </w:pPr>
      <w:bookmarkStart w:id="225" w:name="_Ref397274532"/>
      <w:bookmarkStart w:id="226" w:name="_Ref397274521"/>
      <w:r w:rsidRPr="00360B53">
        <w:rPr>
          <w:lang w:val="en-US"/>
        </w:rPr>
        <w:t xml:space="preserve">Figure </w:t>
      </w:r>
      <w:r w:rsidRPr="00F80481">
        <w:rPr>
          <w:lang w:val="en-US"/>
        </w:rPr>
        <w:fldChar w:fldCharType="begin"/>
      </w:r>
      <w:r w:rsidRPr="00CD5B1E">
        <w:rPr>
          <w:lang w:val="en-US"/>
        </w:rPr>
        <w:instrText xml:space="preserve"> SEQ Figure \* ARABIC </w:instrText>
      </w:r>
      <w:r w:rsidRPr="00F80481">
        <w:rPr>
          <w:lang w:val="en-US"/>
        </w:rPr>
        <w:fldChar w:fldCharType="separate"/>
      </w:r>
      <w:r>
        <w:rPr>
          <w:noProof/>
          <w:lang w:val="en-US"/>
        </w:rPr>
        <w:t>13</w:t>
      </w:r>
      <w:r w:rsidRPr="00F80481">
        <w:rPr>
          <w:lang w:val="en-US"/>
        </w:rPr>
        <w:fldChar w:fldCharType="end"/>
      </w:r>
      <w:bookmarkEnd w:id="225"/>
      <w:r w:rsidRPr="00CD5B1E">
        <w:rPr>
          <w:lang w:val="en-US"/>
        </w:rPr>
        <w:t xml:space="preserve"> – Creating </w:t>
      </w:r>
      <w:r w:rsidRPr="00360B53">
        <w:rPr>
          <w:lang w:val="en-US"/>
        </w:rPr>
        <w:t>a new monitoring configuration</w:t>
      </w:r>
      <w:bookmarkEnd w:id="226"/>
    </w:p>
    <w:p w14:paraId="12B3E302" w14:textId="77777777" w:rsidR="00FF7707" w:rsidRPr="006D5673" w:rsidRDefault="00FF7707" w:rsidP="00FF7707">
      <w:pPr>
        <w:rPr>
          <w:lang w:val="en-US"/>
        </w:rPr>
      </w:pPr>
      <w:r w:rsidRPr="00360B53">
        <w:rPr>
          <w:lang w:val="en-US"/>
        </w:rPr>
        <w:t xml:space="preserve">Once repositories </w:t>
      </w:r>
      <w:r>
        <w:rPr>
          <w:lang w:val="en-US"/>
        </w:rPr>
        <w:t xml:space="preserve">are </w:t>
      </w:r>
      <w:r w:rsidRPr="00360B53">
        <w:rPr>
          <w:lang w:val="en-US"/>
        </w:rPr>
        <w:t xml:space="preserve">being monitored, the user </w:t>
      </w:r>
      <w:r>
        <w:rPr>
          <w:lang w:val="en-US"/>
        </w:rPr>
        <w:t>is</w:t>
      </w:r>
      <w:r w:rsidRPr="00360B53">
        <w:rPr>
          <w:lang w:val="en-US"/>
        </w:rPr>
        <w:t xml:space="preserve"> able to navigate through all the  visualization levels discussed in Section </w:t>
      </w:r>
      <w:r w:rsidRPr="00360B53">
        <w:rPr>
          <w:lang w:val="en-US"/>
        </w:rPr>
        <w:fldChar w:fldCharType="begin"/>
      </w:r>
      <w:r w:rsidRPr="00CD5B1E">
        <w:rPr>
          <w:lang w:val="en-US"/>
        </w:rPr>
        <w:instrText xml:space="preserve"> REF _Ref397239844 \w \h </w:instrText>
      </w:r>
      <w:r w:rsidRPr="00360B53">
        <w:rPr>
          <w:lang w:val="en-US"/>
        </w:rPr>
      </w:r>
      <w:r w:rsidRPr="00360B53">
        <w:rPr>
          <w:lang w:val="en-US"/>
        </w:rPr>
        <w:fldChar w:fldCharType="separate"/>
      </w:r>
      <w:r>
        <w:rPr>
          <w:lang w:val="en-US"/>
        </w:rPr>
        <w:t>1.3</w:t>
      </w:r>
      <w:r w:rsidRPr="00360B53">
        <w:rPr>
          <w:lang w:val="en-US"/>
        </w:rPr>
        <w:fldChar w:fldCharType="end"/>
      </w:r>
      <w:r w:rsidRPr="00CD5B1E">
        <w:rPr>
          <w:lang w:val="en-US"/>
        </w:rPr>
        <w:t>, where each one of them is described, with examples</w:t>
      </w:r>
      <w:r w:rsidRPr="00360B53">
        <w:rPr>
          <w:lang w:val="en-US"/>
        </w:rPr>
        <w:t>. Level 1 (Notifications) will be shown as notifications in tray bar; Level 2 (Topology) will be presented</w:t>
      </w:r>
      <w:r w:rsidRPr="000630C1">
        <w:rPr>
          <w:lang w:val="en-US"/>
        </w:rPr>
        <w:t xml:space="preserve"> by right clicking on </w:t>
      </w:r>
      <w:r w:rsidRPr="007424E7">
        <w:rPr>
          <w:lang w:val="en-US"/>
        </w:rPr>
        <w:t xml:space="preserve">a repository and choosing </w:t>
      </w:r>
      <w:r w:rsidRPr="007424E7">
        <w:rPr>
          <w:b/>
          <w:lang w:val="en-US"/>
        </w:rPr>
        <w:t>Show Topology</w:t>
      </w:r>
      <w:r w:rsidRPr="00CB063E">
        <w:rPr>
          <w:lang w:val="en-US"/>
        </w:rPr>
        <w:t xml:space="preserve">; Level 3 (Tracked Branches) will be shown by hovering the mouse </w:t>
      </w:r>
      <w:r>
        <w:rPr>
          <w:lang w:val="en-US"/>
        </w:rPr>
        <w:t>over</w:t>
      </w:r>
      <w:r w:rsidRPr="00CB063E">
        <w:rPr>
          <w:lang w:val="en-US"/>
        </w:rPr>
        <w:t xml:space="preserve"> any monitored repository; and Level 4 (Commits) will be accessible by right clicking on a repository and choosing </w:t>
      </w:r>
      <w:r w:rsidRPr="00CB063E">
        <w:rPr>
          <w:b/>
          <w:lang w:val="en-US"/>
        </w:rPr>
        <w:t>Show Commit History</w:t>
      </w:r>
      <w:r w:rsidRPr="006D5673">
        <w:rPr>
          <w:lang w:val="en-US"/>
        </w:rPr>
        <w:t>.</w:t>
      </w:r>
    </w:p>
    <w:p w14:paraId="1A18813F" w14:textId="77777777" w:rsidR="00FF7707" w:rsidRPr="001D4DF6" w:rsidRDefault="00FF7707" w:rsidP="00FF7707">
      <w:pPr>
        <w:pStyle w:val="Ttulo2"/>
        <w:rPr>
          <w:lang w:val="en-US"/>
        </w:rPr>
      </w:pPr>
      <w:bookmarkStart w:id="227" w:name="_Ref397275417"/>
      <w:bookmarkStart w:id="228" w:name="_Toc399663058"/>
      <w:r w:rsidRPr="001D4DF6">
        <w:rPr>
          <w:lang w:val="en-US"/>
        </w:rPr>
        <w:t>Final Considerations</w:t>
      </w:r>
      <w:bookmarkEnd w:id="227"/>
      <w:bookmarkEnd w:id="228"/>
    </w:p>
    <w:p w14:paraId="3923063C" w14:textId="77777777" w:rsidR="00FF7707" w:rsidRPr="008A49BB" w:rsidRDefault="00FF7707" w:rsidP="00FF7707">
      <w:pPr>
        <w:rPr>
          <w:lang w:val="en-US"/>
        </w:rPr>
      </w:pPr>
      <w:r w:rsidRPr="004C352C">
        <w:rPr>
          <w:lang w:val="en-US"/>
        </w:rPr>
        <w:t>In projects that use DVCS, there may be several clones where changes are being inserted simultaneously. These clones may communicate with each other indistinctively, turning the administration of such environment into a tough task. Today, administrators have no way to visualize</w:t>
      </w:r>
      <w:r w:rsidRPr="008870B2">
        <w:rPr>
          <w:lang w:val="en-US"/>
        </w:rPr>
        <w:t xml:space="preserve"> the various clones and their dependencies</w:t>
      </w:r>
      <w:r w:rsidRPr="001657E3">
        <w:rPr>
          <w:lang w:val="en-US"/>
        </w:rPr>
        <w:t>, and developers have limited choices to provide awareness regarding parallel changes.</w:t>
      </w:r>
    </w:p>
    <w:p w14:paraId="0FB2F60E" w14:textId="77777777" w:rsidR="00FF7707" w:rsidRPr="005973EB" w:rsidRDefault="00FF7707" w:rsidP="00FF7707">
      <w:pPr>
        <w:rPr>
          <w:lang w:val="en-US"/>
        </w:rPr>
      </w:pPr>
      <w:r w:rsidRPr="008C37C4">
        <w:rPr>
          <w:lang w:val="en-US"/>
        </w:rPr>
        <w:t>In this chapter, we presented the DyeVC approach</w:t>
      </w:r>
      <w:r w:rsidRPr="009B2681">
        <w:rPr>
          <w:lang w:val="en-US"/>
        </w:rPr>
        <w:t>, which supports the development and administration under DVCS environments, providing awareness in a non-obtrusive way, enabling administrators to visualize the repository topology and establishing an extensible platform to present information and metrics</w:t>
      </w:r>
      <w:r w:rsidRPr="005973EB">
        <w:rPr>
          <w:lang w:val="en-US"/>
        </w:rPr>
        <w:t>. We also discussed aspects of its implementation and usage.</w:t>
      </w:r>
    </w:p>
    <w:p w14:paraId="5F962AC9" w14:textId="77777777" w:rsidR="00581A4A" w:rsidRPr="00E92F36" w:rsidRDefault="00FF7707" w:rsidP="00FF7707">
      <w:pPr>
        <w:rPr>
          <w:lang w:val="en-US"/>
        </w:rPr>
      </w:pPr>
      <w:r w:rsidRPr="00A628E9">
        <w:rPr>
          <w:lang w:val="en-US"/>
        </w:rPr>
        <w:t>The next chapter presents an experimental study to evaluate DyeVC in real projects.</w:t>
      </w:r>
      <w:r w:rsidR="00581A4A" w:rsidRPr="00E92F36">
        <w:rPr>
          <w:lang w:val="en-US"/>
        </w:rPr>
        <w:br w:type="page"/>
      </w:r>
    </w:p>
    <w:p w14:paraId="1EF44799" w14:textId="77777777" w:rsidR="00581A4A" w:rsidRPr="00E92F36" w:rsidRDefault="00581A4A" w:rsidP="00581A4A">
      <w:pPr>
        <w:pStyle w:val="Ttulo1"/>
        <w:rPr>
          <w:lang w:val="en-US"/>
        </w:rPr>
      </w:pPr>
      <w:bookmarkStart w:id="229" w:name="_Toc393357591"/>
      <w:bookmarkStart w:id="230" w:name="_Ref393357902"/>
      <w:r w:rsidRPr="00E92F36">
        <w:rPr>
          <w:lang w:val="en-US"/>
        </w:rPr>
        <w:t>– e</w:t>
      </w:r>
      <w:r w:rsidR="00593F6D" w:rsidRPr="00E92F36">
        <w:rPr>
          <w:lang w:val="en-US"/>
        </w:rPr>
        <w:t>valuation</w:t>
      </w:r>
      <w:bookmarkEnd w:id="229"/>
      <w:bookmarkEnd w:id="230"/>
    </w:p>
    <w:p w14:paraId="1C6B859C" w14:textId="77777777" w:rsidR="00FF7707" w:rsidRPr="00C83821" w:rsidRDefault="00FF7707" w:rsidP="00FF7707">
      <w:pPr>
        <w:pStyle w:val="Ttulo2"/>
        <w:rPr>
          <w:lang w:val="en-US"/>
        </w:rPr>
      </w:pPr>
      <w:bookmarkStart w:id="231" w:name="_Toc397616265"/>
      <w:r>
        <w:rPr>
          <w:lang w:val="en-US"/>
        </w:rPr>
        <w:t>Introduction</w:t>
      </w:r>
      <w:bookmarkEnd w:id="231"/>
    </w:p>
    <w:p w14:paraId="63F18105" w14:textId="77777777" w:rsidR="00FF7707" w:rsidRDefault="00FF7707" w:rsidP="00FF7707">
      <w:pPr>
        <w:rPr>
          <w:lang w:val="en-US"/>
        </w:rPr>
      </w:pPr>
      <w:r w:rsidRPr="00A0413C">
        <w:rPr>
          <w:lang w:val="en-US"/>
        </w:rPr>
        <w:t xml:space="preserve">The </w:t>
      </w:r>
      <w:r>
        <w:rPr>
          <w:lang w:val="en-US"/>
        </w:rPr>
        <w:t>purpose of this chapter is related to the research questions</w:t>
      </w:r>
      <w:r w:rsidRPr="00A0413C">
        <w:rPr>
          <w:lang w:val="en-US"/>
        </w:rPr>
        <w:t xml:space="preserve"> </w:t>
      </w:r>
      <w:r>
        <w:rPr>
          <w:lang w:val="en-US"/>
        </w:rPr>
        <w:t xml:space="preserve">posed in </w:t>
      </w:r>
      <w:r w:rsidRPr="00A0413C">
        <w:rPr>
          <w:color w:val="FF0000"/>
          <w:lang w:val="en-US"/>
        </w:rPr>
        <w:t>&lt;Include link to Introduction&gt;</w:t>
      </w:r>
      <w:r>
        <w:rPr>
          <w:lang w:val="en-US"/>
        </w:rPr>
        <w:t>:</w:t>
      </w:r>
    </w:p>
    <w:p w14:paraId="42EF845E" w14:textId="77777777" w:rsidR="00FF7707" w:rsidRPr="00E92F36" w:rsidRDefault="00FF7707" w:rsidP="00FF7707">
      <w:pPr>
        <w:pStyle w:val="Listasemnumerao"/>
        <w:spacing w:after="0"/>
        <w:ind w:left="1069" w:hanging="360"/>
        <w:rPr>
          <w:lang w:val="en-US"/>
        </w:rPr>
      </w:pPr>
      <w:r w:rsidRPr="00E92F36">
        <w:rPr>
          <w:lang w:val="en-US"/>
        </w:rPr>
        <w:t>Q1: Which clones were created from a repository?</w:t>
      </w:r>
    </w:p>
    <w:p w14:paraId="79B5E509" w14:textId="77777777" w:rsidR="00FF7707" w:rsidRPr="00E92F36" w:rsidRDefault="00FF7707" w:rsidP="00FF7707">
      <w:pPr>
        <w:pStyle w:val="Listasemnumerao"/>
        <w:spacing w:after="0"/>
        <w:ind w:left="1069" w:hanging="360"/>
        <w:rPr>
          <w:lang w:val="en-US"/>
        </w:rPr>
      </w:pPr>
      <w:r w:rsidRPr="00E92F36">
        <w:rPr>
          <w:lang w:val="en-US"/>
        </w:rPr>
        <w:t>Q2: What are the dependencies between different clones?</w:t>
      </w:r>
    </w:p>
    <w:p w14:paraId="522070C5" w14:textId="77777777" w:rsidR="00FF7707" w:rsidRPr="00E92F36" w:rsidRDefault="00FF7707" w:rsidP="00FF7707">
      <w:pPr>
        <w:pStyle w:val="Listasemnumerao"/>
        <w:spacing w:after="0"/>
        <w:ind w:left="1069" w:hanging="360"/>
        <w:rPr>
          <w:lang w:val="en-US"/>
        </w:rPr>
      </w:pPr>
      <w:r w:rsidRPr="00E92F36">
        <w:rPr>
          <w:lang w:val="en-US"/>
        </w:rPr>
        <w:t>Q3: Which changes are under work in parallel (in different clones or different branches) and which of them are available to be incorporated into my work?</w:t>
      </w:r>
    </w:p>
    <w:p w14:paraId="419321FD" w14:textId="77777777" w:rsidR="00FF7707" w:rsidRDefault="00FF7707" w:rsidP="00FF7707">
      <w:pPr>
        <w:pStyle w:val="Listasemnumerao"/>
        <w:spacing w:after="0"/>
        <w:ind w:left="1069" w:hanging="360"/>
        <w:rPr>
          <w:lang w:val="en-US"/>
        </w:rPr>
      </w:pPr>
      <w:r w:rsidRPr="00E92F36">
        <w:rPr>
          <w:lang w:val="en-US"/>
        </w:rPr>
        <w:t>Q4: Is it computationally feasible to gather this information from all known repositories, keeping them av</w:t>
      </w:r>
      <w:r>
        <w:rPr>
          <w:lang w:val="en-US"/>
        </w:rPr>
        <w:t>ailable to be used when needed?</w:t>
      </w:r>
    </w:p>
    <w:p w14:paraId="448BBA61" w14:textId="77777777" w:rsidR="00FF7707" w:rsidRDefault="00FF7707" w:rsidP="00FF7707">
      <w:pPr>
        <w:spacing w:before="240"/>
        <w:rPr>
          <w:lang w:val="en-US"/>
        </w:rPr>
      </w:pPr>
      <w:r>
        <w:rPr>
          <w:lang w:val="en-US"/>
        </w:rPr>
        <w:t>To assess the feasibility of our approach in answering these questions, we</w:t>
      </w:r>
      <w:r w:rsidRPr="00E92F36">
        <w:rPr>
          <w:lang w:val="en-US"/>
        </w:rPr>
        <w:t xml:space="preserve"> performed two experiments. First, we conducted a </w:t>
      </w:r>
      <w:r w:rsidRPr="00E92F36">
        <w:rPr>
          <w:i/>
          <w:lang w:val="en-US"/>
        </w:rPr>
        <w:t xml:space="preserve">post-hoc </w:t>
      </w:r>
      <w:r w:rsidRPr="00E92F36">
        <w:rPr>
          <w:lang w:val="en-US"/>
        </w:rPr>
        <w:t xml:space="preserve">analysis in a real project, to check if DyeVC can </w:t>
      </w:r>
      <w:r>
        <w:rPr>
          <w:lang w:val="en-US"/>
        </w:rPr>
        <w:t xml:space="preserve">help answering questions Q1-Q3. </w:t>
      </w:r>
      <w:r w:rsidRPr="00E92F36">
        <w:rPr>
          <w:lang w:val="en-US"/>
        </w:rPr>
        <w:t xml:space="preserve">Next, we took some real projects of different sizes and from different sources, </w:t>
      </w:r>
      <w:r>
        <w:rPr>
          <w:lang w:val="en-US"/>
        </w:rPr>
        <w:t>in order to evaluate the scalability of our approach</w:t>
      </w:r>
      <w:r w:rsidRPr="00E92F36">
        <w:rPr>
          <w:lang w:val="en-US"/>
        </w:rPr>
        <w:t xml:space="preserve"> huge amounts of information using our approach, </w:t>
      </w:r>
      <w:r>
        <w:rPr>
          <w:lang w:val="en-US"/>
        </w:rPr>
        <w:t>aiming at answering question Q4.</w:t>
      </w:r>
    </w:p>
    <w:p w14:paraId="3F7A026A" w14:textId="77777777" w:rsidR="00FF7707" w:rsidRPr="00A0413C" w:rsidRDefault="00FF7707" w:rsidP="00FF7707">
      <w:pPr>
        <w:spacing w:before="240"/>
        <w:rPr>
          <w:lang w:val="en-US"/>
        </w:rPr>
      </w:pPr>
      <w:r>
        <w:rPr>
          <w:lang w:val="en-US"/>
        </w:rPr>
        <w:t xml:space="preserve">This chapter is organized as follows: Section </w:t>
      </w:r>
      <w:r>
        <w:rPr>
          <w:lang w:val="en-US"/>
        </w:rPr>
        <w:fldChar w:fldCharType="begin"/>
      </w:r>
      <w:r>
        <w:rPr>
          <w:lang w:val="en-US"/>
        </w:rPr>
        <w:instrText xml:space="preserve"> REF _Ref398454514 \w \h </w:instrText>
      </w:r>
      <w:r>
        <w:rPr>
          <w:lang w:val="en-US"/>
        </w:rPr>
      </w:r>
      <w:r>
        <w:rPr>
          <w:lang w:val="en-US"/>
        </w:rPr>
        <w:fldChar w:fldCharType="separate"/>
      </w:r>
      <w:r>
        <w:rPr>
          <w:lang w:val="en-US"/>
        </w:rPr>
        <w:t>1.2</w:t>
      </w:r>
      <w:r>
        <w:rPr>
          <w:lang w:val="en-US"/>
        </w:rPr>
        <w:fldChar w:fldCharType="end"/>
      </w:r>
      <w:r>
        <w:rPr>
          <w:lang w:val="en-US"/>
        </w:rPr>
        <w:t xml:space="preserve"> describes the </w:t>
      </w:r>
      <w:r>
        <w:rPr>
          <w:i/>
          <w:lang w:val="en-US"/>
        </w:rPr>
        <w:t>post-hoc</w:t>
      </w:r>
      <w:r>
        <w:rPr>
          <w:lang w:val="en-US"/>
        </w:rPr>
        <w:t xml:space="preserve"> analysis experiment. Section </w:t>
      </w:r>
      <w:r>
        <w:rPr>
          <w:lang w:val="en-US"/>
        </w:rPr>
        <w:fldChar w:fldCharType="begin"/>
      </w:r>
      <w:r>
        <w:rPr>
          <w:lang w:val="en-US"/>
        </w:rPr>
        <w:instrText xml:space="preserve"> REF _Ref398454550 \w \h </w:instrText>
      </w:r>
      <w:r>
        <w:rPr>
          <w:lang w:val="en-US"/>
        </w:rPr>
      </w:r>
      <w:r>
        <w:rPr>
          <w:lang w:val="en-US"/>
        </w:rPr>
        <w:fldChar w:fldCharType="separate"/>
      </w:r>
      <w:r>
        <w:rPr>
          <w:lang w:val="en-US"/>
        </w:rPr>
        <w:t>1.3</w:t>
      </w:r>
      <w:r>
        <w:rPr>
          <w:lang w:val="en-US"/>
        </w:rPr>
        <w:fldChar w:fldCharType="end"/>
      </w:r>
      <w:r>
        <w:rPr>
          <w:lang w:val="en-US"/>
        </w:rPr>
        <w:t xml:space="preserve"> describes the performance evaluation of our approach. </w:t>
      </w:r>
      <w:r w:rsidRPr="00A0413C">
        <w:rPr>
          <w:lang w:val="en-US"/>
        </w:rPr>
        <w:t xml:space="preserve">Section </w:t>
      </w:r>
      <w:r>
        <w:rPr>
          <w:lang w:val="en-US"/>
        </w:rPr>
        <w:fldChar w:fldCharType="begin"/>
      </w:r>
      <w:r>
        <w:rPr>
          <w:lang w:val="en-US"/>
        </w:rPr>
        <w:instrText xml:space="preserve"> REF _Ref398454717 \w \h </w:instrText>
      </w:r>
      <w:r>
        <w:rPr>
          <w:lang w:val="en-US"/>
        </w:rPr>
      </w:r>
      <w:r>
        <w:rPr>
          <w:lang w:val="en-US"/>
        </w:rPr>
        <w:fldChar w:fldCharType="separate"/>
      </w:r>
      <w:r>
        <w:rPr>
          <w:lang w:val="en-US"/>
        </w:rPr>
        <w:t>1.4</w:t>
      </w:r>
      <w:r>
        <w:rPr>
          <w:lang w:val="en-US"/>
        </w:rPr>
        <w:fldChar w:fldCharType="end"/>
      </w:r>
      <w:r w:rsidRPr="00A0413C">
        <w:rPr>
          <w:lang w:val="en-US"/>
        </w:rPr>
        <w:t xml:space="preserve"> discusses some threats to validity of the</w:t>
      </w:r>
      <w:r>
        <w:rPr>
          <w:lang w:val="en-US"/>
        </w:rPr>
        <w:t xml:space="preserve"> experiment. Lastly, Section </w:t>
      </w:r>
      <w:r>
        <w:rPr>
          <w:lang w:val="en-US"/>
        </w:rPr>
        <w:fldChar w:fldCharType="begin"/>
      </w:r>
      <w:r>
        <w:rPr>
          <w:lang w:val="en-US"/>
        </w:rPr>
        <w:instrText xml:space="preserve"> REF _Ref398454730 \w \h </w:instrText>
      </w:r>
      <w:r>
        <w:rPr>
          <w:lang w:val="en-US"/>
        </w:rPr>
      </w:r>
      <w:r>
        <w:rPr>
          <w:lang w:val="en-US"/>
        </w:rPr>
        <w:fldChar w:fldCharType="separate"/>
      </w:r>
      <w:r>
        <w:rPr>
          <w:lang w:val="en-US"/>
        </w:rPr>
        <w:t>1.5</w:t>
      </w:r>
      <w:r>
        <w:rPr>
          <w:lang w:val="en-US"/>
        </w:rPr>
        <w:fldChar w:fldCharType="end"/>
      </w:r>
      <w:r w:rsidRPr="00A0413C">
        <w:rPr>
          <w:lang w:val="en-US"/>
        </w:rPr>
        <w:t xml:space="preserve"> presents the final considerations of this chapter.</w:t>
      </w:r>
    </w:p>
    <w:p w14:paraId="46BB7AEB" w14:textId="77777777" w:rsidR="00FF7707" w:rsidRPr="00E92F36" w:rsidRDefault="00FF7707" w:rsidP="00FF7707">
      <w:pPr>
        <w:pStyle w:val="Ttulo2"/>
        <w:rPr>
          <w:lang w:val="en-US"/>
        </w:rPr>
      </w:pPr>
      <w:bookmarkStart w:id="232" w:name="_Toc393357592"/>
      <w:bookmarkStart w:id="233" w:name="_Toc397616266"/>
      <w:bookmarkStart w:id="234" w:name="_Ref398454514"/>
      <w:r w:rsidRPr="000301C6">
        <w:rPr>
          <w:lang w:val="en-US"/>
        </w:rPr>
        <w:t>Analyzing</w:t>
      </w:r>
      <w:r w:rsidRPr="00E92F36">
        <w:rPr>
          <w:lang w:val="en-US"/>
        </w:rPr>
        <w:t xml:space="preserve"> a real project with DyeVC</w:t>
      </w:r>
      <w:bookmarkEnd w:id="232"/>
      <w:bookmarkEnd w:id="233"/>
      <w:bookmarkEnd w:id="234"/>
    </w:p>
    <w:p w14:paraId="21675E1E" w14:textId="77777777" w:rsidR="00FF7707" w:rsidRPr="00E92F36" w:rsidRDefault="00FF7707" w:rsidP="00FF7707">
      <w:pPr>
        <w:rPr>
          <w:lang w:val="en-US"/>
        </w:rPr>
      </w:pPr>
      <w:r w:rsidRPr="004B6024">
        <w:rPr>
          <w:lang w:val="en-US"/>
        </w:rPr>
        <w:t xml:space="preserve">We conducted a </w:t>
      </w:r>
      <w:r w:rsidRPr="004B6024">
        <w:rPr>
          <w:i/>
          <w:lang w:val="en-US"/>
        </w:rPr>
        <w:t>post-hoc</w:t>
      </w:r>
      <w:r w:rsidRPr="004B6024">
        <w:rPr>
          <w:lang w:val="en-US"/>
        </w:rPr>
        <w:t xml:space="preserve"> analysis using a real open source project to demonstrate that our approach can help answering questions Q1-Q3</w:t>
      </w:r>
      <w:r w:rsidRPr="00E92F36">
        <w:rPr>
          <w:lang w:val="en-US"/>
        </w:rPr>
        <w:t>. We used the JQuery project</w:t>
      </w:r>
      <w:r w:rsidRPr="00BC5B33">
        <w:rPr>
          <w:rStyle w:val="Refdenotaderodap"/>
        </w:rPr>
        <w:footnoteReference w:id="12"/>
      </w:r>
      <w:r w:rsidRPr="00E92F36">
        <w:rPr>
          <w:lang w:val="en-US"/>
        </w:rPr>
        <w:t>, a project that began in 2006 and had 6,222 commits by the time of the evaluation. We used the repository history and reconstructed it, simulating the actions that occurred in the past. We do not replicate the repository histo</w:t>
      </w:r>
      <w:r>
        <w:rPr>
          <w:lang w:val="en-US"/>
        </w:rPr>
        <w:t>ry here, due to its size, but the repository</w:t>
      </w:r>
      <w:r w:rsidRPr="00E92F36">
        <w:rPr>
          <w:lang w:val="en-US"/>
        </w:rPr>
        <w:t xml:space="preserve"> is public available at </w:t>
      </w:r>
      <w:r>
        <w:rPr>
          <w:lang w:val="en-US"/>
        </w:rPr>
        <w:t>GitHub</w:t>
      </w:r>
      <w:r w:rsidRPr="00E92F36">
        <w:rPr>
          <w:lang w:val="en-US"/>
        </w:rPr>
        <w:t xml:space="preserve">. </w:t>
      </w:r>
      <w:r>
        <w:rPr>
          <w:lang w:val="en-US"/>
        </w:rPr>
        <w:t>We used c</w:t>
      </w:r>
      <w:r w:rsidRPr="00E92F36">
        <w:rPr>
          <w:lang w:val="en-US"/>
        </w:rPr>
        <w:t xml:space="preserve">omments generated automatically </w:t>
      </w:r>
      <w:r>
        <w:rPr>
          <w:lang w:val="en-US"/>
        </w:rPr>
        <w:t xml:space="preserve">by Git to </w:t>
      </w:r>
      <w:r w:rsidRPr="00E92F36">
        <w:rPr>
          <w:lang w:val="en-US"/>
        </w:rPr>
        <w:t xml:space="preserve">help us </w:t>
      </w:r>
      <w:r>
        <w:rPr>
          <w:lang w:val="en-US"/>
        </w:rPr>
        <w:t>to depict</w:t>
      </w:r>
      <w:r w:rsidRPr="00E92F36">
        <w:rPr>
          <w:lang w:val="en-US"/>
        </w:rPr>
        <w:t xml:space="preserve"> specific flows</w:t>
      </w:r>
      <w:r>
        <w:rPr>
          <w:lang w:val="en-US"/>
        </w:rPr>
        <w:t xml:space="preserve"> that happened in the past</w:t>
      </w:r>
      <w:r w:rsidRPr="00E92F36">
        <w:rPr>
          <w:lang w:val="en-US"/>
        </w:rPr>
        <w:t xml:space="preserve">. For example, the </w:t>
      </w:r>
      <w:r w:rsidRPr="00370550">
        <w:rPr>
          <w:szCs w:val="24"/>
          <w:lang w:val="en-US"/>
        </w:rPr>
        <w:t xml:space="preserve">comment </w:t>
      </w:r>
      <w:r w:rsidRPr="00370550">
        <w:rPr>
          <w:rFonts w:cs="Times New Roman"/>
          <w:i/>
          <w:szCs w:val="24"/>
          <w:lang w:val="en-US"/>
        </w:rPr>
        <w:t>“</w:t>
      </w:r>
      <w:r w:rsidRPr="00370550">
        <w:rPr>
          <w:rFonts w:cs="Times New Roman"/>
          <w:bCs/>
          <w:i/>
          <w:szCs w:val="24"/>
          <w:lang w:val="en-US"/>
        </w:rPr>
        <w:t>Merge branch 'master' of https://github.com/scottjehl/jquery into scottjehl-master</w:t>
      </w:r>
      <w:r w:rsidRPr="00370550">
        <w:rPr>
          <w:rFonts w:cs="Times New Roman"/>
          <w:i/>
          <w:szCs w:val="24"/>
          <w:lang w:val="en-US"/>
        </w:rPr>
        <w:t>”</w:t>
      </w:r>
      <w:r w:rsidRPr="00370550">
        <w:rPr>
          <w:szCs w:val="24"/>
          <w:lang w:val="en-US"/>
        </w:rPr>
        <w:t xml:space="preserve"> tells us that there</w:t>
      </w:r>
      <w:r w:rsidRPr="00E92F36">
        <w:rPr>
          <w:lang w:val="en-US"/>
        </w:rPr>
        <w:t xml:space="preserve"> was a user named </w:t>
      </w:r>
      <w:r w:rsidRPr="00E92F36">
        <w:rPr>
          <w:i/>
          <w:lang w:val="en-US"/>
        </w:rPr>
        <w:t>scottjehl</w:t>
      </w:r>
      <w:r w:rsidRPr="00E92F36">
        <w:rPr>
          <w:lang w:val="en-US"/>
        </w:rPr>
        <w:t xml:space="preserve"> and that the merge operation was done at a branch called </w:t>
      </w:r>
      <w:r w:rsidRPr="00E92F36">
        <w:rPr>
          <w:i/>
          <w:lang w:val="en-US"/>
        </w:rPr>
        <w:t>scottjehl-master</w:t>
      </w:r>
      <w:r>
        <w:rPr>
          <w:lang w:val="en-US"/>
        </w:rPr>
        <w:t xml:space="preserve"> on that user’s repository.</w:t>
      </w:r>
    </w:p>
    <w:p w14:paraId="15926916" w14:textId="77777777" w:rsidR="00FF7707" w:rsidRPr="00E92F36" w:rsidRDefault="00FF7707" w:rsidP="00FF7707">
      <w:pPr>
        <w:rPr>
          <w:lang w:val="en-US"/>
        </w:rPr>
      </w:pPr>
      <w:r w:rsidRPr="00E92F36">
        <w:rPr>
          <w:lang w:val="en-US"/>
        </w:rPr>
        <w:t>Due to the operating mode of Git, some details are missing, but these do not compromise our analysis. The first one is the moment when a clone arises or deceases. This information does not exist anywhere in the repository. We inferred the creation of clones looking at the commit messages in the repository history (a commit by developer X led to the creation of a clone named X). Clones created at a given time stayed alive for the rest of the analysis.</w:t>
      </w:r>
    </w:p>
    <w:p w14:paraId="2CD62FB5" w14:textId="77777777" w:rsidR="00FF7707" w:rsidRPr="00E92F36" w:rsidRDefault="00FF7707" w:rsidP="00FF7707">
      <w:pPr>
        <w:rPr>
          <w:lang w:val="en-US"/>
        </w:rPr>
      </w:pPr>
      <w:r w:rsidRPr="00E92F36">
        <w:rPr>
          <w:lang w:val="en-US"/>
        </w:rPr>
        <w:t xml:space="preserve">The second missing detail is that although we had the commit dates and times in the repository history, these dates and times were not guaranteed to be correct. This is because in DVCS’s we do not have a central clock. Each commit is registered with the local time at the machine where the clone is located, which could lead us to have a commit in the history with a predecessor in the future, depending on when and where each one of them were performed. This missing detail is not so important, because the precedence between two commits is not depicted from their commit times, but from the pointers that Git maintains from a commit to its </w:t>
      </w:r>
      <w:r>
        <w:rPr>
          <w:lang w:val="en-US"/>
        </w:rPr>
        <w:t>parents</w:t>
      </w:r>
      <w:r w:rsidRPr="00E92F36">
        <w:rPr>
          <w:lang w:val="en-US"/>
        </w:rPr>
        <w:t>. We can use these dates, but not as an authoritative information.</w:t>
      </w:r>
    </w:p>
    <w:p w14:paraId="2FF10DDE" w14:textId="77777777" w:rsidR="00FF7707" w:rsidRPr="00E92F36" w:rsidRDefault="00FF7707" w:rsidP="00FF7707">
      <w:pPr>
        <w:ind w:firstLine="0"/>
        <w:jc w:val="center"/>
        <w:rPr>
          <w:lang w:val="en-US"/>
        </w:rPr>
      </w:pPr>
      <w:r w:rsidRPr="00E92F36">
        <w:rPr>
          <w:noProof/>
          <w:lang w:eastAsia="pt-BR"/>
        </w:rPr>
        <w:drawing>
          <wp:inline distT="0" distB="0" distL="0" distR="0" wp14:anchorId="6EB59745" wp14:editId="47792861">
            <wp:extent cx="2963735" cy="2240493"/>
            <wp:effectExtent l="0" t="0" r="8255" b="7620"/>
            <wp:docPr id="1984" name="Imagem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4722" cy="2248799"/>
                    </a:xfrm>
                    <a:prstGeom prst="rect">
                      <a:avLst/>
                    </a:prstGeom>
                    <a:noFill/>
                    <a:ln>
                      <a:noFill/>
                    </a:ln>
                  </pic:spPr>
                </pic:pic>
              </a:graphicData>
            </a:graphic>
          </wp:inline>
        </w:drawing>
      </w:r>
    </w:p>
    <w:p w14:paraId="4DADD2B1" w14:textId="77777777" w:rsidR="00FF7707" w:rsidRPr="00E92F36" w:rsidRDefault="00FF7707" w:rsidP="00FF7707">
      <w:pPr>
        <w:pStyle w:val="Legenda"/>
        <w:rPr>
          <w:lang w:val="en-US"/>
        </w:rPr>
      </w:pPr>
      <w:bookmarkStart w:id="235" w:name="_Ref393359327"/>
      <w:bookmarkStart w:id="236" w:name="_Toc393356502"/>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Pr>
          <w:noProof/>
          <w:lang w:val="en-US"/>
        </w:rPr>
        <w:t>1</w:t>
      </w:r>
      <w:r w:rsidRPr="00E92F36">
        <w:rPr>
          <w:lang w:val="en-US"/>
        </w:rPr>
        <w:fldChar w:fldCharType="end"/>
      </w:r>
      <w:bookmarkEnd w:id="235"/>
      <w:r w:rsidRPr="00E92F36">
        <w:rPr>
          <w:lang w:val="en-US"/>
        </w:rPr>
        <w:t xml:space="preserve"> - Topology view showing first monitored repository</w:t>
      </w:r>
      <w:bookmarkEnd w:id="236"/>
      <w:r>
        <w:rPr>
          <w:lang w:val="en-US"/>
        </w:rPr>
        <w:t xml:space="preserve"> (Sep 24 2010)</w:t>
      </w:r>
    </w:p>
    <w:p w14:paraId="2078B05C" w14:textId="77777777" w:rsidR="00FF7707" w:rsidRPr="00E92F36" w:rsidRDefault="00FF7707" w:rsidP="00FF7707">
      <w:pPr>
        <w:ind w:firstLine="0"/>
        <w:jc w:val="center"/>
        <w:rPr>
          <w:lang w:val="en-US"/>
        </w:rPr>
      </w:pPr>
      <w:r w:rsidRPr="00E92F36">
        <w:rPr>
          <w:noProof/>
          <w:lang w:eastAsia="pt-BR"/>
        </w:rPr>
        <w:drawing>
          <wp:inline distT="0" distB="0" distL="0" distR="0" wp14:anchorId="0E0EE3E3" wp14:editId="6C493C5A">
            <wp:extent cx="4994563" cy="981075"/>
            <wp:effectExtent l="0" t="0" r="0" b="0"/>
            <wp:docPr id="1985" name="Imagem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3394" cy="994595"/>
                    </a:xfrm>
                    <a:prstGeom prst="rect">
                      <a:avLst/>
                    </a:prstGeom>
                    <a:noFill/>
                    <a:ln>
                      <a:noFill/>
                    </a:ln>
                  </pic:spPr>
                </pic:pic>
              </a:graphicData>
            </a:graphic>
          </wp:inline>
        </w:drawing>
      </w:r>
    </w:p>
    <w:p w14:paraId="51128E04" w14:textId="77777777" w:rsidR="00FF7707" w:rsidRPr="00E92F36" w:rsidRDefault="00FF7707" w:rsidP="00FF7707">
      <w:pPr>
        <w:pStyle w:val="Legenda"/>
        <w:rPr>
          <w:lang w:val="en-US"/>
        </w:rPr>
      </w:pPr>
      <w:bookmarkStart w:id="237" w:name="_Ref393359337"/>
      <w:bookmarkStart w:id="238" w:name="_Toc393356503"/>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Pr>
          <w:noProof/>
          <w:lang w:val="en-US"/>
        </w:rPr>
        <w:t>2</w:t>
      </w:r>
      <w:r w:rsidRPr="00E92F36">
        <w:rPr>
          <w:lang w:val="en-US"/>
        </w:rPr>
        <w:fldChar w:fldCharType="end"/>
      </w:r>
      <w:bookmarkEnd w:id="237"/>
      <w:r w:rsidRPr="00E92F36">
        <w:rPr>
          <w:lang w:val="en-US"/>
        </w:rPr>
        <w:t xml:space="preserve"> - aakoch’s commit history showing commits pending to be pushed</w:t>
      </w:r>
      <w:bookmarkEnd w:id="238"/>
    </w:p>
    <w:p w14:paraId="4FDF0C10" w14:textId="77777777" w:rsidR="00FF7707" w:rsidRPr="00E92F36" w:rsidRDefault="00FF7707" w:rsidP="00FF7707">
      <w:pPr>
        <w:rPr>
          <w:lang w:val="en-US"/>
        </w:rPr>
      </w:pPr>
      <w:r w:rsidRPr="00E92F36">
        <w:rPr>
          <w:lang w:val="en-US"/>
        </w:rPr>
        <w:t xml:space="preserve">We chose a moment in time when three developers were involved, performing commits and merging changes in the repository. We created three clones for these developers, named after their author names and commit messages: </w:t>
      </w:r>
      <w:r w:rsidRPr="00E92F36">
        <w:rPr>
          <w:i/>
          <w:lang w:val="en-US"/>
        </w:rPr>
        <w:t>jeresig</w:t>
      </w:r>
      <w:r w:rsidRPr="00E92F36">
        <w:rPr>
          <w:lang w:val="en-US"/>
        </w:rPr>
        <w:t xml:space="preserve">, </w:t>
      </w:r>
      <w:r w:rsidRPr="00E92F36">
        <w:rPr>
          <w:i/>
          <w:lang w:val="en-US"/>
        </w:rPr>
        <w:t>adam</w:t>
      </w:r>
      <w:r w:rsidRPr="00E92F36">
        <w:rPr>
          <w:lang w:val="en-US"/>
        </w:rPr>
        <w:t xml:space="preserve">, and </w:t>
      </w:r>
      <w:r w:rsidRPr="00E92F36">
        <w:rPr>
          <w:i/>
          <w:lang w:val="en-US"/>
        </w:rPr>
        <w:t>aakosh</w:t>
      </w:r>
      <w:r w:rsidRPr="00E92F36">
        <w:rPr>
          <w:lang w:val="en-US"/>
        </w:rPr>
        <w:t xml:space="preserve">. </w:t>
      </w:r>
      <w:r w:rsidRPr="00E92F36">
        <w:rPr>
          <w:lang w:val="en-US"/>
        </w:rPr>
        <w:fldChar w:fldCharType="begin"/>
      </w:r>
      <w:r w:rsidRPr="00E92F36">
        <w:rPr>
          <w:lang w:val="en-US"/>
        </w:rPr>
        <w:instrText xml:space="preserve"> REF _Ref393359327 \h </w:instrText>
      </w:r>
      <w:r w:rsidRPr="00E92F36">
        <w:rPr>
          <w:lang w:val="en-US"/>
        </w:rPr>
      </w:r>
      <w:r w:rsidRPr="00E92F36">
        <w:rPr>
          <w:lang w:val="en-US"/>
        </w:rPr>
        <w:fldChar w:fldCharType="separate"/>
      </w:r>
      <w:r w:rsidRPr="00E92F36">
        <w:rPr>
          <w:lang w:val="en-US"/>
        </w:rPr>
        <w:t xml:space="preserve">Figure </w:t>
      </w:r>
      <w:r>
        <w:rPr>
          <w:noProof/>
          <w:lang w:val="en-US"/>
        </w:rPr>
        <w:t>1</w:t>
      </w:r>
      <w:r w:rsidRPr="00E92F36">
        <w:rPr>
          <w:lang w:val="en-US"/>
        </w:rPr>
        <w:fldChar w:fldCharType="end"/>
      </w:r>
      <w:r w:rsidRPr="00E92F36">
        <w:rPr>
          <w:lang w:val="en-US"/>
        </w:rPr>
        <w:t xml:space="preserve"> shows the topology view </w:t>
      </w:r>
      <w:r w:rsidRPr="00CC656D">
        <w:rPr>
          <w:lang w:val="en-US"/>
        </w:rPr>
        <w:t>on Sep 24 2010</w:t>
      </w:r>
      <w:r>
        <w:rPr>
          <w:lang w:val="en-US"/>
        </w:rPr>
        <w:t>,</w:t>
      </w:r>
      <w:r w:rsidRPr="00CC656D">
        <w:rPr>
          <w:lang w:val="en-US"/>
        </w:rPr>
        <w:t xml:space="preserve"> </w:t>
      </w:r>
      <w:r w:rsidRPr="00E92F36">
        <w:rPr>
          <w:lang w:val="en-US"/>
        </w:rPr>
        <w:t xml:space="preserve">when </w:t>
      </w:r>
      <w:r w:rsidRPr="00E92F36">
        <w:rPr>
          <w:i/>
          <w:lang w:val="en-US"/>
        </w:rPr>
        <w:t>aakosh</w:t>
      </w:r>
      <w:r w:rsidRPr="00E92F36">
        <w:rPr>
          <w:lang w:val="en-US"/>
        </w:rPr>
        <w:t xml:space="preserve"> had 121 commits pending to be pushed to the central repository (hereafter represented as </w:t>
      </w:r>
      <w:r w:rsidRPr="00E92F36">
        <w:rPr>
          <w:i/>
          <w:lang w:val="en-US"/>
        </w:rPr>
        <w:t>central-repo</w:t>
      </w:r>
      <w:r w:rsidRPr="00E92F36">
        <w:rPr>
          <w:lang w:val="en-US"/>
        </w:rPr>
        <w:t xml:space="preserve">).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Pr="00E92F36">
        <w:rPr>
          <w:lang w:val="en-US"/>
        </w:rPr>
        <w:t xml:space="preserve">Figure </w:t>
      </w:r>
      <w:r>
        <w:rPr>
          <w:noProof/>
          <w:lang w:val="en-US"/>
        </w:rPr>
        <w:t>2</w:t>
      </w:r>
      <w:r w:rsidRPr="00E92F36">
        <w:rPr>
          <w:lang w:val="en-US"/>
        </w:rPr>
        <w:fldChar w:fldCharType="end"/>
      </w:r>
      <w:r w:rsidRPr="00E92F36">
        <w:rPr>
          <w:lang w:val="en-US"/>
        </w:rPr>
        <w:t xml:space="preserve"> shows part of aakosh’s commit history and how DyeVC represents commits pending to be pushed as green nodes in the graph.</w:t>
      </w:r>
    </w:p>
    <w:p w14:paraId="3ADEAF22"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509D2E13" wp14:editId="38FD5F9A">
            <wp:extent cx="4429127" cy="2695575"/>
            <wp:effectExtent l="0" t="0" r="9525" b="0"/>
            <wp:docPr id="1986" name="Imagem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44435" cy="2704891"/>
                    </a:xfrm>
                    <a:prstGeom prst="rect">
                      <a:avLst/>
                    </a:prstGeom>
                    <a:noFill/>
                    <a:ln>
                      <a:noFill/>
                    </a:ln>
                  </pic:spPr>
                </pic:pic>
              </a:graphicData>
            </a:graphic>
          </wp:inline>
        </w:drawing>
      </w:r>
    </w:p>
    <w:p w14:paraId="0BF185B8" w14:textId="77777777" w:rsidR="00FF7707" w:rsidRPr="00E92F36" w:rsidRDefault="00FF7707" w:rsidP="00FF7707">
      <w:pPr>
        <w:pStyle w:val="Legenda"/>
        <w:rPr>
          <w:lang w:val="en-US"/>
        </w:rPr>
      </w:pPr>
      <w:bookmarkStart w:id="239" w:name="_Ref393359381"/>
      <w:bookmarkStart w:id="240" w:name="_Toc393356504"/>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Pr>
          <w:noProof/>
          <w:lang w:val="en-US"/>
        </w:rPr>
        <w:t>3</w:t>
      </w:r>
      <w:r w:rsidRPr="00E92F36">
        <w:rPr>
          <w:lang w:val="en-US"/>
        </w:rPr>
        <w:fldChar w:fldCharType="end"/>
      </w:r>
      <w:bookmarkEnd w:id="239"/>
      <w:r w:rsidRPr="00E92F36">
        <w:rPr>
          <w:lang w:val="en-US"/>
        </w:rPr>
        <w:t xml:space="preserve"> - Topology view showing the three monitored repositories</w:t>
      </w:r>
      <w:bookmarkEnd w:id="240"/>
      <w:r>
        <w:rPr>
          <w:lang w:val="en-US"/>
        </w:rPr>
        <w:t xml:space="preserve"> (Sep 27 2010)</w:t>
      </w:r>
    </w:p>
    <w:p w14:paraId="4BA39991" w14:textId="77777777" w:rsidR="00FF7707" w:rsidRPr="00E92F36" w:rsidRDefault="00FF7707" w:rsidP="00FF7707">
      <w:pPr>
        <w:rPr>
          <w:lang w:val="en-US"/>
        </w:rPr>
      </w:pPr>
      <w:r w:rsidRPr="00CC656D">
        <w:rPr>
          <w:lang w:val="en-US"/>
        </w:rPr>
        <w:t xml:space="preserve">Later on, </w:t>
      </w:r>
      <w:r w:rsidRPr="00CC656D">
        <w:rPr>
          <w:i/>
          <w:lang w:val="en-US"/>
        </w:rPr>
        <w:t>aakoch</w:t>
      </w:r>
      <w:r w:rsidRPr="00CC656D">
        <w:rPr>
          <w:lang w:val="en-US"/>
        </w:rPr>
        <w:t xml:space="preserve"> pushed his commits to </w:t>
      </w:r>
      <w:r w:rsidRPr="00CC656D">
        <w:rPr>
          <w:i/>
          <w:lang w:val="en-US"/>
        </w:rPr>
        <w:t xml:space="preserve">central-repo. </w:t>
      </w:r>
      <w:r w:rsidRPr="00CC656D">
        <w:rPr>
          <w:lang w:val="en-US"/>
        </w:rPr>
        <w:t xml:space="preserve">In the meantime, both </w:t>
      </w:r>
      <w:r w:rsidRPr="00CC656D">
        <w:rPr>
          <w:i/>
          <w:lang w:val="en-US"/>
        </w:rPr>
        <w:t>adam</w:t>
      </w:r>
      <w:r w:rsidRPr="00CC656D">
        <w:rPr>
          <w:lang w:val="en-US"/>
        </w:rPr>
        <w:t xml:space="preserve"> and </w:t>
      </w:r>
      <w:r w:rsidRPr="00CC656D">
        <w:rPr>
          <w:i/>
          <w:lang w:val="en-US"/>
        </w:rPr>
        <w:t>jeresig</w:t>
      </w:r>
      <w:r w:rsidRPr="00CC656D">
        <w:rPr>
          <w:lang w:val="en-US"/>
        </w:rPr>
        <w:t xml:space="preserve"> commited some changes. Before they pushed their work to </w:t>
      </w:r>
      <w:r w:rsidRPr="00CC656D">
        <w:rPr>
          <w:i/>
          <w:lang w:val="en-US"/>
        </w:rPr>
        <w:t>central-repo</w:t>
      </w:r>
      <w:r w:rsidRPr="00CC656D">
        <w:rPr>
          <w:lang w:val="en-US"/>
        </w:rPr>
        <w:t xml:space="preserve">, </w:t>
      </w:r>
      <w:r w:rsidRPr="00CC656D">
        <w:rPr>
          <w:i/>
          <w:lang w:val="en-US"/>
        </w:rPr>
        <w:t>adam’s</w:t>
      </w:r>
      <w:r w:rsidRPr="00CC656D">
        <w:rPr>
          <w:lang w:val="en-US"/>
        </w:rPr>
        <w:t xml:space="preserve"> last commit had been done on Jun 21 2010 and </w:t>
      </w:r>
      <w:r w:rsidRPr="00CC656D">
        <w:rPr>
          <w:i/>
          <w:lang w:val="en-US"/>
        </w:rPr>
        <w:t>jeresig’s</w:t>
      </w:r>
      <w:r w:rsidRPr="00CC656D">
        <w:rPr>
          <w:lang w:val="en-US"/>
        </w:rPr>
        <w:t xml:space="preserve"> on Sep 27 2010.</w:t>
      </w:r>
      <w:r w:rsidRPr="00CC656D">
        <w:rPr>
          <w:i/>
          <w:lang w:val="en-US"/>
        </w:rPr>
        <w:t xml:space="preserve"> </w:t>
      </w:r>
      <w:r w:rsidRPr="00CC656D">
        <w:rPr>
          <w:lang w:val="en-US"/>
        </w:rPr>
        <w:t>At this moment, we registered them to be monitored by DyeVC.</w:t>
      </w:r>
      <w:r w:rsidRPr="00E92F36">
        <w:rPr>
          <w:lang w:val="en-US"/>
        </w:rPr>
        <w:t xml:space="preserve">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Pr="00E92F36">
        <w:rPr>
          <w:lang w:val="en-US"/>
        </w:rPr>
        <w:t xml:space="preserve">Figure </w:t>
      </w:r>
      <w:r>
        <w:rPr>
          <w:noProof/>
          <w:lang w:val="en-US"/>
        </w:rPr>
        <w:t>3</w:t>
      </w:r>
      <w:r w:rsidRPr="00E92F36">
        <w:rPr>
          <w:lang w:val="en-US"/>
        </w:rPr>
        <w:fldChar w:fldCharType="end"/>
      </w:r>
      <w:r w:rsidRPr="00E92F36">
        <w:rPr>
          <w:lang w:val="en-US"/>
        </w:rPr>
        <w:t xml:space="preserve"> </w:t>
      </w:r>
      <w:r w:rsidRPr="00CC656D">
        <w:rPr>
          <w:lang w:val="en-US"/>
        </w:rPr>
        <w:t>shows the topology view after this registration on Sep 27 2010</w:t>
      </w:r>
      <w:r w:rsidRPr="00E92F36">
        <w:rPr>
          <w:lang w:val="en-US"/>
        </w:rPr>
        <w:t xml:space="preserve">. Here, we can see that </w:t>
      </w:r>
      <w:r w:rsidRPr="00E92F36">
        <w:rPr>
          <w:i/>
          <w:lang w:val="en-US"/>
        </w:rPr>
        <w:t>aakoch</w:t>
      </w:r>
      <w:r w:rsidRPr="00E92F36">
        <w:rPr>
          <w:lang w:val="en-US"/>
        </w:rPr>
        <w:t xml:space="preserve"> was synchronized with </w:t>
      </w:r>
      <w:r w:rsidRPr="00E92F36">
        <w:rPr>
          <w:i/>
          <w:lang w:val="en-US"/>
        </w:rPr>
        <w:t>central-repo</w:t>
      </w:r>
      <w:r w:rsidRPr="00E92F36">
        <w:rPr>
          <w:lang w:val="en-US"/>
        </w:rPr>
        <w:t xml:space="preserve">, whereas </w:t>
      </w:r>
      <w:r w:rsidRPr="00E92F36">
        <w:rPr>
          <w:i/>
          <w:lang w:val="en-US"/>
        </w:rPr>
        <w:t xml:space="preserve">adam </w:t>
      </w:r>
      <w:r w:rsidRPr="00E92F36">
        <w:rPr>
          <w:lang w:val="en-US"/>
        </w:rPr>
        <w:t xml:space="preserve">and </w:t>
      </w:r>
      <w:r w:rsidRPr="00E92F36">
        <w:rPr>
          <w:i/>
          <w:lang w:val="en-US"/>
        </w:rPr>
        <w:t>jeresig</w:t>
      </w:r>
      <w:r w:rsidRPr="00E92F36">
        <w:rPr>
          <w:lang w:val="en-US"/>
        </w:rPr>
        <w:t xml:space="preserve"> had some pending actions. At this point, we are able to revisit questions Q1 and Q2:</w:t>
      </w:r>
    </w:p>
    <w:p w14:paraId="5E473294" w14:textId="77777777" w:rsidR="00FF7707" w:rsidRPr="00E92F36" w:rsidRDefault="00FF7707" w:rsidP="00FF7707">
      <w:pPr>
        <w:rPr>
          <w:lang w:val="en-US"/>
        </w:rPr>
      </w:pPr>
      <w:r w:rsidRPr="00E92F36">
        <w:rPr>
          <w:b/>
          <w:lang w:val="en-US"/>
        </w:rPr>
        <w:t>Q1:</w:t>
      </w:r>
      <w:r w:rsidRPr="00E92F36">
        <w:rPr>
          <w:lang w:val="en-US"/>
        </w:rPr>
        <w:t xml:space="preserve"> </w:t>
      </w:r>
      <w:r w:rsidRPr="00E92F36">
        <w:rPr>
          <w:i/>
          <w:lang w:val="en-US"/>
        </w:rPr>
        <w:t>Which clones were created from a repository?</w:t>
      </w:r>
      <w:r w:rsidRPr="00E92F36">
        <w:rPr>
          <w:lang w:val="en-US"/>
        </w:rPr>
        <w:t xml:space="preserve"> DyeVC’s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Pr="00E92F36">
        <w:rPr>
          <w:lang w:val="en-US"/>
        </w:rPr>
        <w:t xml:space="preserve">Figure </w:t>
      </w:r>
      <w:r>
        <w:rPr>
          <w:noProof/>
          <w:lang w:val="en-US"/>
        </w:rPr>
        <w:t>3</w:t>
      </w:r>
      <w:r w:rsidRPr="00E92F36">
        <w:rPr>
          <w:lang w:val="en-US"/>
        </w:rPr>
        <w:fldChar w:fldCharType="end"/>
      </w:r>
      <w:r w:rsidRPr="00E92F36">
        <w:rPr>
          <w:lang w:val="en-US"/>
        </w:rPr>
        <w:t>) shows all the clones where there is an instance running, and discovers other clones connected to them, even if there is no instance running.</w:t>
      </w:r>
    </w:p>
    <w:p w14:paraId="6C6C4EF9"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6B496279" wp14:editId="79539964">
            <wp:extent cx="4256869" cy="2714625"/>
            <wp:effectExtent l="0" t="0" r="0" b="0"/>
            <wp:docPr id="1987" name="Imagem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r="13014"/>
                    <a:stretch/>
                  </pic:blipFill>
                  <pic:spPr bwMode="auto">
                    <a:xfrm>
                      <a:off x="0" y="0"/>
                      <a:ext cx="4285205" cy="273269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1EA64A" w14:textId="77777777" w:rsidR="00FF7707" w:rsidRPr="00E92F36" w:rsidRDefault="00FF7707" w:rsidP="00FF7707">
      <w:pPr>
        <w:pStyle w:val="Legenda"/>
        <w:rPr>
          <w:lang w:val="en-US"/>
        </w:rPr>
      </w:pPr>
      <w:bookmarkStart w:id="241" w:name="_Ref393359506"/>
      <w:bookmarkStart w:id="242" w:name="_Toc393356505"/>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Pr>
          <w:noProof/>
          <w:lang w:val="en-US"/>
        </w:rPr>
        <w:t>4</w:t>
      </w:r>
      <w:r w:rsidRPr="00E92F36">
        <w:rPr>
          <w:lang w:val="en-US"/>
        </w:rPr>
        <w:fldChar w:fldCharType="end"/>
      </w:r>
      <w:bookmarkEnd w:id="241"/>
      <w:r w:rsidRPr="00E92F36">
        <w:rPr>
          <w:lang w:val="en-US"/>
        </w:rPr>
        <w:t xml:space="preserve"> - Adam’s tracked branches</w:t>
      </w:r>
      <w:bookmarkEnd w:id="242"/>
    </w:p>
    <w:p w14:paraId="3CDE13DD" w14:textId="77777777" w:rsidR="00FF7707" w:rsidRPr="00E92F36" w:rsidRDefault="00FF7707" w:rsidP="00FF7707">
      <w:pPr>
        <w:rPr>
          <w:lang w:val="en-US"/>
        </w:rPr>
      </w:pPr>
      <w:r w:rsidRPr="00E92F36">
        <w:rPr>
          <w:b/>
          <w:lang w:val="en-US"/>
        </w:rPr>
        <w:t>Q2:</w:t>
      </w:r>
      <w:r w:rsidRPr="00E92F36">
        <w:rPr>
          <w:lang w:val="en-US"/>
        </w:rPr>
        <w:t xml:space="preserve"> </w:t>
      </w:r>
      <w:r w:rsidRPr="00E92F36">
        <w:rPr>
          <w:i/>
          <w:lang w:val="en-US"/>
        </w:rPr>
        <w:t>What are the dependencies between different clones?</w:t>
      </w:r>
      <w:r w:rsidRPr="00E92F36">
        <w:rPr>
          <w:lang w:val="en-US"/>
        </w:rPr>
        <w:t xml:space="preserve"> DyeVC’s topology view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Pr="00E92F36">
        <w:rPr>
          <w:lang w:val="en-US"/>
        </w:rPr>
        <w:t xml:space="preserve">Figure </w:t>
      </w:r>
      <w:r>
        <w:rPr>
          <w:noProof/>
          <w:lang w:val="en-US"/>
        </w:rPr>
        <w:t>3</w:t>
      </w:r>
      <w:r w:rsidRPr="00E92F36">
        <w:rPr>
          <w:lang w:val="en-US"/>
        </w:rPr>
        <w:fldChar w:fldCharType="end"/>
      </w:r>
      <w:r w:rsidRPr="00E92F36">
        <w:rPr>
          <w:lang w:val="en-US"/>
        </w:rPr>
        <w:t>) shows the dependencies between the peers in the topology, as well as the number of commits ahead or behind in each of these dependencies.</w:t>
      </w:r>
    </w:p>
    <w:p w14:paraId="2EACDADB" w14:textId="77777777" w:rsidR="00FF7707" w:rsidRDefault="00FF7707" w:rsidP="00FF7707">
      <w:pPr>
        <w:rPr>
          <w:lang w:val="en-US"/>
        </w:rPr>
      </w:pPr>
      <w:r w:rsidRPr="00E92F36">
        <w:rPr>
          <w:i/>
          <w:lang w:val="en-US"/>
        </w:rPr>
        <w:t>Adam</w:t>
      </w:r>
      <w:r w:rsidRPr="00E92F36">
        <w:rPr>
          <w:lang w:val="en-US"/>
        </w:rPr>
        <w:t xml:space="preserve"> had 121 commits to pull from </w:t>
      </w:r>
      <w:r w:rsidRPr="00E92F36">
        <w:rPr>
          <w:i/>
          <w:lang w:val="en-US"/>
        </w:rPr>
        <w:t>central-repo</w:t>
      </w:r>
      <w:r w:rsidRPr="00E92F36">
        <w:rPr>
          <w:lang w:val="en-US"/>
        </w:rPr>
        <w:t>, what is corroborated by the details of his tracked branches (</w:t>
      </w:r>
      <w:r>
        <w:rPr>
          <w:lang w:val="en-US"/>
        </w:rPr>
        <w:t xml:space="preserve">master branch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Pr="00E92F36">
        <w:rPr>
          <w:lang w:val="en-US"/>
        </w:rPr>
        <w:t xml:space="preserve">Figure </w:t>
      </w:r>
      <w:r>
        <w:rPr>
          <w:noProof/>
          <w:lang w:val="en-US"/>
        </w:rPr>
        <w:t>4</w:t>
      </w:r>
      <w:r w:rsidRPr="00E92F36">
        <w:rPr>
          <w:lang w:val="en-US"/>
        </w:rPr>
        <w:fldChar w:fldCharType="end"/>
      </w:r>
      <w:r w:rsidRPr="00E92F36">
        <w:rPr>
          <w:lang w:val="en-US"/>
        </w:rPr>
        <w:t xml:space="preserve">). He also had a non-tracked commit pending to be pushed. Non-tracked commits are not shown in the tracked branches view, but we can see them in commit history views, painted in gray. </w:t>
      </w:r>
      <w:r>
        <w:rPr>
          <w:lang w:val="en-US"/>
        </w:rPr>
        <w:fldChar w:fldCharType="begin"/>
      </w:r>
      <w:r>
        <w:rPr>
          <w:lang w:val="en-US"/>
        </w:rPr>
        <w:instrText xml:space="preserve"> REF _Ref393359040 \h </w:instrText>
      </w:r>
      <w:r>
        <w:rPr>
          <w:lang w:val="en-US"/>
        </w:rPr>
      </w:r>
      <w:r>
        <w:rPr>
          <w:lang w:val="en-US"/>
        </w:rPr>
        <w:fldChar w:fldCharType="separate"/>
      </w:r>
      <w:r w:rsidRPr="00E92F36">
        <w:rPr>
          <w:lang w:val="en-US"/>
        </w:rPr>
        <w:t xml:space="preserve">Figure </w:t>
      </w:r>
      <w:r>
        <w:rPr>
          <w:noProof/>
          <w:lang w:val="en-US"/>
        </w:rPr>
        <w:t>5</w:t>
      </w:r>
      <w:r>
        <w:rPr>
          <w:lang w:val="en-US"/>
        </w:rPr>
        <w:fldChar w:fldCharType="end"/>
      </w:r>
      <w:r>
        <w:rPr>
          <w:lang w:val="en-US"/>
        </w:rPr>
        <w:t xml:space="preserve"> </w:t>
      </w:r>
      <w:r w:rsidRPr="00E92F36">
        <w:rPr>
          <w:lang w:val="en-US"/>
        </w:rPr>
        <w:t xml:space="preserve">shows the collapsed commit history for </w:t>
      </w:r>
      <w:r w:rsidRPr="00E92F36">
        <w:rPr>
          <w:i/>
          <w:lang w:val="en-US"/>
        </w:rPr>
        <w:t>jeresig</w:t>
      </w:r>
      <w:r w:rsidRPr="00E92F36">
        <w:rPr>
          <w:lang w:val="en-US"/>
        </w:rPr>
        <w:t xml:space="preserve">, where we can see </w:t>
      </w:r>
      <w:r w:rsidRPr="00E92F36">
        <w:rPr>
          <w:i/>
          <w:lang w:val="en-US"/>
        </w:rPr>
        <w:t>adam’s</w:t>
      </w:r>
      <w:r w:rsidRPr="00E92F36">
        <w:rPr>
          <w:lang w:val="en-US"/>
        </w:rPr>
        <w:t xml:space="preserve"> non tracked commit </w:t>
      </w:r>
      <w:r w:rsidRPr="00676391">
        <w:rPr>
          <w:szCs w:val="24"/>
          <w:lang w:val="en-US"/>
        </w:rPr>
        <w:t xml:space="preserve">with hash </w:t>
      </w:r>
      <w:r w:rsidRPr="00676391">
        <w:rPr>
          <w:rFonts w:cs="Times New Roman"/>
          <w:i/>
          <w:szCs w:val="24"/>
          <w:lang w:val="en-US"/>
        </w:rPr>
        <w:t>a2bd8</w:t>
      </w:r>
      <w:r w:rsidRPr="00E92F36">
        <w:rPr>
          <w:lang w:val="en-US"/>
        </w:rPr>
        <w:t xml:space="preserve"> (we know this is an </w:t>
      </w:r>
      <w:r w:rsidRPr="00E92F36">
        <w:rPr>
          <w:i/>
          <w:lang w:val="en-US"/>
        </w:rPr>
        <w:t>adam’s</w:t>
      </w:r>
      <w:r w:rsidRPr="00E92F36">
        <w:rPr>
          <w:lang w:val="en-US"/>
        </w:rPr>
        <w:t xml:space="preserve"> commit by comparing the id of the repository in the message details with </w:t>
      </w:r>
      <w:r w:rsidRPr="00E92F36">
        <w:rPr>
          <w:i/>
          <w:lang w:val="en-US"/>
        </w:rPr>
        <w:t>adam’s</w:t>
      </w:r>
      <w:r w:rsidRPr="00E92F36">
        <w:rPr>
          <w:lang w:val="en-US"/>
        </w:rPr>
        <w:t xml:space="preserve"> repository id in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Pr="00E92F36">
        <w:rPr>
          <w:lang w:val="en-US"/>
        </w:rPr>
        <w:t xml:space="preserve">Figure </w:t>
      </w:r>
      <w:r>
        <w:rPr>
          <w:noProof/>
          <w:lang w:val="en-US"/>
        </w:rPr>
        <w:t>3</w:t>
      </w:r>
      <w:r w:rsidRPr="00E92F36">
        <w:rPr>
          <w:lang w:val="en-US"/>
        </w:rPr>
        <w:fldChar w:fldCharType="end"/>
      </w:r>
      <w:r w:rsidRPr="00E92F36">
        <w:rPr>
          <w:lang w:val="en-US"/>
        </w:rPr>
        <w:t>).</w:t>
      </w:r>
    </w:p>
    <w:p w14:paraId="3854C7AB" w14:textId="77777777" w:rsidR="00FF7707" w:rsidRPr="00E92F36" w:rsidRDefault="00FF7707" w:rsidP="00FF7707">
      <w:pPr>
        <w:ind w:firstLine="0"/>
        <w:jc w:val="center"/>
        <w:rPr>
          <w:lang w:val="en-US"/>
        </w:rPr>
      </w:pPr>
      <w:r w:rsidRPr="00E92F36">
        <w:rPr>
          <w:noProof/>
          <w:lang w:eastAsia="pt-BR"/>
        </w:rPr>
        <w:drawing>
          <wp:inline distT="0" distB="0" distL="0" distR="0" wp14:anchorId="17307EA7" wp14:editId="3A7780BE">
            <wp:extent cx="5786271" cy="2581275"/>
            <wp:effectExtent l="0" t="0" r="508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0787" cy="2583290"/>
                    </a:xfrm>
                    <a:prstGeom prst="rect">
                      <a:avLst/>
                    </a:prstGeom>
                    <a:noFill/>
                    <a:ln>
                      <a:noFill/>
                    </a:ln>
                  </pic:spPr>
                </pic:pic>
              </a:graphicData>
            </a:graphic>
          </wp:inline>
        </w:drawing>
      </w:r>
    </w:p>
    <w:p w14:paraId="277CC93C" w14:textId="77777777" w:rsidR="00FF7707" w:rsidRPr="00E92F36" w:rsidRDefault="00FF7707" w:rsidP="00FF7707">
      <w:pPr>
        <w:pStyle w:val="Legenda"/>
        <w:rPr>
          <w:lang w:val="en-US"/>
        </w:rPr>
      </w:pPr>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Pr>
          <w:noProof/>
          <w:lang w:val="en-US"/>
        </w:rPr>
        <w:t>5</w:t>
      </w:r>
      <w:r w:rsidRPr="00E92F36">
        <w:rPr>
          <w:lang w:val="en-US"/>
        </w:rPr>
        <w:fldChar w:fldCharType="end"/>
      </w:r>
      <w:r w:rsidRPr="00E92F36">
        <w:rPr>
          <w:lang w:val="en-US"/>
        </w:rPr>
        <w:t xml:space="preserve"> </w:t>
      </w:r>
      <w:r>
        <w:rPr>
          <w:lang w:val="en-US"/>
        </w:rPr>
        <w:t>–</w:t>
      </w:r>
      <w:r w:rsidRPr="00E92F36">
        <w:rPr>
          <w:lang w:val="en-US"/>
        </w:rPr>
        <w:t xml:space="preserve"> </w:t>
      </w:r>
      <w:r>
        <w:rPr>
          <w:lang w:val="en-US"/>
        </w:rPr>
        <w:t>Jeresig’s c</w:t>
      </w:r>
      <w:r w:rsidRPr="00E92F36">
        <w:rPr>
          <w:lang w:val="en-US"/>
        </w:rPr>
        <w:t>ollapsed commit history</w:t>
      </w:r>
    </w:p>
    <w:p w14:paraId="7940BBAA" w14:textId="77777777" w:rsidR="00FF7707" w:rsidRPr="00E92F36" w:rsidRDefault="00FF7707" w:rsidP="00FF7707">
      <w:pPr>
        <w:rPr>
          <w:lang w:val="en-US"/>
        </w:rPr>
      </w:pPr>
      <w:r w:rsidRPr="00E92F36">
        <w:rPr>
          <w:lang w:val="en-US"/>
        </w:rPr>
        <w:t xml:space="preserve">The repository history leads us to think that </w:t>
      </w:r>
      <w:r w:rsidRPr="00E92F36">
        <w:rPr>
          <w:i/>
          <w:lang w:val="en-US"/>
        </w:rPr>
        <w:t>jeresig</w:t>
      </w:r>
      <w:r w:rsidRPr="00E92F36">
        <w:rPr>
          <w:lang w:val="en-US"/>
        </w:rPr>
        <w:t xml:space="preserve"> is a core developer in the project, because he performed most of the merges to master branch. Looking at </w:t>
      </w:r>
      <w:r w:rsidRPr="00E92F36">
        <w:rPr>
          <w:lang w:val="en-US"/>
        </w:rPr>
        <w:fldChar w:fldCharType="begin"/>
      </w:r>
      <w:r w:rsidRPr="00E92F36">
        <w:rPr>
          <w:lang w:val="en-US"/>
        </w:rPr>
        <w:instrText xml:space="preserve"> REF _Ref393359381 \h </w:instrText>
      </w:r>
      <w:r w:rsidRPr="00E92F36">
        <w:rPr>
          <w:lang w:val="en-US"/>
        </w:rPr>
      </w:r>
      <w:r w:rsidRPr="00E92F36">
        <w:rPr>
          <w:lang w:val="en-US"/>
        </w:rPr>
        <w:fldChar w:fldCharType="separate"/>
      </w:r>
      <w:r w:rsidRPr="00E92F36">
        <w:rPr>
          <w:lang w:val="en-US"/>
        </w:rPr>
        <w:t xml:space="preserve">Figure </w:t>
      </w:r>
      <w:r>
        <w:rPr>
          <w:noProof/>
          <w:lang w:val="en-US"/>
        </w:rPr>
        <w:t>3</w:t>
      </w:r>
      <w:r w:rsidRPr="00E92F36">
        <w:rPr>
          <w:lang w:val="en-US"/>
        </w:rPr>
        <w:fldChar w:fldCharType="end"/>
      </w:r>
      <w:r w:rsidRPr="00E92F36">
        <w:rPr>
          <w:lang w:val="en-US"/>
        </w:rPr>
        <w:t xml:space="preserve">, we see that he had 26 commits pending to be pushed to </w:t>
      </w:r>
      <w:r w:rsidRPr="00E92F36">
        <w:rPr>
          <w:i/>
          <w:lang w:val="en-US"/>
        </w:rPr>
        <w:t>central-repo</w:t>
      </w:r>
      <w:r w:rsidRPr="00E92F36">
        <w:rPr>
          <w:lang w:val="en-US"/>
        </w:rPr>
        <w:t xml:space="preserve">. These 26 commits can be seen at </w:t>
      </w:r>
      <w:r w:rsidRPr="00E92F36">
        <w:rPr>
          <w:i/>
          <w:lang w:val="en-US"/>
        </w:rPr>
        <w:t>aakoch’s</w:t>
      </w:r>
      <w:r w:rsidRPr="00E92F36">
        <w:rPr>
          <w:lang w:val="en-US"/>
        </w:rPr>
        <w:t xml:space="preserve"> commit history (</w:t>
      </w:r>
      <w:r>
        <w:rPr>
          <w:lang w:val="en-US"/>
        </w:rPr>
        <w:fldChar w:fldCharType="begin"/>
      </w:r>
      <w:r>
        <w:rPr>
          <w:lang w:val="en-US"/>
        </w:rPr>
        <w:instrText xml:space="preserve"> REF _Ref393360031 \h </w:instrText>
      </w:r>
      <w:r>
        <w:rPr>
          <w:lang w:val="en-US"/>
        </w:rPr>
      </w:r>
      <w:r>
        <w:rPr>
          <w:lang w:val="en-US"/>
        </w:rPr>
        <w:fldChar w:fldCharType="separate"/>
      </w:r>
      <w:r w:rsidRPr="00E92F36">
        <w:rPr>
          <w:lang w:val="en-US"/>
        </w:rPr>
        <w:t xml:space="preserve">Figure </w:t>
      </w:r>
      <w:r>
        <w:rPr>
          <w:noProof/>
          <w:lang w:val="en-US"/>
        </w:rPr>
        <w:t>6</w:t>
      </w:r>
      <w:r>
        <w:rPr>
          <w:lang w:val="en-US"/>
        </w:rPr>
        <w:fldChar w:fldCharType="end"/>
      </w:r>
      <w:r w:rsidRPr="00E92F36">
        <w:rPr>
          <w:lang w:val="en-US"/>
        </w:rPr>
        <w:t xml:space="preserve">), as red commits, once they could not be pulled by </w:t>
      </w:r>
      <w:r w:rsidRPr="00E92F36">
        <w:rPr>
          <w:i/>
          <w:lang w:val="en-US"/>
        </w:rPr>
        <w:t>aakoch</w:t>
      </w:r>
      <w:r w:rsidRPr="00E92F36">
        <w:rPr>
          <w:lang w:val="en-US"/>
        </w:rPr>
        <w:t xml:space="preserve"> until </w:t>
      </w:r>
      <w:r w:rsidRPr="00E92F36">
        <w:rPr>
          <w:i/>
          <w:lang w:val="en-US"/>
        </w:rPr>
        <w:t>jeresig</w:t>
      </w:r>
      <w:r w:rsidRPr="00E92F36">
        <w:rPr>
          <w:lang w:val="en-US"/>
        </w:rPr>
        <w:t xml:space="preserve"> pushed them to </w:t>
      </w:r>
      <w:r w:rsidRPr="00E92F36">
        <w:rPr>
          <w:i/>
          <w:lang w:val="en-US"/>
        </w:rPr>
        <w:t>central-repo</w:t>
      </w:r>
      <w:r w:rsidRPr="00E92F36">
        <w:rPr>
          <w:lang w:val="en-US"/>
        </w:rPr>
        <w:t>.</w:t>
      </w:r>
      <w:r w:rsidRPr="00E92F36">
        <w:rPr>
          <w:i/>
          <w:lang w:val="en-US"/>
        </w:rPr>
        <w:t xml:space="preserve"> </w:t>
      </w:r>
      <w:r w:rsidRPr="00E92F36">
        <w:rPr>
          <w:lang w:val="en-US"/>
        </w:rPr>
        <w:t xml:space="preserve">There was also a commit in </w:t>
      </w:r>
      <w:r w:rsidRPr="00E92F36">
        <w:rPr>
          <w:i/>
          <w:lang w:val="en-US"/>
        </w:rPr>
        <w:t>central-repo</w:t>
      </w:r>
      <w:r w:rsidRPr="00E92F36">
        <w:rPr>
          <w:lang w:val="en-US"/>
        </w:rPr>
        <w:t xml:space="preserve"> pending to be pulled by </w:t>
      </w:r>
      <w:r w:rsidRPr="00E92F36">
        <w:rPr>
          <w:i/>
          <w:lang w:val="en-US"/>
        </w:rPr>
        <w:t>jeresig</w:t>
      </w:r>
      <w:r w:rsidRPr="00E92F36">
        <w:rPr>
          <w:lang w:val="en-US"/>
        </w:rPr>
        <w:t xml:space="preserve">. </w:t>
      </w:r>
      <w:r w:rsidRPr="000301C6">
        <w:rPr>
          <w:lang w:val="en-US"/>
        </w:rPr>
        <w:t xml:space="preserve">If we look back at </w:t>
      </w:r>
      <w:r w:rsidRPr="00E92F36">
        <w:rPr>
          <w:lang w:val="en-US"/>
        </w:rPr>
        <w:fldChar w:fldCharType="begin"/>
      </w:r>
      <w:r w:rsidRPr="000301C6">
        <w:rPr>
          <w:lang w:val="en-US"/>
        </w:rPr>
        <w:instrText xml:space="preserve"> REF _Ref393359040 \h </w:instrText>
      </w:r>
      <w:r w:rsidRPr="00E92F36">
        <w:rPr>
          <w:lang w:val="en-US"/>
        </w:rPr>
      </w:r>
      <w:r w:rsidRPr="00E92F36">
        <w:rPr>
          <w:lang w:val="en-US"/>
        </w:rPr>
        <w:fldChar w:fldCharType="separate"/>
      </w:r>
      <w:r w:rsidRPr="00E92F36">
        <w:rPr>
          <w:lang w:val="en-US"/>
        </w:rPr>
        <w:t xml:space="preserve">Figure </w:t>
      </w:r>
      <w:r>
        <w:rPr>
          <w:noProof/>
          <w:lang w:val="en-US"/>
        </w:rPr>
        <w:t>5</w:t>
      </w:r>
      <w:r w:rsidRPr="00E92F36">
        <w:rPr>
          <w:lang w:val="en-US"/>
        </w:rPr>
        <w:fldChar w:fldCharType="end"/>
      </w:r>
      <w:r w:rsidRPr="00E92F36">
        <w:rPr>
          <w:lang w:val="en-US"/>
        </w:rPr>
        <w:t xml:space="preserve"> we see that the only yellow </w:t>
      </w:r>
      <w:r w:rsidRPr="00676391">
        <w:rPr>
          <w:rFonts w:cs="Times New Roman"/>
          <w:szCs w:val="24"/>
          <w:lang w:val="en-US"/>
        </w:rPr>
        <w:t xml:space="preserve">commit is </w:t>
      </w:r>
      <w:r w:rsidRPr="00676391">
        <w:rPr>
          <w:rFonts w:cs="Times New Roman"/>
          <w:i/>
          <w:szCs w:val="24"/>
          <w:lang w:val="en-US"/>
        </w:rPr>
        <w:t>a0887</w:t>
      </w:r>
      <w:r w:rsidRPr="00E92F36">
        <w:rPr>
          <w:lang w:val="en-US"/>
        </w:rPr>
        <w:t xml:space="preserve">, made by </w:t>
      </w:r>
      <w:r w:rsidRPr="00E92F36">
        <w:rPr>
          <w:i/>
          <w:lang w:val="en-US"/>
        </w:rPr>
        <w:t>aakoch</w:t>
      </w:r>
      <w:r w:rsidRPr="00E92F36">
        <w:rPr>
          <w:lang w:val="en-US"/>
        </w:rPr>
        <w:t xml:space="preserve">. This tells us that </w:t>
      </w:r>
      <w:r w:rsidRPr="00E92F36">
        <w:rPr>
          <w:i/>
          <w:lang w:val="en-US"/>
        </w:rPr>
        <w:t>jeresig</w:t>
      </w:r>
      <w:r w:rsidRPr="00E92F36">
        <w:rPr>
          <w:lang w:val="en-US"/>
        </w:rPr>
        <w:t xml:space="preserve"> pulled changes from </w:t>
      </w:r>
      <w:r w:rsidRPr="00E92F36">
        <w:rPr>
          <w:i/>
          <w:lang w:val="en-US"/>
        </w:rPr>
        <w:t>central-repo</w:t>
      </w:r>
      <w:r w:rsidRPr="00E92F36">
        <w:rPr>
          <w:lang w:val="en-US"/>
        </w:rPr>
        <w:t xml:space="preserve"> at a moment before </w:t>
      </w:r>
      <w:r w:rsidRPr="00E92F36">
        <w:rPr>
          <w:i/>
          <w:lang w:val="en-US"/>
        </w:rPr>
        <w:t>aakoch</w:t>
      </w:r>
      <w:r w:rsidRPr="00E92F36">
        <w:rPr>
          <w:lang w:val="en-US"/>
        </w:rPr>
        <w:t xml:space="preserve"> pushed commit </w:t>
      </w:r>
      <w:r w:rsidRPr="00676391">
        <w:rPr>
          <w:rFonts w:cs="Times New Roman"/>
          <w:i/>
          <w:szCs w:val="24"/>
          <w:lang w:val="en-US"/>
        </w:rPr>
        <w:t>a0887</w:t>
      </w:r>
      <w:r w:rsidRPr="00E92F36">
        <w:rPr>
          <w:lang w:val="en-US"/>
        </w:rPr>
        <w:t xml:space="preserve">. If we look at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Pr="00E92F36">
        <w:rPr>
          <w:lang w:val="en-US"/>
        </w:rPr>
        <w:t xml:space="preserve">Figure </w:t>
      </w:r>
      <w:r>
        <w:rPr>
          <w:noProof/>
          <w:lang w:val="en-US"/>
        </w:rPr>
        <w:t>7</w:t>
      </w:r>
      <w:r w:rsidRPr="00E92F36">
        <w:rPr>
          <w:lang w:val="en-US"/>
        </w:rPr>
        <w:fldChar w:fldCharType="end"/>
      </w:r>
      <w:r w:rsidRPr="00E92F36">
        <w:rPr>
          <w:lang w:val="en-US"/>
        </w:rPr>
        <w:t xml:space="preserve">, we see that all pending commits (those that were pending to be pushed and those that were pending to be pulled) are related to the same branch </w:t>
      </w:r>
      <w:r w:rsidRPr="00E92F36">
        <w:rPr>
          <w:i/>
          <w:lang w:val="en-US"/>
        </w:rPr>
        <w:t>master</w:t>
      </w:r>
      <w:r w:rsidRPr="00E92F36">
        <w:rPr>
          <w:lang w:val="en-US"/>
        </w:rPr>
        <w:t xml:space="preserve">. This tells us that, if </w:t>
      </w:r>
      <w:r w:rsidRPr="00E92F36">
        <w:rPr>
          <w:i/>
          <w:lang w:val="en-US"/>
        </w:rPr>
        <w:t>jeresig</w:t>
      </w:r>
      <w:r w:rsidRPr="00E92F36">
        <w:rPr>
          <w:lang w:val="en-US"/>
        </w:rPr>
        <w:t xml:space="preserve"> wanted to push these commits to </w:t>
      </w:r>
      <w:r w:rsidRPr="00E92F36">
        <w:rPr>
          <w:i/>
          <w:lang w:val="en-US"/>
        </w:rPr>
        <w:t>central-repo</w:t>
      </w:r>
      <w:r w:rsidRPr="00E92F36">
        <w:rPr>
          <w:lang w:val="en-US"/>
        </w:rPr>
        <w:t>, he would have to perform both push and pull operations. This analysis helps us revisit and answer Q3.</w:t>
      </w:r>
    </w:p>
    <w:p w14:paraId="436C63CA" w14:textId="77777777" w:rsidR="00FF7707" w:rsidRPr="00E92F36" w:rsidRDefault="00FF7707" w:rsidP="00FF7707">
      <w:pPr>
        <w:ind w:firstLine="0"/>
        <w:jc w:val="center"/>
        <w:rPr>
          <w:lang w:val="en-US"/>
        </w:rPr>
      </w:pPr>
      <w:r w:rsidRPr="00E92F36">
        <w:rPr>
          <w:noProof/>
          <w:lang w:eastAsia="pt-BR"/>
        </w:rPr>
        <w:drawing>
          <wp:inline distT="0" distB="0" distL="0" distR="0" wp14:anchorId="1592DC15" wp14:editId="3E11CA0D">
            <wp:extent cx="5571987" cy="2304834"/>
            <wp:effectExtent l="0" t="0" r="0" b="635"/>
            <wp:docPr id="1988" name="Image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1987" cy="2304834"/>
                    </a:xfrm>
                    <a:prstGeom prst="rect">
                      <a:avLst/>
                    </a:prstGeom>
                    <a:noFill/>
                    <a:ln>
                      <a:noFill/>
                    </a:ln>
                  </pic:spPr>
                </pic:pic>
              </a:graphicData>
            </a:graphic>
          </wp:inline>
        </w:drawing>
      </w:r>
    </w:p>
    <w:p w14:paraId="303D201D" w14:textId="77777777" w:rsidR="00FF7707" w:rsidRPr="00E92F36" w:rsidRDefault="00FF7707" w:rsidP="00FF7707">
      <w:pPr>
        <w:pStyle w:val="Legenda"/>
        <w:rPr>
          <w:lang w:val="en-US"/>
        </w:rPr>
      </w:pPr>
      <w:bookmarkStart w:id="243" w:name="_Ref393360031"/>
      <w:bookmarkStart w:id="244" w:name="_Toc393356506"/>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Pr>
          <w:noProof/>
          <w:lang w:val="en-US"/>
        </w:rPr>
        <w:t>6</w:t>
      </w:r>
      <w:r w:rsidRPr="00E92F36">
        <w:rPr>
          <w:noProof/>
          <w:lang w:val="en-US"/>
        </w:rPr>
        <w:fldChar w:fldCharType="end"/>
      </w:r>
      <w:bookmarkEnd w:id="243"/>
      <w:r w:rsidRPr="00E92F36">
        <w:rPr>
          <w:lang w:val="en-US"/>
        </w:rPr>
        <w:t xml:space="preserve"> - Aakoch’s commit history</w:t>
      </w:r>
      <w:bookmarkEnd w:id="244"/>
    </w:p>
    <w:p w14:paraId="3405C94F" w14:textId="77777777" w:rsidR="00FF7707" w:rsidRPr="00E92F36" w:rsidRDefault="00FF7707" w:rsidP="00FF7707">
      <w:pPr>
        <w:ind w:firstLine="0"/>
        <w:jc w:val="center"/>
        <w:rPr>
          <w:lang w:val="en-US" w:eastAsia="pt-BR"/>
        </w:rPr>
      </w:pPr>
      <w:r w:rsidRPr="00E92F36">
        <w:rPr>
          <w:noProof/>
          <w:lang w:eastAsia="pt-BR"/>
        </w:rPr>
        <w:drawing>
          <wp:inline distT="0" distB="0" distL="0" distR="0" wp14:anchorId="4B8125F2" wp14:editId="34998ADC">
            <wp:extent cx="4257675" cy="2350593"/>
            <wp:effectExtent l="0" t="0" r="0" b="0"/>
            <wp:docPr id="1989" name="Imagem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a:extLst>
                        <a:ext uri="{28A0092B-C50C-407E-A947-70E740481C1C}">
                          <a14:useLocalDpi xmlns:a14="http://schemas.microsoft.com/office/drawing/2010/main" val="0"/>
                        </a:ext>
                      </a:extLst>
                    </a:blip>
                    <a:srcRect r="12892"/>
                    <a:stretch/>
                  </pic:blipFill>
                  <pic:spPr bwMode="auto">
                    <a:xfrm>
                      <a:off x="0" y="0"/>
                      <a:ext cx="4286477" cy="2366494"/>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08AE32" w14:textId="77777777" w:rsidR="00FF7707" w:rsidRPr="00E92F36" w:rsidRDefault="00FF7707" w:rsidP="00FF7707">
      <w:pPr>
        <w:pStyle w:val="Legenda"/>
        <w:rPr>
          <w:lang w:val="en-US"/>
        </w:rPr>
      </w:pPr>
      <w:bookmarkStart w:id="245" w:name="_Ref393359723"/>
      <w:bookmarkStart w:id="246" w:name="_Toc393356507"/>
      <w:r w:rsidRPr="00E92F36">
        <w:rPr>
          <w:lang w:val="en-US"/>
        </w:rPr>
        <w:t xml:space="preserve">Figure </w:t>
      </w:r>
      <w:r w:rsidRPr="00E92F36">
        <w:rPr>
          <w:lang w:val="en-US"/>
        </w:rPr>
        <w:fldChar w:fldCharType="begin"/>
      </w:r>
      <w:r w:rsidRPr="00E92F36">
        <w:rPr>
          <w:lang w:val="en-US"/>
        </w:rPr>
        <w:instrText xml:space="preserve"> SEQ Figure \* ARABIC </w:instrText>
      </w:r>
      <w:r w:rsidRPr="00E92F36">
        <w:rPr>
          <w:lang w:val="en-US"/>
        </w:rPr>
        <w:fldChar w:fldCharType="separate"/>
      </w:r>
      <w:r>
        <w:rPr>
          <w:noProof/>
          <w:lang w:val="en-US"/>
        </w:rPr>
        <w:t>7</w:t>
      </w:r>
      <w:r w:rsidRPr="00E92F36">
        <w:rPr>
          <w:lang w:val="en-US"/>
        </w:rPr>
        <w:fldChar w:fldCharType="end"/>
      </w:r>
      <w:bookmarkEnd w:id="245"/>
      <w:r w:rsidRPr="00E92F36">
        <w:rPr>
          <w:lang w:val="en-US"/>
        </w:rPr>
        <w:t xml:space="preserve"> - Jeresig’s tracked branches</w:t>
      </w:r>
      <w:bookmarkEnd w:id="246"/>
    </w:p>
    <w:p w14:paraId="310F8D7B" w14:textId="77777777" w:rsidR="00FF7707" w:rsidRPr="00E92F36" w:rsidRDefault="00FF7707" w:rsidP="00FF7707">
      <w:pPr>
        <w:rPr>
          <w:lang w:val="en-US"/>
        </w:rPr>
      </w:pPr>
      <w:r w:rsidRPr="00E92F36">
        <w:rPr>
          <w:b/>
          <w:lang w:val="en-US"/>
        </w:rPr>
        <w:t>Q3:</w:t>
      </w:r>
      <w:r w:rsidRPr="00E92F36">
        <w:rPr>
          <w:lang w:val="en-US"/>
        </w:rPr>
        <w:t xml:space="preserve"> </w:t>
      </w:r>
      <w:r w:rsidRPr="00E92F36">
        <w:rPr>
          <w:i/>
          <w:lang w:val="en-US"/>
        </w:rPr>
        <w:t>Which changes are under work in parallel (in different clones or different branches) and which of them are available to be incorporated into my work?</w:t>
      </w:r>
      <w:r w:rsidRPr="00E92F36">
        <w:rPr>
          <w:lang w:val="en-US"/>
        </w:rPr>
        <w:t xml:space="preserve"> New commits in tracked branches of peers can easily be found looking at Level 3 information (tracked branches, shown in </w:t>
      </w:r>
      <w:r w:rsidRPr="00E92F36">
        <w:rPr>
          <w:lang w:val="en-US"/>
        </w:rPr>
        <w:fldChar w:fldCharType="begin"/>
      </w:r>
      <w:r w:rsidRPr="00E92F36">
        <w:rPr>
          <w:lang w:val="en-US"/>
        </w:rPr>
        <w:instrText xml:space="preserve"> REF _Ref393359506 \h </w:instrText>
      </w:r>
      <w:r w:rsidRPr="00E92F36">
        <w:rPr>
          <w:lang w:val="en-US"/>
        </w:rPr>
      </w:r>
      <w:r w:rsidRPr="00E92F36">
        <w:rPr>
          <w:lang w:val="en-US"/>
        </w:rPr>
        <w:fldChar w:fldCharType="separate"/>
      </w:r>
      <w:r w:rsidRPr="00E92F36">
        <w:rPr>
          <w:lang w:val="en-US"/>
        </w:rPr>
        <w:t xml:space="preserve">Figure </w:t>
      </w:r>
      <w:r>
        <w:rPr>
          <w:noProof/>
          <w:lang w:val="en-US"/>
        </w:rPr>
        <w:t>4</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_Ref393359723 \h </w:instrText>
      </w:r>
      <w:r w:rsidRPr="00E92F36">
        <w:rPr>
          <w:lang w:val="en-US"/>
        </w:rPr>
      </w:r>
      <w:r w:rsidRPr="00E92F36">
        <w:rPr>
          <w:lang w:val="en-US"/>
        </w:rPr>
        <w:fldChar w:fldCharType="separate"/>
      </w:r>
      <w:r w:rsidRPr="00E92F36">
        <w:rPr>
          <w:lang w:val="en-US"/>
        </w:rPr>
        <w:t xml:space="preserve">Figure </w:t>
      </w:r>
      <w:r>
        <w:rPr>
          <w:noProof/>
          <w:lang w:val="en-US"/>
        </w:rPr>
        <w:t>7</w:t>
      </w:r>
      <w:r w:rsidRPr="00E92F36">
        <w:rPr>
          <w:lang w:val="en-US"/>
        </w:rPr>
        <w:fldChar w:fldCharType="end"/>
      </w:r>
      <w:r w:rsidRPr="00E92F36">
        <w:rPr>
          <w:lang w:val="en-US"/>
        </w:rPr>
        <w:t xml:space="preserve">). This view </w:t>
      </w:r>
      <w:r>
        <w:rPr>
          <w:lang w:val="en-US"/>
        </w:rPr>
        <w:t>shows</w:t>
      </w:r>
      <w:r w:rsidRPr="00E92F36">
        <w:rPr>
          <w:lang w:val="en-US"/>
        </w:rPr>
        <w:t xml:space="preserve"> to which branch these commits are related and how many new commits exist.  If we want to look at each commit individually, we can look at Level 4 information (commit history, shown in </w:t>
      </w:r>
      <w:r w:rsidRPr="00E92F36">
        <w:rPr>
          <w:lang w:val="en-US"/>
        </w:rPr>
        <w:fldChar w:fldCharType="begin"/>
      </w:r>
      <w:r w:rsidRPr="00E92F36">
        <w:rPr>
          <w:lang w:val="en-US"/>
        </w:rPr>
        <w:instrText xml:space="preserve"> REF _Ref393359337 \h </w:instrText>
      </w:r>
      <w:r w:rsidRPr="00E92F36">
        <w:rPr>
          <w:lang w:val="en-US"/>
        </w:rPr>
      </w:r>
      <w:r w:rsidRPr="00E92F36">
        <w:rPr>
          <w:lang w:val="en-US"/>
        </w:rPr>
        <w:fldChar w:fldCharType="separate"/>
      </w:r>
      <w:r w:rsidRPr="00E92F36">
        <w:rPr>
          <w:lang w:val="en-US"/>
        </w:rPr>
        <w:t xml:space="preserve">Figure </w:t>
      </w:r>
      <w:r>
        <w:rPr>
          <w:noProof/>
          <w:lang w:val="en-US"/>
        </w:rPr>
        <w:t>2</w:t>
      </w:r>
      <w:r w:rsidRPr="00E92F36">
        <w:rPr>
          <w:lang w:val="en-US"/>
        </w:rPr>
        <w:fldChar w:fldCharType="end"/>
      </w:r>
      <w:r w:rsidRPr="00E92F36">
        <w:rPr>
          <w:lang w:val="en-US"/>
        </w:rPr>
        <w:t xml:space="preserve"> and </w:t>
      </w:r>
      <w:r w:rsidRPr="00E92F36">
        <w:rPr>
          <w:lang w:val="en-US"/>
        </w:rPr>
        <w:fldChar w:fldCharType="begin"/>
      </w:r>
      <w:r w:rsidRPr="00E92F36">
        <w:rPr>
          <w:lang w:val="en-US"/>
        </w:rPr>
        <w:instrText xml:space="preserve"> REF _Ref393360031 \h </w:instrText>
      </w:r>
      <w:r w:rsidRPr="00E92F36">
        <w:rPr>
          <w:lang w:val="en-US"/>
        </w:rPr>
      </w:r>
      <w:r w:rsidRPr="00E92F36">
        <w:rPr>
          <w:lang w:val="en-US"/>
        </w:rPr>
        <w:fldChar w:fldCharType="separate"/>
      </w:r>
      <w:r w:rsidRPr="00E92F36">
        <w:rPr>
          <w:lang w:val="en-US"/>
        </w:rPr>
        <w:t xml:space="preserve">Figure </w:t>
      </w:r>
      <w:r>
        <w:rPr>
          <w:noProof/>
          <w:lang w:val="en-US"/>
        </w:rPr>
        <w:t>6</w:t>
      </w:r>
      <w:r w:rsidRPr="00E92F36">
        <w:rPr>
          <w:lang w:val="en-US"/>
        </w:rPr>
        <w:fldChar w:fldCharType="end"/>
      </w:r>
      <w:r w:rsidRPr="0006531B">
        <w:rPr>
          <w:lang w:val="en-US"/>
        </w:rPr>
        <w:t xml:space="preserve">) and notice the yellow nodes. </w:t>
      </w:r>
      <w:r w:rsidRPr="00E92F36">
        <w:rPr>
          <w:lang w:val="en-US"/>
        </w:rPr>
        <w:t>Additionally, Level 4 information is used to find new commits in repositories that are not peers (red nodes), or new commits in non-tracked branches (gray nodes).</w:t>
      </w:r>
    </w:p>
    <w:p w14:paraId="3CB36EF1" w14:textId="77777777" w:rsidR="00FF7707" w:rsidRPr="00E92F36" w:rsidRDefault="00FF7707" w:rsidP="00FF7707">
      <w:pPr>
        <w:pStyle w:val="Ttulo2"/>
        <w:rPr>
          <w:lang w:val="en-US"/>
        </w:rPr>
      </w:pPr>
      <w:bookmarkStart w:id="247" w:name="_Toc393357593"/>
      <w:bookmarkStart w:id="248" w:name="_Toc397616267"/>
      <w:bookmarkStart w:id="249" w:name="_Ref398454550"/>
      <w:r w:rsidRPr="00E92F36">
        <w:rPr>
          <w:lang w:val="en-US"/>
        </w:rPr>
        <w:t xml:space="preserve">Performance </w:t>
      </w:r>
      <w:r w:rsidRPr="0006531B">
        <w:t>evaluation</w:t>
      </w:r>
      <w:bookmarkEnd w:id="247"/>
      <w:bookmarkEnd w:id="248"/>
      <w:bookmarkEnd w:id="249"/>
    </w:p>
    <w:p w14:paraId="4AB3E36D" w14:textId="77777777" w:rsidR="00FF7707" w:rsidRDefault="00FF7707" w:rsidP="00FF7707">
      <w:pPr>
        <w:rPr>
          <w:lang w:val="en-US"/>
        </w:rPr>
      </w:pPr>
      <w:r w:rsidRPr="00676391">
        <w:rPr>
          <w:lang w:val="en-US"/>
        </w:rPr>
        <w:t xml:space="preserve">In order to evaluate the scalability of our approach, we evaluated the time spent to perform the most common DyeVC operations, by analyzing repositories of different sizes and hosted in different Git servers. </w:t>
      </w:r>
    </w:p>
    <w:p w14:paraId="72289833" w14:textId="77777777" w:rsidR="00FF7707" w:rsidRPr="00E92F36" w:rsidRDefault="00FF7707" w:rsidP="00FF7707">
      <w:pPr>
        <w:rPr>
          <w:lang w:val="en-US"/>
        </w:rPr>
      </w:pPr>
      <w:r w:rsidRPr="00E92F36">
        <w:rPr>
          <w:lang w:val="en-US"/>
        </w:rPr>
        <w:t>We measured the main operations of our approach: “Insert 1</w:t>
      </w:r>
      <w:r w:rsidRPr="00E92F36">
        <w:rPr>
          <w:vertAlign w:val="superscript"/>
          <w:lang w:val="en-US"/>
        </w:rPr>
        <w:t>st</w:t>
      </w:r>
      <w:r w:rsidRPr="00E92F36">
        <w:rPr>
          <w:lang w:val="en-US"/>
        </w:rPr>
        <w:t>”, invoked when the user includes the first repository of a given system to be monitored. “Insert 2</w:t>
      </w:r>
      <w:r w:rsidRPr="00E92F36">
        <w:rPr>
          <w:vertAlign w:val="superscript"/>
          <w:lang w:val="en-US"/>
        </w:rPr>
        <w:t>nd</w:t>
      </w:r>
      <w:r w:rsidRPr="00E92F36">
        <w:rPr>
          <w:lang w:val="en-US"/>
        </w:rPr>
        <w:t>”, invoked when the user includes a repository to be monitored in a system that already have registered repositories. “Commit History”, invoked when the user requests to see the commit history of a given repository. “Topology”, invoked when the user wants to see the topology of repositories of a given system. “Check Branches”, invoked periodically to check all the monitored repositories, searching for ahead or behind commits. “Update Topology”, invoked periodically to update the topology information in the central database. This last operation updates the existing repositories, their peers, and the existing commits, marking in which repositories each commit is found.</w:t>
      </w:r>
    </w:p>
    <w:p w14:paraId="1A63C0EF" w14:textId="77777777" w:rsidR="00FF7707" w:rsidRPr="00E92F36" w:rsidRDefault="00FF7707" w:rsidP="00FF7707">
      <w:pPr>
        <w:rPr>
          <w:lang w:val="en-US"/>
        </w:rPr>
      </w:pPr>
      <w:r w:rsidRPr="00E92F36">
        <w:rPr>
          <w:lang w:val="en-US"/>
        </w:rPr>
        <w:fldChar w:fldCharType="begin"/>
      </w:r>
      <w:r w:rsidRPr="00E92F36">
        <w:rPr>
          <w:lang w:val="en-US"/>
        </w:rPr>
        <w:instrText xml:space="preserve"> REF _Ref393360547 \h </w:instrText>
      </w:r>
      <w:r w:rsidRPr="00E92F36">
        <w:rPr>
          <w:lang w:val="en-US"/>
        </w:rPr>
      </w:r>
      <w:r w:rsidRPr="00E92F36">
        <w:rPr>
          <w:lang w:val="en-US"/>
        </w:rPr>
        <w:fldChar w:fldCharType="separate"/>
      </w:r>
      <w:r w:rsidRPr="00E92F36">
        <w:rPr>
          <w:lang w:val="en-US"/>
        </w:rPr>
        <w:t xml:space="preserve">Table </w:t>
      </w:r>
      <w:r>
        <w:rPr>
          <w:noProof/>
          <w:lang w:val="en-US"/>
        </w:rPr>
        <w:t>1</w:t>
      </w:r>
      <w:r w:rsidRPr="00E92F36">
        <w:rPr>
          <w:lang w:val="en-US"/>
        </w:rPr>
        <w:fldChar w:fldCharType="end"/>
      </w:r>
      <w:r w:rsidRPr="00E92F36">
        <w:rPr>
          <w:lang w:val="en-US"/>
        </w:rPr>
        <w:t xml:space="preserve"> shows the monitored projects (name and hosting service), the repository metrics – in terms of number of commits, disk usage, </w:t>
      </w:r>
      <w:r>
        <w:rPr>
          <w:lang w:val="en-US"/>
        </w:rPr>
        <w:t xml:space="preserve">and </w:t>
      </w:r>
      <w:r w:rsidRPr="00E92F36">
        <w:rPr>
          <w:lang w:val="en-US"/>
        </w:rPr>
        <w:t>number of files –, and the time spent by DyeVC to run some background and foreground operations. All measurements were done in the same period of the day and from the same machine, a Core Duo CPU running at 2.53 GHz, with 4GB RAM running Windows 8.1 Professional 64 bits, connecte</w:t>
      </w:r>
      <w:r>
        <w:rPr>
          <w:lang w:val="en-US"/>
        </w:rPr>
        <w:t>d to the internet at 35 Mbit/s.</w:t>
      </w:r>
    </w:p>
    <w:p w14:paraId="7FED5395" w14:textId="77777777" w:rsidR="00FF7707" w:rsidRPr="00E92F36" w:rsidRDefault="00FF7707" w:rsidP="00FF7707">
      <w:pPr>
        <w:rPr>
          <w:lang w:val="en-US"/>
        </w:rPr>
      </w:pPr>
    </w:p>
    <w:p w14:paraId="4EAC7543" w14:textId="77777777" w:rsidR="00FF7707" w:rsidRPr="00E92F36" w:rsidRDefault="00FF7707" w:rsidP="00FF7707">
      <w:pPr>
        <w:pStyle w:val="Legenda"/>
        <w:rPr>
          <w:lang w:val="en-US"/>
        </w:rPr>
        <w:sectPr w:rsidR="00FF7707" w:rsidRPr="00E92F36" w:rsidSect="001C7BBB">
          <w:pgSz w:w="11907" w:h="16839" w:code="9"/>
          <w:pgMar w:top="1701" w:right="1134" w:bottom="1134" w:left="1701" w:header="431" w:footer="431" w:gutter="0"/>
          <w:cols w:space="288"/>
          <w:docGrid w:linePitch="272"/>
        </w:sectPr>
      </w:pPr>
    </w:p>
    <w:p w14:paraId="491B682D" w14:textId="77777777" w:rsidR="00FF7707" w:rsidRPr="00E92F36" w:rsidRDefault="00FF7707" w:rsidP="00FF7707">
      <w:pPr>
        <w:pStyle w:val="Legenda"/>
        <w:rPr>
          <w:lang w:val="en-US"/>
        </w:rPr>
      </w:pPr>
      <w:bookmarkStart w:id="250" w:name="_Ref393360547"/>
      <w:bookmarkStart w:id="251" w:name="_Toc393356512"/>
      <w:r w:rsidRPr="00E92F36">
        <w:rPr>
          <w:lang w:val="en-US"/>
        </w:rPr>
        <w:t xml:space="preserve">Table </w:t>
      </w:r>
      <w:r w:rsidRPr="00E92F36">
        <w:rPr>
          <w:lang w:val="en-US"/>
        </w:rPr>
        <w:fldChar w:fldCharType="begin"/>
      </w:r>
      <w:r w:rsidRPr="00E92F36">
        <w:rPr>
          <w:lang w:val="en-US"/>
        </w:rPr>
        <w:instrText xml:space="preserve"> SEQ Table \* ARABIC </w:instrText>
      </w:r>
      <w:r w:rsidRPr="00E92F36">
        <w:rPr>
          <w:lang w:val="en-US"/>
        </w:rPr>
        <w:fldChar w:fldCharType="separate"/>
      </w:r>
      <w:r>
        <w:rPr>
          <w:noProof/>
          <w:lang w:val="en-US"/>
        </w:rPr>
        <w:t>1</w:t>
      </w:r>
      <w:r w:rsidRPr="00E92F36">
        <w:rPr>
          <w:lang w:val="en-US"/>
        </w:rPr>
        <w:fldChar w:fldCharType="end"/>
      </w:r>
      <w:bookmarkEnd w:id="250"/>
      <w:r w:rsidRPr="00E92F36">
        <w:rPr>
          <w:lang w:val="en-US"/>
        </w:rPr>
        <w:t xml:space="preserve"> </w:t>
      </w:r>
      <w:r>
        <w:rPr>
          <w:lang w:val="en-US"/>
        </w:rPr>
        <w:t>–</w:t>
      </w:r>
      <w:r w:rsidRPr="00E92F36">
        <w:rPr>
          <w:lang w:val="en-US"/>
        </w:rPr>
        <w:t xml:space="preserve"> </w:t>
      </w:r>
      <w:r>
        <w:rPr>
          <w:lang w:val="en-US"/>
        </w:rPr>
        <w:t xml:space="preserve">Scalability results of DyeVC </w:t>
      </w:r>
      <w:r w:rsidRPr="00E92F36">
        <w:rPr>
          <w:lang w:val="en-US"/>
        </w:rPr>
        <w:t xml:space="preserve">for repositories with different </w:t>
      </w:r>
      <w:bookmarkEnd w:id="251"/>
      <w:r>
        <w:rPr>
          <w:lang w:val="en-US"/>
        </w:rPr>
        <w:t>metrics</w:t>
      </w:r>
    </w:p>
    <w:tbl>
      <w:tblPr>
        <w:tblStyle w:val="TabeladeGrade5Escura-nfase1"/>
        <w:tblW w:w="0" w:type="auto"/>
        <w:tblLook w:val="04A0" w:firstRow="1" w:lastRow="0" w:firstColumn="1" w:lastColumn="0" w:noHBand="0" w:noVBand="1"/>
      </w:tblPr>
      <w:tblGrid>
        <w:gridCol w:w="1540"/>
        <w:gridCol w:w="1740"/>
        <w:gridCol w:w="1039"/>
        <w:gridCol w:w="717"/>
        <w:gridCol w:w="828"/>
        <w:gridCol w:w="961"/>
        <w:gridCol w:w="983"/>
        <w:gridCol w:w="1116"/>
        <w:gridCol w:w="844"/>
        <w:gridCol w:w="908"/>
        <w:gridCol w:w="1559"/>
        <w:gridCol w:w="1759"/>
      </w:tblGrid>
      <w:tr w:rsidR="00FF7707" w:rsidRPr="00E92F36" w14:paraId="05D95012" w14:textId="77777777" w:rsidTr="00020E07">
        <w:trPr>
          <w:cnfStyle w:val="100000000000" w:firstRow="1" w:lastRow="0" w:firstColumn="0" w:lastColumn="0" w:oddVBand="0" w:evenVBand="0" w:oddHBand="0"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shd w:val="clear" w:color="auto" w:fill="548DD4" w:themeFill="text2" w:themeFillTint="99"/>
            <w:noWrap/>
            <w:vAlign w:val="center"/>
          </w:tcPr>
          <w:p w14:paraId="3B786236" w14:textId="77777777" w:rsidR="00FF7707" w:rsidRPr="00E92F36" w:rsidRDefault="00FF7707" w:rsidP="00020E07">
            <w:pPr>
              <w:pStyle w:val="TextodeTabela"/>
              <w:jc w:val="center"/>
              <w:rPr>
                <w:szCs w:val="20"/>
              </w:rPr>
            </w:pPr>
          </w:p>
        </w:tc>
        <w:tc>
          <w:tcPr>
            <w:tcW w:w="0" w:type="auto"/>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45C7F9F"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p>
        </w:tc>
        <w:tc>
          <w:tcPr>
            <w:tcW w:w="0" w:type="auto"/>
            <w:gridSpan w:val="3"/>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B98AD9C"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Pr>
                <w:szCs w:val="20"/>
              </w:rPr>
              <w:t>Repository metrics</w:t>
            </w:r>
          </w:p>
        </w:tc>
        <w:tc>
          <w:tcPr>
            <w:tcW w:w="3060"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tcPr>
          <w:p w14:paraId="6B491203"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b w:val="0"/>
                <w:bCs/>
                <w:szCs w:val="20"/>
              </w:rPr>
            </w:pPr>
            <w:r w:rsidRPr="00E92F36">
              <w:rPr>
                <w:bCs/>
                <w:szCs w:val="20"/>
              </w:rPr>
              <w:t>Foreground operations</w:t>
            </w:r>
          </w:p>
        </w:tc>
        <w:tc>
          <w:tcPr>
            <w:tcW w:w="5070" w:type="dxa"/>
            <w:gridSpan w:val="4"/>
            <w:tcBorders>
              <w:left w:val="single" w:sz="4" w:space="0" w:color="FFFFFF" w:themeColor="background1"/>
              <w:bottom w:val="single" w:sz="4" w:space="0" w:color="FFFFFF" w:themeColor="background1"/>
            </w:tcBorders>
            <w:shd w:val="clear" w:color="auto" w:fill="548DD4" w:themeFill="text2" w:themeFillTint="99"/>
            <w:vAlign w:val="center"/>
          </w:tcPr>
          <w:p w14:paraId="6D44DCD9"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szCs w:val="20"/>
              </w:rPr>
            </w:pPr>
            <w:r w:rsidRPr="00E92F36">
              <w:rPr>
                <w:bCs/>
                <w:szCs w:val="20"/>
              </w:rPr>
              <w:t>Background operations</w:t>
            </w:r>
            <w:r>
              <w:rPr>
                <w:bCs/>
                <w:szCs w:val="20"/>
              </w:rPr>
              <w:t xml:space="preserve"> times (s)</w:t>
            </w:r>
          </w:p>
        </w:tc>
      </w:tr>
      <w:tr w:rsidR="00FF7707" w:rsidRPr="00E92F36" w14:paraId="01D2F9D9" w14:textId="77777777" w:rsidTr="00020E0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tcPr>
          <w:p w14:paraId="7CE170EB" w14:textId="77777777" w:rsidR="00FF7707" w:rsidRPr="004B7684" w:rsidRDefault="00FF7707" w:rsidP="00020E07">
            <w:pPr>
              <w:pStyle w:val="TextodeTabela"/>
              <w:jc w:val="center"/>
              <w:rPr>
                <w:bCs/>
                <w:szCs w:val="20"/>
              </w:rPr>
            </w:pPr>
            <w:r w:rsidRPr="004B7684">
              <w:rPr>
                <w:bCs/>
                <w:szCs w:val="20"/>
              </w:rPr>
              <w:t>Repository</w:t>
            </w:r>
          </w:p>
        </w:tc>
        <w:tc>
          <w:tcPr>
            <w:tcW w:w="0" w:type="auto"/>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FB5D1EB"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color w:val="FFFFFF" w:themeColor="background1"/>
                <w:szCs w:val="20"/>
              </w:rPr>
            </w:pPr>
            <w:r w:rsidRPr="004B7684">
              <w:rPr>
                <w:b/>
                <w:color w:val="FFFFFF" w:themeColor="background1"/>
                <w:szCs w:val="20"/>
              </w:rPr>
              <w:t>Hosting</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2D43099A"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commits</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7FD41BB4"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Size (MB)</w:t>
            </w:r>
          </w:p>
        </w:tc>
        <w:tc>
          <w:tcPr>
            <w:tcW w:w="0" w:type="auto"/>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0737C287"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 files</w:t>
            </w:r>
          </w:p>
        </w:tc>
        <w:tc>
          <w:tcPr>
            <w:tcW w:w="194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tcPr>
          <w:p w14:paraId="012E6B85"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bCs w:val="0"/>
                <w:i/>
                <w:color w:val="FFFFFF" w:themeColor="background1"/>
                <w:szCs w:val="20"/>
              </w:rPr>
              <w:t>Commit History</w:t>
            </w:r>
          </w:p>
        </w:tc>
        <w:tc>
          <w:tcPr>
            <w:tcW w:w="11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CDF82D0"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i/>
                <w:szCs w:val="20"/>
              </w:rPr>
            </w:pPr>
            <w:r w:rsidRPr="004B7684">
              <w:rPr>
                <w:b/>
                <w:i/>
                <w:color w:val="FFFFFF" w:themeColor="background1"/>
                <w:szCs w:val="20"/>
              </w:rPr>
              <w:t>Topology</w:t>
            </w:r>
          </w:p>
        </w:tc>
        <w:tc>
          <w:tcPr>
            <w:tcW w:w="844"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55AA59ED"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1</w:t>
            </w:r>
            <w:r w:rsidRPr="00BF7924">
              <w:rPr>
                <w:b/>
                <w:i/>
                <w:color w:val="FFFFFF" w:themeColor="background1"/>
                <w:szCs w:val="20"/>
                <w:vertAlign w:val="superscript"/>
              </w:rPr>
              <w:t>st</w:t>
            </w:r>
          </w:p>
        </w:tc>
        <w:tc>
          <w:tcPr>
            <w:tcW w:w="908"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0348C1ED"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Insert 2</w:t>
            </w:r>
            <w:r w:rsidRPr="00BF7924">
              <w:rPr>
                <w:b/>
                <w:i/>
                <w:color w:val="FFFFFF" w:themeColor="background1"/>
                <w:szCs w:val="20"/>
                <w:vertAlign w:val="superscript"/>
              </w:rPr>
              <w:t>nd</w:t>
            </w:r>
          </w:p>
        </w:tc>
        <w:tc>
          <w:tcPr>
            <w:tcW w:w="1559"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194458FF"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Check Branches</w:t>
            </w:r>
          </w:p>
        </w:tc>
        <w:tc>
          <w:tcPr>
            <w:tcW w:w="1759"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548DD4" w:themeFill="text2" w:themeFillTint="99"/>
            <w:vAlign w:val="center"/>
          </w:tcPr>
          <w:p w14:paraId="6E16F572" w14:textId="77777777" w:rsidR="00FF7707" w:rsidRPr="004B7684"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b/>
                <w:bCs w:val="0"/>
                <w:szCs w:val="20"/>
              </w:rPr>
            </w:pPr>
            <w:r w:rsidRPr="00BF7924">
              <w:rPr>
                <w:b/>
                <w:i/>
                <w:color w:val="FFFFFF" w:themeColor="background1"/>
                <w:szCs w:val="20"/>
              </w:rPr>
              <w:t>Update Topology</w:t>
            </w:r>
          </w:p>
        </w:tc>
      </w:tr>
      <w:tr w:rsidR="00FF7707" w:rsidRPr="00E92F36" w14:paraId="4A6F8B58" w14:textId="77777777" w:rsidTr="00020E07">
        <w:trPr>
          <w:trHeight w:val="29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5C7AECF" w14:textId="77777777" w:rsidR="00FF7707" w:rsidRPr="004B7684" w:rsidRDefault="00FF7707" w:rsidP="00020E07">
            <w:pPr>
              <w:pStyle w:val="TextodeTabela"/>
              <w:jc w:val="center"/>
              <w:rPr>
                <w:bCs/>
                <w:szCs w:val="20"/>
              </w:rPr>
            </w:pPr>
          </w:p>
        </w:tc>
        <w:tc>
          <w:tcPr>
            <w:tcW w:w="0" w:type="auto"/>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2889FECA"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51004FB7"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13FF1280"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noWrap/>
            <w:vAlign w:val="center"/>
            <w:hideMark/>
          </w:tcPr>
          <w:p w14:paraId="3B756502"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21B0D386"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r w:rsidRPr="004B7684">
              <w:rPr>
                <w:b/>
                <w:color w:val="FFFFFF" w:themeColor="background1"/>
                <w:szCs w:val="20"/>
              </w:rPr>
              <w:t>Commit History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17AF6E56"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sidRPr="004B7684">
              <w:rPr>
                <w:b/>
                <w:i/>
                <w:color w:val="FFFFFF" w:themeColor="background1"/>
                <w:szCs w:val="20"/>
              </w:rPr>
              <w:t>Memory Usage</w:t>
            </w:r>
            <w:r w:rsidRPr="004B7684">
              <w:rPr>
                <w:rStyle w:val="Refdenotaderodap"/>
                <w:b/>
                <w:i/>
                <w:color w:val="FFFFFF" w:themeColor="background1"/>
              </w:rPr>
              <w:footnoteReference w:id="13"/>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402884A0" w14:textId="77777777" w:rsidR="00FF7707" w:rsidRPr="004B768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r>
              <w:rPr>
                <w:b/>
                <w:i/>
                <w:color w:val="FFFFFF" w:themeColor="background1"/>
                <w:szCs w:val="20"/>
              </w:rPr>
              <w:t>Time (s)</w:t>
            </w: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6D74CE7B" w14:textId="77777777" w:rsidR="00FF7707" w:rsidRPr="00BF792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5223527" w14:textId="77777777" w:rsidR="00FF7707" w:rsidRPr="00BF792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7C5DE55E" w14:textId="77777777" w:rsidR="00FF7707" w:rsidRPr="00BF792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c>
          <w:tcPr>
            <w:tcW w:w="0" w:type="auto"/>
            <w:vMerge/>
            <w:tcBorders>
              <w:left w:val="single" w:sz="4" w:space="0" w:color="FFFFFF" w:themeColor="background1"/>
              <w:bottom w:val="single" w:sz="4" w:space="0" w:color="FFFFFF" w:themeColor="background1"/>
              <w:right w:val="single" w:sz="4" w:space="0" w:color="FFFFFF" w:themeColor="background1"/>
            </w:tcBorders>
            <w:shd w:val="clear" w:color="auto" w:fill="548DD4" w:themeFill="text2" w:themeFillTint="99"/>
            <w:vAlign w:val="center"/>
          </w:tcPr>
          <w:p w14:paraId="39353CF0" w14:textId="77777777" w:rsidR="00FF7707" w:rsidRPr="00BF7924"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b/>
                <w:i/>
                <w:color w:val="FFFFFF" w:themeColor="background1"/>
                <w:szCs w:val="20"/>
              </w:rPr>
            </w:pPr>
          </w:p>
        </w:tc>
      </w:tr>
      <w:tr w:rsidR="00FF7707" w:rsidRPr="00E92F36" w14:paraId="48BCF04C" w14:textId="77777777" w:rsidTr="00020E07">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344185BD" w14:textId="77777777" w:rsidR="00FF7707" w:rsidRPr="00E92F36" w:rsidRDefault="00FF7707" w:rsidP="00020E07">
            <w:pPr>
              <w:pStyle w:val="TextodeTabela"/>
              <w:jc w:val="left"/>
              <w:rPr>
                <w:b w:val="0"/>
                <w:bCs/>
                <w:szCs w:val="20"/>
              </w:rPr>
            </w:pPr>
            <w:r w:rsidRPr="00E92F36">
              <w:rPr>
                <w:b w:val="0"/>
                <w:bCs/>
                <w:szCs w:val="20"/>
              </w:rPr>
              <w:t>DyeVC</w:t>
            </w:r>
          </w:p>
        </w:tc>
        <w:tc>
          <w:tcPr>
            <w:tcW w:w="0" w:type="auto"/>
            <w:tcBorders>
              <w:top w:val="single" w:sz="4" w:space="0" w:color="FFFFFF" w:themeColor="background1"/>
            </w:tcBorders>
            <w:vAlign w:val="center"/>
          </w:tcPr>
          <w:p w14:paraId="50B4642C"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tcBorders>
              <w:top w:val="single" w:sz="4" w:space="0" w:color="FFFFFF" w:themeColor="background1"/>
            </w:tcBorders>
            <w:noWrap/>
            <w:vAlign w:val="center"/>
            <w:hideMark/>
          </w:tcPr>
          <w:p w14:paraId="3373D4E3"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187</w:t>
            </w:r>
          </w:p>
        </w:tc>
        <w:tc>
          <w:tcPr>
            <w:tcW w:w="0" w:type="auto"/>
            <w:tcBorders>
              <w:top w:val="single" w:sz="4" w:space="0" w:color="FFFFFF" w:themeColor="background1"/>
            </w:tcBorders>
            <w:noWrap/>
            <w:vAlign w:val="center"/>
            <w:hideMark/>
          </w:tcPr>
          <w:p w14:paraId="7DBAC75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w:t>
            </w:r>
          </w:p>
        </w:tc>
        <w:tc>
          <w:tcPr>
            <w:tcW w:w="0" w:type="auto"/>
            <w:tcBorders>
              <w:top w:val="single" w:sz="4" w:space="0" w:color="FFFFFF" w:themeColor="background1"/>
            </w:tcBorders>
            <w:noWrap/>
            <w:vAlign w:val="center"/>
            <w:hideMark/>
          </w:tcPr>
          <w:p w14:paraId="017DCA92"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539</w:t>
            </w:r>
          </w:p>
        </w:tc>
        <w:tc>
          <w:tcPr>
            <w:tcW w:w="0" w:type="auto"/>
            <w:tcBorders>
              <w:top w:val="single" w:sz="4" w:space="0" w:color="FFFFFF" w:themeColor="background1"/>
            </w:tcBorders>
            <w:vAlign w:val="center"/>
          </w:tcPr>
          <w:p w14:paraId="51D0E9A0"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3.5</w:t>
            </w:r>
          </w:p>
        </w:tc>
        <w:tc>
          <w:tcPr>
            <w:tcW w:w="0" w:type="auto"/>
            <w:tcBorders>
              <w:top w:val="single" w:sz="4" w:space="0" w:color="FFFFFF" w:themeColor="background1"/>
            </w:tcBorders>
            <w:vAlign w:val="center"/>
          </w:tcPr>
          <w:p w14:paraId="569F8DDE"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w:t>
            </w:r>
          </w:p>
        </w:tc>
        <w:tc>
          <w:tcPr>
            <w:tcW w:w="0" w:type="auto"/>
            <w:tcBorders>
              <w:top w:val="single" w:sz="4" w:space="0" w:color="FFFFFF" w:themeColor="background1"/>
            </w:tcBorders>
            <w:vAlign w:val="center"/>
          </w:tcPr>
          <w:p w14:paraId="421274C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2.7</w:t>
            </w:r>
          </w:p>
        </w:tc>
        <w:tc>
          <w:tcPr>
            <w:tcW w:w="0" w:type="auto"/>
            <w:tcBorders>
              <w:top w:val="single" w:sz="4" w:space="0" w:color="FFFFFF" w:themeColor="background1"/>
            </w:tcBorders>
            <w:vAlign w:val="center"/>
          </w:tcPr>
          <w:p w14:paraId="5917158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12.4</w:t>
            </w:r>
          </w:p>
        </w:tc>
        <w:tc>
          <w:tcPr>
            <w:tcW w:w="0" w:type="auto"/>
            <w:tcBorders>
              <w:top w:val="single" w:sz="4" w:space="0" w:color="FFFFFF" w:themeColor="background1"/>
            </w:tcBorders>
            <w:vAlign w:val="center"/>
          </w:tcPr>
          <w:p w14:paraId="65A1424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16.1</w:t>
            </w:r>
          </w:p>
        </w:tc>
        <w:tc>
          <w:tcPr>
            <w:tcW w:w="0" w:type="auto"/>
            <w:tcBorders>
              <w:top w:val="single" w:sz="4" w:space="0" w:color="FFFFFF" w:themeColor="background1"/>
            </w:tcBorders>
            <w:vAlign w:val="center"/>
          </w:tcPr>
          <w:p w14:paraId="76781852"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w:t>
            </w:r>
          </w:p>
        </w:tc>
        <w:tc>
          <w:tcPr>
            <w:tcW w:w="0" w:type="auto"/>
            <w:tcBorders>
              <w:top w:val="single" w:sz="4" w:space="0" w:color="FFFFFF" w:themeColor="background1"/>
            </w:tcBorders>
            <w:vAlign w:val="center"/>
          </w:tcPr>
          <w:p w14:paraId="7849F806"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w:t>
            </w:r>
          </w:p>
        </w:tc>
      </w:tr>
      <w:tr w:rsidR="00FF7707" w:rsidRPr="00E92F36" w14:paraId="53F72900" w14:textId="77777777" w:rsidTr="00020E07">
        <w:trPr>
          <w:trHeight w:val="15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5B5FAA" w14:textId="77777777" w:rsidR="00FF7707" w:rsidRPr="00E92F36" w:rsidRDefault="00FF7707" w:rsidP="00020E07">
            <w:pPr>
              <w:pStyle w:val="TextodeTabela"/>
              <w:jc w:val="left"/>
              <w:rPr>
                <w:b w:val="0"/>
                <w:bCs/>
                <w:szCs w:val="20"/>
              </w:rPr>
            </w:pPr>
            <w:r w:rsidRPr="00E92F36">
              <w:rPr>
                <w:b w:val="0"/>
                <w:bCs/>
                <w:szCs w:val="20"/>
              </w:rPr>
              <w:t>Sapos</w:t>
            </w:r>
          </w:p>
        </w:tc>
        <w:tc>
          <w:tcPr>
            <w:tcW w:w="0" w:type="auto"/>
            <w:vAlign w:val="center"/>
          </w:tcPr>
          <w:p w14:paraId="3371BE3F"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2D9C4749"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702</w:t>
            </w:r>
          </w:p>
        </w:tc>
        <w:tc>
          <w:tcPr>
            <w:tcW w:w="0" w:type="auto"/>
            <w:noWrap/>
            <w:vAlign w:val="center"/>
            <w:hideMark/>
          </w:tcPr>
          <w:p w14:paraId="5F679189"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7.0</w:t>
            </w:r>
          </w:p>
        </w:tc>
        <w:tc>
          <w:tcPr>
            <w:tcW w:w="0" w:type="auto"/>
            <w:noWrap/>
            <w:vAlign w:val="center"/>
            <w:hideMark/>
          </w:tcPr>
          <w:p w14:paraId="234722B1"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685</w:t>
            </w:r>
          </w:p>
        </w:tc>
        <w:tc>
          <w:tcPr>
            <w:tcW w:w="0" w:type="auto"/>
            <w:vAlign w:val="center"/>
          </w:tcPr>
          <w:p w14:paraId="7B0AA5A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5.6</w:t>
            </w:r>
          </w:p>
        </w:tc>
        <w:tc>
          <w:tcPr>
            <w:tcW w:w="0" w:type="auto"/>
            <w:vAlign w:val="center"/>
          </w:tcPr>
          <w:p w14:paraId="62830C0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w:t>
            </w:r>
          </w:p>
        </w:tc>
        <w:tc>
          <w:tcPr>
            <w:tcW w:w="0" w:type="auto"/>
            <w:vAlign w:val="center"/>
          </w:tcPr>
          <w:p w14:paraId="58725B1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w:t>
            </w:r>
          </w:p>
        </w:tc>
        <w:tc>
          <w:tcPr>
            <w:tcW w:w="0" w:type="auto"/>
            <w:vAlign w:val="center"/>
          </w:tcPr>
          <w:p w14:paraId="361C56D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20.8</w:t>
            </w:r>
          </w:p>
        </w:tc>
        <w:tc>
          <w:tcPr>
            <w:tcW w:w="0" w:type="auto"/>
            <w:vAlign w:val="center"/>
          </w:tcPr>
          <w:p w14:paraId="783B803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22.6</w:t>
            </w:r>
          </w:p>
        </w:tc>
        <w:tc>
          <w:tcPr>
            <w:tcW w:w="0" w:type="auto"/>
            <w:vAlign w:val="center"/>
          </w:tcPr>
          <w:p w14:paraId="1DB3AF14"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w:t>
            </w:r>
          </w:p>
        </w:tc>
        <w:tc>
          <w:tcPr>
            <w:tcW w:w="0" w:type="auto"/>
            <w:vAlign w:val="center"/>
          </w:tcPr>
          <w:p w14:paraId="1150631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5.2</w:t>
            </w:r>
          </w:p>
        </w:tc>
      </w:tr>
      <w:tr w:rsidR="00FF7707" w:rsidRPr="00E92F36" w14:paraId="1C06B867" w14:textId="77777777" w:rsidTr="00020E07">
        <w:trPr>
          <w:cnfStyle w:val="000000100000" w:firstRow="0" w:lastRow="0" w:firstColumn="0" w:lastColumn="0" w:oddVBand="0" w:evenVBand="0" w:oddHBand="1" w:evenHBand="0" w:firstRowFirstColumn="0" w:firstRowLastColumn="0" w:lastRowFirstColumn="0" w:lastRowLastColumn="0"/>
          <w:trHeight w:val="97"/>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BECBA31" w14:textId="77777777" w:rsidR="00FF7707" w:rsidRPr="00E92F36" w:rsidRDefault="00FF7707" w:rsidP="00020E07">
            <w:pPr>
              <w:pStyle w:val="TextodeTabela"/>
              <w:jc w:val="left"/>
              <w:rPr>
                <w:b w:val="0"/>
                <w:bCs/>
                <w:szCs w:val="20"/>
              </w:rPr>
            </w:pPr>
            <w:r w:rsidRPr="00E92F36">
              <w:rPr>
                <w:b w:val="0"/>
                <w:bCs/>
                <w:szCs w:val="20"/>
              </w:rPr>
              <w:t>jgit</w:t>
            </w:r>
          </w:p>
        </w:tc>
        <w:tc>
          <w:tcPr>
            <w:tcW w:w="0" w:type="auto"/>
            <w:vAlign w:val="center"/>
          </w:tcPr>
          <w:p w14:paraId="53AFD7CB"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eclipse.org</w:t>
            </w:r>
          </w:p>
        </w:tc>
        <w:tc>
          <w:tcPr>
            <w:tcW w:w="0" w:type="auto"/>
            <w:noWrap/>
            <w:vAlign w:val="center"/>
            <w:hideMark/>
          </w:tcPr>
          <w:p w14:paraId="1BF67977"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2,979</w:t>
            </w:r>
          </w:p>
        </w:tc>
        <w:tc>
          <w:tcPr>
            <w:tcW w:w="0" w:type="auto"/>
            <w:noWrap/>
            <w:vAlign w:val="center"/>
            <w:hideMark/>
          </w:tcPr>
          <w:p w14:paraId="599E813A"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10.0</w:t>
            </w:r>
          </w:p>
        </w:tc>
        <w:tc>
          <w:tcPr>
            <w:tcW w:w="0" w:type="auto"/>
            <w:noWrap/>
            <w:vAlign w:val="center"/>
            <w:hideMark/>
          </w:tcPr>
          <w:p w14:paraId="30D0745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1,595</w:t>
            </w:r>
          </w:p>
        </w:tc>
        <w:tc>
          <w:tcPr>
            <w:tcW w:w="0" w:type="auto"/>
            <w:vAlign w:val="center"/>
          </w:tcPr>
          <w:p w14:paraId="480C51D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18.4</w:t>
            </w:r>
          </w:p>
        </w:tc>
        <w:tc>
          <w:tcPr>
            <w:tcW w:w="0" w:type="auto"/>
            <w:vAlign w:val="center"/>
          </w:tcPr>
          <w:p w14:paraId="1BACD1AB"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512</w:t>
            </w:r>
          </w:p>
        </w:tc>
        <w:tc>
          <w:tcPr>
            <w:tcW w:w="0" w:type="auto"/>
            <w:vAlign w:val="center"/>
          </w:tcPr>
          <w:p w14:paraId="4FF44CC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3.4</w:t>
            </w:r>
          </w:p>
        </w:tc>
        <w:tc>
          <w:tcPr>
            <w:tcW w:w="0" w:type="auto"/>
            <w:vAlign w:val="center"/>
          </w:tcPr>
          <w:p w14:paraId="6A338A2C"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42.4</w:t>
            </w:r>
          </w:p>
        </w:tc>
        <w:tc>
          <w:tcPr>
            <w:tcW w:w="0" w:type="auto"/>
            <w:vAlign w:val="center"/>
          </w:tcPr>
          <w:p w14:paraId="5648A62E"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46.0</w:t>
            </w:r>
          </w:p>
        </w:tc>
        <w:tc>
          <w:tcPr>
            <w:tcW w:w="0" w:type="auto"/>
            <w:vAlign w:val="center"/>
          </w:tcPr>
          <w:p w14:paraId="3C1C17A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5.9</w:t>
            </w:r>
          </w:p>
        </w:tc>
        <w:tc>
          <w:tcPr>
            <w:tcW w:w="0" w:type="auto"/>
            <w:vAlign w:val="center"/>
          </w:tcPr>
          <w:p w14:paraId="1CC3BBC2"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6.8</w:t>
            </w:r>
          </w:p>
        </w:tc>
      </w:tr>
      <w:tr w:rsidR="00FF7707" w:rsidRPr="00E92F36" w14:paraId="7515FCE6" w14:textId="77777777" w:rsidTr="00020E07">
        <w:trPr>
          <w:trHeight w:val="5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DD005D" w14:textId="77777777" w:rsidR="00FF7707" w:rsidRPr="00E92F36" w:rsidRDefault="00FF7707" w:rsidP="00020E07">
            <w:pPr>
              <w:pStyle w:val="TextodeTabela"/>
              <w:jc w:val="left"/>
              <w:rPr>
                <w:b w:val="0"/>
                <w:bCs/>
                <w:szCs w:val="20"/>
              </w:rPr>
            </w:pPr>
            <w:r w:rsidRPr="00E92F36">
              <w:rPr>
                <w:b w:val="0"/>
                <w:bCs/>
                <w:szCs w:val="20"/>
              </w:rPr>
              <w:t>egit</w:t>
            </w:r>
          </w:p>
        </w:tc>
        <w:tc>
          <w:tcPr>
            <w:tcW w:w="0" w:type="auto"/>
            <w:vAlign w:val="center"/>
          </w:tcPr>
          <w:p w14:paraId="6163CB6C"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eclipse.org</w:t>
            </w:r>
          </w:p>
        </w:tc>
        <w:tc>
          <w:tcPr>
            <w:tcW w:w="0" w:type="auto"/>
            <w:noWrap/>
            <w:vAlign w:val="center"/>
            <w:hideMark/>
          </w:tcPr>
          <w:p w14:paraId="4C7FCDB1"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3,775</w:t>
            </w:r>
          </w:p>
        </w:tc>
        <w:tc>
          <w:tcPr>
            <w:tcW w:w="0" w:type="auto"/>
            <w:noWrap/>
            <w:vAlign w:val="center"/>
            <w:hideMark/>
          </w:tcPr>
          <w:p w14:paraId="5E02E8E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27.0</w:t>
            </w:r>
          </w:p>
        </w:tc>
        <w:tc>
          <w:tcPr>
            <w:tcW w:w="0" w:type="auto"/>
            <w:noWrap/>
            <w:vAlign w:val="center"/>
            <w:hideMark/>
          </w:tcPr>
          <w:p w14:paraId="30ACB09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1,478</w:t>
            </w:r>
          </w:p>
        </w:tc>
        <w:tc>
          <w:tcPr>
            <w:tcW w:w="0" w:type="auto"/>
            <w:vAlign w:val="center"/>
          </w:tcPr>
          <w:p w14:paraId="6BFF7B2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21.3</w:t>
            </w:r>
          </w:p>
        </w:tc>
        <w:tc>
          <w:tcPr>
            <w:tcW w:w="0" w:type="auto"/>
            <w:vAlign w:val="center"/>
          </w:tcPr>
          <w:p w14:paraId="432563E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559</w:t>
            </w:r>
          </w:p>
        </w:tc>
        <w:tc>
          <w:tcPr>
            <w:tcW w:w="0" w:type="auto"/>
            <w:vAlign w:val="center"/>
          </w:tcPr>
          <w:p w14:paraId="0C75BCBB"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3.7</w:t>
            </w:r>
          </w:p>
        </w:tc>
        <w:tc>
          <w:tcPr>
            <w:tcW w:w="0" w:type="auto"/>
            <w:vAlign w:val="center"/>
          </w:tcPr>
          <w:p w14:paraId="1BD60D6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49.6</w:t>
            </w:r>
          </w:p>
        </w:tc>
        <w:tc>
          <w:tcPr>
            <w:tcW w:w="0" w:type="auto"/>
            <w:vAlign w:val="center"/>
          </w:tcPr>
          <w:p w14:paraId="7DCDF0FA"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46.6</w:t>
            </w:r>
          </w:p>
        </w:tc>
        <w:tc>
          <w:tcPr>
            <w:tcW w:w="0" w:type="auto"/>
            <w:vAlign w:val="center"/>
          </w:tcPr>
          <w:p w14:paraId="60A2939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c>
          <w:tcPr>
            <w:tcW w:w="0" w:type="auto"/>
            <w:vAlign w:val="center"/>
          </w:tcPr>
          <w:p w14:paraId="5805E459"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7.3</w:t>
            </w:r>
          </w:p>
        </w:tc>
      </w:tr>
      <w:tr w:rsidR="00FF7707" w:rsidRPr="00E92F36" w14:paraId="60B5CF90" w14:textId="77777777" w:rsidTr="00020E0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940A33" w14:textId="77777777" w:rsidR="00FF7707" w:rsidRPr="00E92F36" w:rsidRDefault="00FF7707" w:rsidP="00020E07">
            <w:pPr>
              <w:pStyle w:val="TextodeTabela"/>
              <w:jc w:val="left"/>
              <w:rPr>
                <w:b w:val="0"/>
                <w:bCs/>
                <w:szCs w:val="20"/>
              </w:rPr>
            </w:pPr>
            <w:r w:rsidRPr="00E92F36">
              <w:rPr>
                <w:b w:val="0"/>
                <w:bCs/>
                <w:szCs w:val="20"/>
              </w:rPr>
              <w:t>jquery</w:t>
            </w:r>
          </w:p>
        </w:tc>
        <w:tc>
          <w:tcPr>
            <w:tcW w:w="0" w:type="auto"/>
            <w:vAlign w:val="center"/>
          </w:tcPr>
          <w:p w14:paraId="3558301A"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133A2CAA"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5,518</w:t>
            </w:r>
          </w:p>
        </w:tc>
        <w:tc>
          <w:tcPr>
            <w:tcW w:w="0" w:type="auto"/>
            <w:noWrap/>
            <w:vAlign w:val="center"/>
            <w:hideMark/>
          </w:tcPr>
          <w:p w14:paraId="39D039B8"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20.0</w:t>
            </w:r>
          </w:p>
        </w:tc>
        <w:tc>
          <w:tcPr>
            <w:tcW w:w="0" w:type="auto"/>
            <w:noWrap/>
            <w:vAlign w:val="center"/>
            <w:hideMark/>
          </w:tcPr>
          <w:p w14:paraId="04431805"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253</w:t>
            </w:r>
          </w:p>
        </w:tc>
        <w:tc>
          <w:tcPr>
            <w:tcW w:w="0" w:type="auto"/>
            <w:vAlign w:val="center"/>
          </w:tcPr>
          <w:p w14:paraId="1CFD38EE"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65.0</w:t>
            </w:r>
          </w:p>
        </w:tc>
        <w:tc>
          <w:tcPr>
            <w:tcW w:w="0" w:type="auto"/>
            <w:vAlign w:val="center"/>
          </w:tcPr>
          <w:p w14:paraId="397DD662"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1,121</w:t>
            </w:r>
          </w:p>
        </w:tc>
        <w:tc>
          <w:tcPr>
            <w:tcW w:w="0" w:type="auto"/>
            <w:vAlign w:val="center"/>
          </w:tcPr>
          <w:p w14:paraId="2B9631DD"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4.1</w:t>
            </w:r>
          </w:p>
        </w:tc>
        <w:tc>
          <w:tcPr>
            <w:tcW w:w="0" w:type="auto"/>
            <w:vAlign w:val="center"/>
          </w:tcPr>
          <w:p w14:paraId="3C03B0F8"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40.0</w:t>
            </w:r>
          </w:p>
        </w:tc>
        <w:tc>
          <w:tcPr>
            <w:tcW w:w="0" w:type="auto"/>
            <w:vAlign w:val="center"/>
          </w:tcPr>
          <w:p w14:paraId="74A8F115"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37.4</w:t>
            </w:r>
          </w:p>
        </w:tc>
        <w:tc>
          <w:tcPr>
            <w:tcW w:w="0" w:type="auto"/>
            <w:vAlign w:val="center"/>
          </w:tcPr>
          <w:p w14:paraId="1035AE6A"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w:t>
            </w:r>
          </w:p>
        </w:tc>
        <w:tc>
          <w:tcPr>
            <w:tcW w:w="0" w:type="auto"/>
            <w:vAlign w:val="center"/>
          </w:tcPr>
          <w:p w14:paraId="7670CEAE"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9.4</w:t>
            </w:r>
          </w:p>
        </w:tc>
      </w:tr>
      <w:tr w:rsidR="00FF7707" w:rsidRPr="00E92F36" w14:paraId="456BB848" w14:textId="77777777" w:rsidTr="00020E07">
        <w:trPr>
          <w:trHeight w:val="77"/>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9E8A5F3" w14:textId="77777777" w:rsidR="00FF7707" w:rsidRPr="00E92F36" w:rsidRDefault="00FF7707" w:rsidP="00020E07">
            <w:pPr>
              <w:pStyle w:val="TextodeTabela"/>
              <w:jc w:val="left"/>
              <w:rPr>
                <w:b w:val="0"/>
                <w:bCs/>
                <w:szCs w:val="20"/>
              </w:rPr>
            </w:pPr>
            <w:r w:rsidRPr="00E92F36">
              <w:rPr>
                <w:b w:val="0"/>
                <w:bCs/>
                <w:szCs w:val="20"/>
              </w:rPr>
              <w:t>Tortoise Git</w:t>
            </w:r>
          </w:p>
        </w:tc>
        <w:tc>
          <w:tcPr>
            <w:tcW w:w="0" w:type="auto"/>
            <w:vAlign w:val="center"/>
          </w:tcPr>
          <w:p w14:paraId="2D331E90"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code.google.com</w:t>
            </w:r>
          </w:p>
        </w:tc>
        <w:tc>
          <w:tcPr>
            <w:tcW w:w="0" w:type="auto"/>
            <w:noWrap/>
            <w:vAlign w:val="center"/>
            <w:hideMark/>
          </w:tcPr>
          <w:p w14:paraId="1D28588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6,166</w:t>
            </w:r>
          </w:p>
        </w:tc>
        <w:tc>
          <w:tcPr>
            <w:tcW w:w="0" w:type="auto"/>
            <w:noWrap/>
            <w:vAlign w:val="center"/>
            <w:hideMark/>
          </w:tcPr>
          <w:p w14:paraId="2FD7E657"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85.0</w:t>
            </w:r>
          </w:p>
        </w:tc>
        <w:tc>
          <w:tcPr>
            <w:tcW w:w="0" w:type="auto"/>
            <w:noWrap/>
            <w:vAlign w:val="center"/>
            <w:hideMark/>
          </w:tcPr>
          <w:p w14:paraId="08AC682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3,220</w:t>
            </w:r>
          </w:p>
        </w:tc>
        <w:tc>
          <w:tcPr>
            <w:tcW w:w="0" w:type="auto"/>
            <w:vAlign w:val="center"/>
          </w:tcPr>
          <w:p w14:paraId="5924841F"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68.0</w:t>
            </w:r>
          </w:p>
        </w:tc>
        <w:tc>
          <w:tcPr>
            <w:tcW w:w="0" w:type="auto"/>
            <w:vAlign w:val="center"/>
          </w:tcPr>
          <w:p w14:paraId="68ED7EF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492</w:t>
            </w:r>
          </w:p>
        </w:tc>
        <w:tc>
          <w:tcPr>
            <w:tcW w:w="0" w:type="auto"/>
            <w:vAlign w:val="center"/>
          </w:tcPr>
          <w:p w14:paraId="7A2BA9A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4.2</w:t>
            </w:r>
          </w:p>
        </w:tc>
        <w:tc>
          <w:tcPr>
            <w:tcW w:w="0" w:type="auto"/>
            <w:vAlign w:val="center"/>
          </w:tcPr>
          <w:p w14:paraId="7819790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39.0</w:t>
            </w:r>
          </w:p>
        </w:tc>
        <w:tc>
          <w:tcPr>
            <w:tcW w:w="0" w:type="auto"/>
            <w:vAlign w:val="center"/>
          </w:tcPr>
          <w:p w14:paraId="04444B39"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36.0</w:t>
            </w:r>
          </w:p>
        </w:tc>
        <w:tc>
          <w:tcPr>
            <w:tcW w:w="0" w:type="auto"/>
            <w:vAlign w:val="center"/>
          </w:tcPr>
          <w:p w14:paraId="4B06892C"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1.6</w:t>
            </w:r>
          </w:p>
        </w:tc>
        <w:tc>
          <w:tcPr>
            <w:tcW w:w="0" w:type="auto"/>
            <w:vAlign w:val="center"/>
          </w:tcPr>
          <w:p w14:paraId="54C9310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9.6</w:t>
            </w:r>
          </w:p>
        </w:tc>
      </w:tr>
      <w:tr w:rsidR="00FF7707" w:rsidRPr="00E92F36" w14:paraId="184BBD21" w14:textId="77777777" w:rsidTr="00020E0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08985F6" w14:textId="77777777" w:rsidR="00FF7707" w:rsidRPr="00E92F36" w:rsidRDefault="00FF7707" w:rsidP="00020E07">
            <w:pPr>
              <w:pStyle w:val="TextodeTabela"/>
              <w:jc w:val="left"/>
              <w:rPr>
                <w:b w:val="0"/>
                <w:bCs/>
                <w:szCs w:val="20"/>
              </w:rPr>
            </w:pPr>
            <w:r w:rsidRPr="00E92F36">
              <w:rPr>
                <w:b w:val="0"/>
                <w:bCs/>
                <w:szCs w:val="20"/>
              </w:rPr>
              <w:t>Gitextensions</w:t>
            </w:r>
          </w:p>
        </w:tc>
        <w:tc>
          <w:tcPr>
            <w:tcW w:w="0" w:type="auto"/>
            <w:vAlign w:val="center"/>
          </w:tcPr>
          <w:p w14:paraId="46E5061C"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github.com</w:t>
            </w:r>
          </w:p>
        </w:tc>
        <w:tc>
          <w:tcPr>
            <w:tcW w:w="0" w:type="auto"/>
            <w:noWrap/>
            <w:vAlign w:val="center"/>
            <w:hideMark/>
          </w:tcPr>
          <w:p w14:paraId="5B282E8C"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6,417</w:t>
            </w:r>
          </w:p>
        </w:tc>
        <w:tc>
          <w:tcPr>
            <w:tcW w:w="0" w:type="auto"/>
            <w:noWrap/>
            <w:vAlign w:val="center"/>
            <w:hideMark/>
          </w:tcPr>
          <w:p w14:paraId="2F8E8A8D"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448.0</w:t>
            </w:r>
          </w:p>
        </w:tc>
        <w:tc>
          <w:tcPr>
            <w:tcW w:w="0" w:type="auto"/>
            <w:noWrap/>
            <w:vAlign w:val="center"/>
            <w:hideMark/>
          </w:tcPr>
          <w:p w14:paraId="0A6606F6"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1,549</w:t>
            </w:r>
          </w:p>
        </w:tc>
        <w:tc>
          <w:tcPr>
            <w:tcW w:w="0" w:type="auto"/>
            <w:vAlign w:val="center"/>
          </w:tcPr>
          <w:p w14:paraId="0725C6A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73.0</w:t>
            </w:r>
          </w:p>
        </w:tc>
        <w:tc>
          <w:tcPr>
            <w:tcW w:w="0" w:type="auto"/>
            <w:vAlign w:val="center"/>
          </w:tcPr>
          <w:p w14:paraId="4F4228B1"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1,529</w:t>
            </w:r>
          </w:p>
        </w:tc>
        <w:tc>
          <w:tcPr>
            <w:tcW w:w="0" w:type="auto"/>
            <w:vAlign w:val="center"/>
          </w:tcPr>
          <w:p w14:paraId="381FE11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17.0</w:t>
            </w:r>
          </w:p>
        </w:tc>
        <w:tc>
          <w:tcPr>
            <w:tcW w:w="0" w:type="auto"/>
            <w:vAlign w:val="center"/>
          </w:tcPr>
          <w:p w14:paraId="3A0B4AE8"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155.8</w:t>
            </w:r>
          </w:p>
        </w:tc>
        <w:tc>
          <w:tcPr>
            <w:tcW w:w="0" w:type="auto"/>
            <w:vAlign w:val="center"/>
          </w:tcPr>
          <w:p w14:paraId="5E45836A"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129.0</w:t>
            </w:r>
          </w:p>
        </w:tc>
        <w:tc>
          <w:tcPr>
            <w:tcW w:w="0" w:type="auto"/>
            <w:vAlign w:val="center"/>
          </w:tcPr>
          <w:p w14:paraId="2BCF713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1.6</w:t>
            </w:r>
          </w:p>
        </w:tc>
        <w:tc>
          <w:tcPr>
            <w:tcW w:w="0" w:type="auto"/>
            <w:vAlign w:val="center"/>
          </w:tcPr>
          <w:p w14:paraId="50383B67"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10.6</w:t>
            </w:r>
          </w:p>
        </w:tc>
      </w:tr>
      <w:tr w:rsidR="00FF7707" w:rsidRPr="00E92F36" w14:paraId="6F17F909" w14:textId="77777777" w:rsidTr="00020E07">
        <w:trPr>
          <w:trHeight w:val="5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A3653E" w14:textId="77777777" w:rsidR="00FF7707" w:rsidRPr="00E92F36" w:rsidRDefault="00FF7707" w:rsidP="00020E07">
            <w:pPr>
              <w:pStyle w:val="TextodeTabela"/>
              <w:jc w:val="left"/>
              <w:rPr>
                <w:b w:val="0"/>
                <w:bCs/>
                <w:szCs w:val="20"/>
              </w:rPr>
            </w:pPr>
            <w:r w:rsidRPr="00E92F36">
              <w:rPr>
                <w:b w:val="0"/>
                <w:bCs/>
                <w:szCs w:val="20"/>
              </w:rPr>
              <w:t>drupal</w:t>
            </w:r>
          </w:p>
        </w:tc>
        <w:tc>
          <w:tcPr>
            <w:tcW w:w="0" w:type="auto"/>
            <w:vAlign w:val="center"/>
          </w:tcPr>
          <w:p w14:paraId="136FD597"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drupal.org</w:t>
            </w:r>
          </w:p>
        </w:tc>
        <w:tc>
          <w:tcPr>
            <w:tcW w:w="0" w:type="auto"/>
            <w:noWrap/>
            <w:vAlign w:val="center"/>
            <w:hideMark/>
          </w:tcPr>
          <w:p w14:paraId="4461C21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23,922</w:t>
            </w:r>
          </w:p>
        </w:tc>
        <w:tc>
          <w:tcPr>
            <w:tcW w:w="0" w:type="auto"/>
            <w:noWrap/>
            <w:vAlign w:val="center"/>
            <w:hideMark/>
          </w:tcPr>
          <w:p w14:paraId="755EF99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84.4</w:t>
            </w:r>
          </w:p>
        </w:tc>
        <w:tc>
          <w:tcPr>
            <w:tcW w:w="0" w:type="auto"/>
            <w:noWrap/>
            <w:vAlign w:val="center"/>
            <w:hideMark/>
          </w:tcPr>
          <w:p w14:paraId="5798FF06"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9,290</w:t>
            </w:r>
          </w:p>
        </w:tc>
        <w:tc>
          <w:tcPr>
            <w:tcW w:w="0" w:type="auto"/>
            <w:vAlign w:val="center"/>
          </w:tcPr>
          <w:p w14:paraId="237C70CF"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780070B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43F018AF"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c>
          <w:tcPr>
            <w:tcW w:w="0" w:type="auto"/>
            <w:vAlign w:val="center"/>
          </w:tcPr>
          <w:p w14:paraId="6CEFB814"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102.0</w:t>
            </w:r>
          </w:p>
        </w:tc>
        <w:tc>
          <w:tcPr>
            <w:tcW w:w="0" w:type="auto"/>
            <w:vAlign w:val="center"/>
          </w:tcPr>
          <w:p w14:paraId="4375D48C"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95.0</w:t>
            </w:r>
          </w:p>
        </w:tc>
        <w:tc>
          <w:tcPr>
            <w:tcW w:w="0" w:type="auto"/>
            <w:vAlign w:val="center"/>
          </w:tcPr>
          <w:p w14:paraId="1A67CD50"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2.0</w:t>
            </w:r>
          </w:p>
        </w:tc>
        <w:tc>
          <w:tcPr>
            <w:tcW w:w="0" w:type="auto"/>
            <w:vAlign w:val="center"/>
          </w:tcPr>
          <w:p w14:paraId="1B3C305C"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18.0</w:t>
            </w:r>
          </w:p>
        </w:tc>
      </w:tr>
      <w:tr w:rsidR="00FF7707" w:rsidRPr="00E92F36" w14:paraId="17D73A95" w14:textId="77777777" w:rsidTr="00020E0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5B9B048" w14:textId="77777777" w:rsidR="00FF7707" w:rsidRPr="00E92F36" w:rsidRDefault="00FF7707" w:rsidP="00020E07">
            <w:pPr>
              <w:pStyle w:val="TextodeTabela"/>
              <w:jc w:val="left"/>
              <w:rPr>
                <w:b w:val="0"/>
                <w:bCs/>
                <w:szCs w:val="20"/>
              </w:rPr>
            </w:pPr>
            <w:r w:rsidRPr="00E92F36">
              <w:rPr>
                <w:b w:val="0"/>
                <w:bCs/>
                <w:szCs w:val="20"/>
              </w:rPr>
              <w:t>Expresso Livre</w:t>
            </w:r>
          </w:p>
        </w:tc>
        <w:tc>
          <w:tcPr>
            <w:tcW w:w="0" w:type="auto"/>
            <w:vAlign w:val="center"/>
          </w:tcPr>
          <w:p w14:paraId="3FAC5DBF" w14:textId="77777777" w:rsidR="00FF7707" w:rsidRPr="00E92F36" w:rsidRDefault="00FF7707" w:rsidP="00020E07">
            <w:pPr>
              <w:pStyle w:val="TextodeTabela"/>
              <w:jc w:val="left"/>
              <w:cnfStyle w:val="000000100000" w:firstRow="0" w:lastRow="0" w:firstColumn="0" w:lastColumn="0" w:oddVBand="0" w:evenVBand="0" w:oddHBand="1" w:evenHBand="0" w:firstRowFirstColumn="0" w:firstRowLastColumn="0" w:lastRowFirstColumn="0" w:lastRowLastColumn="0"/>
              <w:rPr>
                <w:szCs w:val="20"/>
              </w:rPr>
            </w:pPr>
            <w:r w:rsidRPr="00E92F36">
              <w:rPr>
                <w:szCs w:val="20"/>
              </w:rPr>
              <w:t>gitorious.org</w:t>
            </w:r>
          </w:p>
        </w:tc>
        <w:tc>
          <w:tcPr>
            <w:tcW w:w="0" w:type="auto"/>
            <w:noWrap/>
            <w:vAlign w:val="center"/>
            <w:hideMark/>
          </w:tcPr>
          <w:p w14:paraId="52954CF1"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25,822</w:t>
            </w:r>
          </w:p>
        </w:tc>
        <w:tc>
          <w:tcPr>
            <w:tcW w:w="0" w:type="auto"/>
            <w:noWrap/>
            <w:vAlign w:val="center"/>
            <w:hideMark/>
          </w:tcPr>
          <w:p w14:paraId="44B58A40"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141.0</w:t>
            </w:r>
          </w:p>
        </w:tc>
        <w:tc>
          <w:tcPr>
            <w:tcW w:w="0" w:type="auto"/>
            <w:noWrap/>
            <w:vAlign w:val="center"/>
            <w:hideMark/>
          </w:tcPr>
          <w:p w14:paraId="038584C8"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20,729</w:t>
            </w:r>
          </w:p>
        </w:tc>
        <w:tc>
          <w:tcPr>
            <w:tcW w:w="0" w:type="auto"/>
            <w:vAlign w:val="center"/>
          </w:tcPr>
          <w:p w14:paraId="3443A3BB"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21ED03D1"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p>
        </w:tc>
        <w:tc>
          <w:tcPr>
            <w:tcW w:w="0" w:type="auto"/>
            <w:vAlign w:val="center"/>
          </w:tcPr>
          <w:p w14:paraId="1CB83C53"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18.2</w:t>
            </w:r>
          </w:p>
        </w:tc>
        <w:tc>
          <w:tcPr>
            <w:tcW w:w="0" w:type="auto"/>
            <w:vAlign w:val="center"/>
          </w:tcPr>
          <w:p w14:paraId="62EEF5F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110.0</w:t>
            </w:r>
          </w:p>
        </w:tc>
        <w:tc>
          <w:tcPr>
            <w:tcW w:w="0" w:type="auto"/>
            <w:vAlign w:val="center"/>
          </w:tcPr>
          <w:p w14:paraId="04601A2C"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102.0</w:t>
            </w:r>
          </w:p>
        </w:tc>
        <w:tc>
          <w:tcPr>
            <w:tcW w:w="0" w:type="auto"/>
            <w:vAlign w:val="center"/>
          </w:tcPr>
          <w:p w14:paraId="75D8B7FD"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2.1</w:t>
            </w:r>
          </w:p>
        </w:tc>
        <w:tc>
          <w:tcPr>
            <w:tcW w:w="0" w:type="auto"/>
            <w:vAlign w:val="center"/>
          </w:tcPr>
          <w:p w14:paraId="161752FC"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szCs w:val="20"/>
              </w:rPr>
            </w:pPr>
            <w:r w:rsidRPr="00E92F36">
              <w:rPr>
                <w:szCs w:val="20"/>
              </w:rPr>
              <w:t>19.3</w:t>
            </w:r>
          </w:p>
        </w:tc>
      </w:tr>
      <w:tr w:rsidR="00FF7707" w:rsidRPr="00E92F36" w14:paraId="7F433381" w14:textId="77777777" w:rsidTr="00020E07">
        <w:trPr>
          <w:trHeight w:val="14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6EF1FF9" w14:textId="77777777" w:rsidR="00FF7707" w:rsidRPr="00E92F36" w:rsidRDefault="00FF7707" w:rsidP="00020E07">
            <w:pPr>
              <w:pStyle w:val="TextodeTabela"/>
              <w:jc w:val="left"/>
              <w:rPr>
                <w:b w:val="0"/>
                <w:bCs/>
                <w:szCs w:val="20"/>
              </w:rPr>
            </w:pPr>
            <w:r w:rsidRPr="00E92F36">
              <w:rPr>
                <w:b w:val="0"/>
                <w:bCs/>
                <w:szCs w:val="20"/>
              </w:rPr>
              <w:t>Git</w:t>
            </w:r>
          </w:p>
        </w:tc>
        <w:tc>
          <w:tcPr>
            <w:tcW w:w="0" w:type="auto"/>
            <w:vAlign w:val="center"/>
          </w:tcPr>
          <w:p w14:paraId="0EAA75FE" w14:textId="77777777" w:rsidR="00FF7707" w:rsidRPr="00E92F36" w:rsidRDefault="00FF7707" w:rsidP="00020E07">
            <w:pPr>
              <w:pStyle w:val="TextodeTabela"/>
              <w:jc w:val="left"/>
              <w:cnfStyle w:val="000000000000" w:firstRow="0" w:lastRow="0" w:firstColumn="0" w:lastColumn="0" w:oddVBand="0" w:evenVBand="0" w:oddHBand="0" w:evenHBand="0" w:firstRowFirstColumn="0" w:firstRowLastColumn="0" w:lastRowFirstColumn="0" w:lastRowLastColumn="0"/>
              <w:rPr>
                <w:szCs w:val="20"/>
              </w:rPr>
            </w:pPr>
            <w:r w:rsidRPr="00E92F36">
              <w:rPr>
                <w:szCs w:val="20"/>
              </w:rPr>
              <w:t>github.com</w:t>
            </w:r>
          </w:p>
        </w:tc>
        <w:tc>
          <w:tcPr>
            <w:tcW w:w="0" w:type="auto"/>
            <w:noWrap/>
            <w:vAlign w:val="center"/>
            <w:hideMark/>
          </w:tcPr>
          <w:p w14:paraId="3C7D3F4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35,260</w:t>
            </w:r>
          </w:p>
        </w:tc>
        <w:tc>
          <w:tcPr>
            <w:tcW w:w="0" w:type="auto"/>
            <w:noWrap/>
            <w:vAlign w:val="center"/>
            <w:hideMark/>
          </w:tcPr>
          <w:p w14:paraId="2BF174D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98.0</w:t>
            </w:r>
          </w:p>
        </w:tc>
        <w:tc>
          <w:tcPr>
            <w:tcW w:w="0" w:type="auto"/>
            <w:noWrap/>
            <w:vAlign w:val="center"/>
            <w:hideMark/>
          </w:tcPr>
          <w:p w14:paraId="691D159A"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2,656</w:t>
            </w:r>
          </w:p>
        </w:tc>
        <w:tc>
          <w:tcPr>
            <w:tcW w:w="0" w:type="auto"/>
            <w:vAlign w:val="center"/>
          </w:tcPr>
          <w:p w14:paraId="1BD2B48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7D654582"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p>
        </w:tc>
        <w:tc>
          <w:tcPr>
            <w:tcW w:w="0" w:type="auto"/>
            <w:vAlign w:val="center"/>
          </w:tcPr>
          <w:p w14:paraId="31288696"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19.4</w:t>
            </w:r>
          </w:p>
        </w:tc>
        <w:tc>
          <w:tcPr>
            <w:tcW w:w="0" w:type="auto"/>
            <w:vAlign w:val="center"/>
          </w:tcPr>
          <w:p w14:paraId="7ABFF3CB"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196.0</w:t>
            </w:r>
          </w:p>
        </w:tc>
        <w:tc>
          <w:tcPr>
            <w:tcW w:w="0" w:type="auto"/>
            <w:vAlign w:val="center"/>
          </w:tcPr>
          <w:p w14:paraId="30F8A1A4"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158.6</w:t>
            </w:r>
          </w:p>
        </w:tc>
        <w:tc>
          <w:tcPr>
            <w:tcW w:w="0" w:type="auto"/>
            <w:vAlign w:val="center"/>
          </w:tcPr>
          <w:p w14:paraId="4D5DE3D3"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3.4</w:t>
            </w:r>
          </w:p>
        </w:tc>
        <w:tc>
          <w:tcPr>
            <w:tcW w:w="0" w:type="auto"/>
            <w:vAlign w:val="center"/>
          </w:tcPr>
          <w:p w14:paraId="25F9E7ED"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szCs w:val="20"/>
              </w:rPr>
            </w:pPr>
            <w:r w:rsidRPr="00E92F36">
              <w:rPr>
                <w:szCs w:val="20"/>
              </w:rPr>
              <w:t>40.0</w:t>
            </w:r>
          </w:p>
        </w:tc>
      </w:tr>
    </w:tbl>
    <w:p w14:paraId="501BD5D9" w14:textId="77777777" w:rsidR="00FF7707" w:rsidRPr="00E92F36" w:rsidRDefault="00FF7707" w:rsidP="00FF7707">
      <w:pPr>
        <w:pStyle w:val="Legenda"/>
        <w:rPr>
          <w:lang w:val="en-US"/>
        </w:rPr>
      </w:pPr>
      <w:bookmarkStart w:id="252" w:name="_Ref393361383"/>
      <w:bookmarkStart w:id="253" w:name="_Toc393356513"/>
    </w:p>
    <w:p w14:paraId="56E7B495" w14:textId="77777777" w:rsidR="00FF7707" w:rsidRPr="00E92F36" w:rsidRDefault="00FF7707" w:rsidP="00FF7707">
      <w:pPr>
        <w:pStyle w:val="Legenda"/>
        <w:rPr>
          <w:lang w:val="en-US"/>
        </w:rPr>
      </w:pPr>
      <w:bookmarkStart w:id="254" w:name="_Ref393361450"/>
      <w:r w:rsidRPr="00E92F36">
        <w:rPr>
          <w:lang w:val="en-US"/>
        </w:rPr>
        <w:t xml:space="preserve">Table </w:t>
      </w:r>
      <w:r w:rsidRPr="00E92F36">
        <w:rPr>
          <w:lang w:val="en-US"/>
        </w:rPr>
        <w:fldChar w:fldCharType="begin"/>
      </w:r>
      <w:r w:rsidRPr="00E92F36">
        <w:rPr>
          <w:lang w:val="en-US"/>
        </w:rPr>
        <w:instrText xml:space="preserve"> SEQ Table \* ARABIC </w:instrText>
      </w:r>
      <w:r w:rsidRPr="00E92F36">
        <w:rPr>
          <w:lang w:val="en-US"/>
        </w:rPr>
        <w:fldChar w:fldCharType="separate"/>
      </w:r>
      <w:r>
        <w:rPr>
          <w:noProof/>
          <w:lang w:val="en-US"/>
        </w:rPr>
        <w:t>2</w:t>
      </w:r>
      <w:r w:rsidRPr="00E92F36">
        <w:rPr>
          <w:lang w:val="en-US"/>
        </w:rPr>
        <w:fldChar w:fldCharType="end"/>
      </w:r>
      <w:bookmarkEnd w:id="252"/>
      <w:bookmarkEnd w:id="254"/>
      <w:r w:rsidRPr="00E92F36">
        <w:rPr>
          <w:lang w:val="en-US"/>
        </w:rPr>
        <w:t xml:space="preserve"> - Pearson coefficient between measured operations and repository metrics</w:t>
      </w:r>
      <w:bookmarkEnd w:id="253"/>
    </w:p>
    <w:tbl>
      <w:tblPr>
        <w:tblStyle w:val="TabeladeGrade5Escura-nfase1"/>
        <w:tblW w:w="0" w:type="auto"/>
        <w:jc w:val="center"/>
        <w:tblLook w:val="04A0" w:firstRow="1" w:lastRow="0" w:firstColumn="1" w:lastColumn="0" w:noHBand="0" w:noVBand="1"/>
      </w:tblPr>
      <w:tblGrid>
        <w:gridCol w:w="1740"/>
        <w:gridCol w:w="1206"/>
        <w:gridCol w:w="672"/>
        <w:gridCol w:w="783"/>
      </w:tblGrid>
      <w:tr w:rsidR="00FF7707" w:rsidRPr="00E92F36" w14:paraId="1A740917" w14:textId="77777777" w:rsidTr="00020E07">
        <w:trPr>
          <w:cnfStyle w:val="100000000000" w:firstRow="1" w:lastRow="0" w:firstColumn="0" w:lastColumn="0" w:oddVBand="0" w:evenVBand="0" w:oddHBand="0" w:evenHBand="0" w:firstRowFirstColumn="0" w:firstRowLastColumn="0" w:lastRowFirstColumn="0" w:lastRowLastColumn="0"/>
          <w:trHeight w:val="4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right w:val="single" w:sz="4" w:space="0" w:color="FFFFFF" w:themeColor="background1"/>
            </w:tcBorders>
            <w:vAlign w:val="center"/>
            <w:hideMark/>
          </w:tcPr>
          <w:p w14:paraId="12078E4D" w14:textId="77777777" w:rsidR="00FF7707" w:rsidRPr="00E92F36" w:rsidRDefault="00FF7707" w:rsidP="00020E07">
            <w:pPr>
              <w:pStyle w:val="TextodeTabela"/>
              <w:jc w:val="center"/>
              <w:rPr>
                <w:bCs/>
                <w:lang w:eastAsia="pt-BR"/>
              </w:rPr>
            </w:pPr>
            <w:r w:rsidRPr="00E92F36">
              <w:rPr>
                <w:bCs/>
                <w:lang w:eastAsia="pt-BR"/>
              </w:rPr>
              <w:t>Operation</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46EACF1A"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commits</w:t>
            </w:r>
          </w:p>
        </w:tc>
        <w:tc>
          <w:tcPr>
            <w:tcW w:w="0" w:type="auto"/>
            <w:tcBorders>
              <w:left w:val="single" w:sz="4" w:space="0" w:color="FFFFFF" w:themeColor="background1"/>
              <w:bottom w:val="single" w:sz="4" w:space="0" w:color="FFFFFF" w:themeColor="background1"/>
              <w:right w:val="single" w:sz="4" w:space="0" w:color="FFFFFF" w:themeColor="background1"/>
            </w:tcBorders>
            <w:vAlign w:val="center"/>
            <w:hideMark/>
          </w:tcPr>
          <w:p w14:paraId="3917FBF3"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Size</w:t>
            </w:r>
          </w:p>
        </w:tc>
        <w:tc>
          <w:tcPr>
            <w:tcW w:w="0" w:type="auto"/>
            <w:tcBorders>
              <w:left w:val="single" w:sz="4" w:space="0" w:color="FFFFFF" w:themeColor="background1"/>
              <w:bottom w:val="single" w:sz="4" w:space="0" w:color="FFFFFF" w:themeColor="background1"/>
            </w:tcBorders>
            <w:vAlign w:val="center"/>
            <w:hideMark/>
          </w:tcPr>
          <w:p w14:paraId="68297B82" w14:textId="77777777" w:rsidR="00FF7707" w:rsidRPr="00E92F36" w:rsidRDefault="00FF7707" w:rsidP="00020E07">
            <w:pPr>
              <w:pStyle w:val="TextodeTabela"/>
              <w:jc w:val="center"/>
              <w:cnfStyle w:val="100000000000" w:firstRow="1" w:lastRow="0" w:firstColumn="0" w:lastColumn="0" w:oddVBand="0" w:evenVBand="0" w:oddHBand="0" w:evenHBand="0" w:firstRowFirstColumn="0" w:firstRowLastColumn="0" w:lastRowFirstColumn="0" w:lastRowLastColumn="0"/>
              <w:rPr>
                <w:bCs/>
                <w:lang w:eastAsia="pt-BR"/>
              </w:rPr>
            </w:pPr>
            <w:r w:rsidRPr="00E92F36">
              <w:rPr>
                <w:bCs/>
                <w:lang w:eastAsia="pt-BR"/>
              </w:rPr>
              <w:t># files</w:t>
            </w:r>
          </w:p>
        </w:tc>
      </w:tr>
      <w:tr w:rsidR="00FF7707" w:rsidRPr="00E92F36" w14:paraId="15149759" w14:textId="77777777" w:rsidTr="00020E0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tcBorders>
            <w:noWrap/>
            <w:vAlign w:val="center"/>
            <w:hideMark/>
          </w:tcPr>
          <w:p w14:paraId="708D692E" w14:textId="77777777" w:rsidR="00FF7707" w:rsidRPr="00E92F36" w:rsidRDefault="00FF7707" w:rsidP="00020E07">
            <w:pPr>
              <w:pStyle w:val="TextodeTabela"/>
              <w:jc w:val="center"/>
              <w:rPr>
                <w:b w:val="0"/>
                <w:bCs/>
                <w:lang w:eastAsia="pt-BR"/>
              </w:rPr>
            </w:pPr>
            <w:r w:rsidRPr="00E92F36">
              <w:rPr>
                <w:b w:val="0"/>
                <w:bCs/>
                <w:lang w:eastAsia="pt-BR"/>
              </w:rPr>
              <w:t>Insert 1st</w:t>
            </w:r>
          </w:p>
        </w:tc>
        <w:tc>
          <w:tcPr>
            <w:tcW w:w="0" w:type="auto"/>
            <w:tcBorders>
              <w:top w:val="single" w:sz="4" w:space="0" w:color="FFFFFF" w:themeColor="background1"/>
            </w:tcBorders>
            <w:noWrap/>
            <w:vAlign w:val="center"/>
            <w:hideMark/>
          </w:tcPr>
          <w:p w14:paraId="7C0901E4"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0.79</w:t>
            </w:r>
          </w:p>
        </w:tc>
        <w:tc>
          <w:tcPr>
            <w:tcW w:w="0" w:type="auto"/>
            <w:tcBorders>
              <w:top w:val="single" w:sz="4" w:space="0" w:color="FFFFFF" w:themeColor="background1"/>
            </w:tcBorders>
            <w:noWrap/>
            <w:vAlign w:val="center"/>
            <w:hideMark/>
          </w:tcPr>
          <w:p w14:paraId="009A9586"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0.65</w:t>
            </w:r>
          </w:p>
        </w:tc>
        <w:tc>
          <w:tcPr>
            <w:tcW w:w="0" w:type="auto"/>
            <w:tcBorders>
              <w:top w:val="single" w:sz="4" w:space="0" w:color="FFFFFF" w:themeColor="background1"/>
            </w:tcBorders>
            <w:noWrap/>
            <w:vAlign w:val="center"/>
            <w:hideMark/>
          </w:tcPr>
          <w:p w14:paraId="4566D560"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0.30</w:t>
            </w:r>
          </w:p>
        </w:tc>
      </w:tr>
      <w:tr w:rsidR="00FF7707" w:rsidRPr="00E92F36" w14:paraId="1AD2DBD6" w14:textId="77777777" w:rsidTr="00020E07">
        <w:trPr>
          <w:trHeight w:val="63"/>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1FEFD9C" w14:textId="77777777" w:rsidR="00FF7707" w:rsidRPr="00E92F36" w:rsidRDefault="00FF7707" w:rsidP="00020E07">
            <w:pPr>
              <w:pStyle w:val="TextodeTabela"/>
              <w:jc w:val="center"/>
              <w:rPr>
                <w:b w:val="0"/>
                <w:bCs/>
                <w:lang w:eastAsia="pt-BR"/>
              </w:rPr>
            </w:pPr>
            <w:r w:rsidRPr="00E92F36">
              <w:rPr>
                <w:b w:val="0"/>
                <w:bCs/>
                <w:lang w:eastAsia="pt-BR"/>
              </w:rPr>
              <w:t>Insert 2nd</w:t>
            </w:r>
          </w:p>
        </w:tc>
        <w:tc>
          <w:tcPr>
            <w:tcW w:w="0" w:type="auto"/>
            <w:noWrap/>
            <w:vAlign w:val="center"/>
            <w:hideMark/>
          </w:tcPr>
          <w:p w14:paraId="3E542011"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0.82</w:t>
            </w:r>
          </w:p>
        </w:tc>
        <w:tc>
          <w:tcPr>
            <w:tcW w:w="0" w:type="auto"/>
            <w:noWrap/>
            <w:vAlign w:val="center"/>
            <w:hideMark/>
          </w:tcPr>
          <w:p w14:paraId="3C5EF036"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0.65</w:t>
            </w:r>
          </w:p>
        </w:tc>
        <w:tc>
          <w:tcPr>
            <w:tcW w:w="0" w:type="auto"/>
            <w:noWrap/>
            <w:vAlign w:val="center"/>
            <w:hideMark/>
          </w:tcPr>
          <w:p w14:paraId="21321EC3"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0.36</w:t>
            </w:r>
          </w:p>
        </w:tc>
      </w:tr>
      <w:tr w:rsidR="00FF7707" w:rsidRPr="00E92F36" w14:paraId="73C5571C" w14:textId="77777777" w:rsidTr="00020E0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6484EAD" w14:textId="77777777" w:rsidR="00FF7707" w:rsidRPr="00E92F36" w:rsidRDefault="00FF7707" w:rsidP="00020E07">
            <w:pPr>
              <w:pStyle w:val="TextodeTabela"/>
              <w:jc w:val="center"/>
              <w:rPr>
                <w:b w:val="0"/>
                <w:bCs/>
                <w:lang w:eastAsia="pt-BR"/>
              </w:rPr>
            </w:pPr>
            <w:r w:rsidRPr="00E92F36">
              <w:rPr>
                <w:b w:val="0"/>
                <w:bCs/>
                <w:lang w:eastAsia="pt-BR"/>
              </w:rPr>
              <w:t>Check Branches</w:t>
            </w:r>
          </w:p>
        </w:tc>
        <w:tc>
          <w:tcPr>
            <w:tcW w:w="0" w:type="auto"/>
            <w:noWrap/>
            <w:vAlign w:val="center"/>
            <w:hideMark/>
          </w:tcPr>
          <w:p w14:paraId="3EFF0396"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0.00</w:t>
            </w:r>
          </w:p>
        </w:tc>
        <w:tc>
          <w:tcPr>
            <w:tcW w:w="0" w:type="auto"/>
            <w:noWrap/>
            <w:vAlign w:val="center"/>
            <w:hideMark/>
          </w:tcPr>
          <w:p w14:paraId="583968E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-0.28</w:t>
            </w:r>
          </w:p>
        </w:tc>
        <w:tc>
          <w:tcPr>
            <w:tcW w:w="0" w:type="auto"/>
            <w:noWrap/>
            <w:vAlign w:val="center"/>
            <w:hideMark/>
          </w:tcPr>
          <w:p w14:paraId="2D7B71B1"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-0.13</w:t>
            </w:r>
          </w:p>
        </w:tc>
      </w:tr>
      <w:tr w:rsidR="00FF7707" w:rsidRPr="00E92F36" w14:paraId="2298E29A" w14:textId="77777777" w:rsidTr="00020E07">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ABB5C5" w14:textId="77777777" w:rsidR="00FF7707" w:rsidRPr="00E92F36" w:rsidRDefault="00FF7707" w:rsidP="00020E07">
            <w:pPr>
              <w:pStyle w:val="TextodeTabela"/>
              <w:jc w:val="center"/>
              <w:rPr>
                <w:b w:val="0"/>
                <w:bCs/>
                <w:lang w:eastAsia="pt-BR"/>
              </w:rPr>
            </w:pPr>
            <w:r w:rsidRPr="00E92F36">
              <w:rPr>
                <w:b w:val="0"/>
                <w:bCs/>
                <w:lang w:eastAsia="pt-BR"/>
              </w:rPr>
              <w:t>Update Topology</w:t>
            </w:r>
          </w:p>
        </w:tc>
        <w:tc>
          <w:tcPr>
            <w:tcW w:w="0" w:type="auto"/>
            <w:noWrap/>
            <w:vAlign w:val="center"/>
            <w:hideMark/>
          </w:tcPr>
          <w:p w14:paraId="7A69364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0.94</w:t>
            </w:r>
          </w:p>
        </w:tc>
        <w:tc>
          <w:tcPr>
            <w:tcW w:w="0" w:type="auto"/>
            <w:noWrap/>
            <w:vAlign w:val="center"/>
            <w:hideMark/>
          </w:tcPr>
          <w:p w14:paraId="315461C4"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0.17</w:t>
            </w:r>
          </w:p>
        </w:tc>
        <w:tc>
          <w:tcPr>
            <w:tcW w:w="0" w:type="auto"/>
            <w:noWrap/>
            <w:vAlign w:val="center"/>
            <w:hideMark/>
          </w:tcPr>
          <w:p w14:paraId="0D376E8E"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0.33</w:t>
            </w:r>
          </w:p>
        </w:tc>
      </w:tr>
      <w:tr w:rsidR="00FF7707" w:rsidRPr="00E92F36" w14:paraId="09C54FD3" w14:textId="77777777" w:rsidTr="00020E0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E39FD71" w14:textId="77777777" w:rsidR="00FF7707" w:rsidRPr="00E92F36" w:rsidRDefault="00FF7707" w:rsidP="00020E07">
            <w:pPr>
              <w:pStyle w:val="TextodeTabela"/>
              <w:jc w:val="center"/>
              <w:rPr>
                <w:b w:val="0"/>
                <w:bCs/>
                <w:lang w:eastAsia="pt-BR"/>
              </w:rPr>
            </w:pPr>
            <w:r w:rsidRPr="00E92F36">
              <w:rPr>
                <w:b w:val="0"/>
                <w:bCs/>
                <w:lang w:eastAsia="pt-BR"/>
              </w:rPr>
              <w:t>Commit History</w:t>
            </w:r>
          </w:p>
        </w:tc>
        <w:tc>
          <w:tcPr>
            <w:tcW w:w="0" w:type="auto"/>
            <w:noWrap/>
            <w:vAlign w:val="center"/>
            <w:hideMark/>
          </w:tcPr>
          <w:p w14:paraId="71BCCD89"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0.95</w:t>
            </w:r>
          </w:p>
        </w:tc>
        <w:tc>
          <w:tcPr>
            <w:tcW w:w="0" w:type="auto"/>
            <w:noWrap/>
            <w:vAlign w:val="center"/>
            <w:hideMark/>
          </w:tcPr>
          <w:p w14:paraId="7325F9C7"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0.62</w:t>
            </w:r>
          </w:p>
        </w:tc>
        <w:tc>
          <w:tcPr>
            <w:tcW w:w="0" w:type="auto"/>
            <w:noWrap/>
            <w:vAlign w:val="center"/>
            <w:hideMark/>
          </w:tcPr>
          <w:p w14:paraId="12EC2E9F" w14:textId="77777777" w:rsidR="00FF7707" w:rsidRPr="00E92F36" w:rsidRDefault="00FF7707" w:rsidP="00020E07">
            <w:pPr>
              <w:pStyle w:val="TextodeTabela"/>
              <w:jc w:val="center"/>
              <w:cnfStyle w:val="000000100000" w:firstRow="0" w:lastRow="0" w:firstColumn="0" w:lastColumn="0" w:oddVBand="0" w:evenVBand="0" w:oddHBand="1" w:evenHBand="0" w:firstRowFirstColumn="0" w:firstRowLastColumn="0" w:lastRowFirstColumn="0" w:lastRowLastColumn="0"/>
              <w:rPr>
                <w:lang w:eastAsia="pt-BR"/>
              </w:rPr>
            </w:pPr>
            <w:r w:rsidRPr="00E92F36">
              <w:rPr>
                <w:lang w:eastAsia="pt-BR"/>
              </w:rPr>
              <w:t>0.41</w:t>
            </w:r>
          </w:p>
        </w:tc>
      </w:tr>
      <w:tr w:rsidR="00FF7707" w:rsidRPr="00E92F36" w14:paraId="6FBBAD2A" w14:textId="77777777" w:rsidTr="00020E07">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193FEC2" w14:textId="77777777" w:rsidR="00FF7707" w:rsidRPr="00E92F36" w:rsidRDefault="00FF7707" w:rsidP="00020E07">
            <w:pPr>
              <w:pStyle w:val="TextodeTabela"/>
              <w:jc w:val="center"/>
              <w:rPr>
                <w:b w:val="0"/>
                <w:bCs/>
                <w:lang w:eastAsia="pt-BR"/>
              </w:rPr>
            </w:pPr>
            <w:r w:rsidRPr="00E92F36">
              <w:rPr>
                <w:b w:val="0"/>
                <w:bCs/>
                <w:lang w:eastAsia="pt-BR"/>
              </w:rPr>
              <w:t>Topology</w:t>
            </w:r>
          </w:p>
        </w:tc>
        <w:tc>
          <w:tcPr>
            <w:tcW w:w="0" w:type="auto"/>
            <w:noWrap/>
            <w:vAlign w:val="center"/>
            <w:hideMark/>
          </w:tcPr>
          <w:p w14:paraId="55A13FA7"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0.86</w:t>
            </w:r>
          </w:p>
        </w:tc>
        <w:tc>
          <w:tcPr>
            <w:tcW w:w="0" w:type="auto"/>
            <w:noWrap/>
            <w:vAlign w:val="center"/>
            <w:hideMark/>
          </w:tcPr>
          <w:p w14:paraId="2613C828"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0.61</w:t>
            </w:r>
          </w:p>
        </w:tc>
        <w:tc>
          <w:tcPr>
            <w:tcW w:w="0" w:type="auto"/>
            <w:noWrap/>
            <w:vAlign w:val="center"/>
            <w:hideMark/>
          </w:tcPr>
          <w:p w14:paraId="5FF25BE1" w14:textId="77777777" w:rsidR="00FF7707" w:rsidRPr="00E92F36" w:rsidRDefault="00FF7707" w:rsidP="00020E07">
            <w:pPr>
              <w:pStyle w:val="TextodeTabela"/>
              <w:jc w:val="center"/>
              <w:cnfStyle w:val="000000000000" w:firstRow="0" w:lastRow="0" w:firstColumn="0" w:lastColumn="0" w:oddVBand="0" w:evenVBand="0" w:oddHBand="0" w:evenHBand="0" w:firstRowFirstColumn="0" w:firstRowLastColumn="0" w:lastRowFirstColumn="0" w:lastRowLastColumn="0"/>
              <w:rPr>
                <w:lang w:eastAsia="pt-BR"/>
              </w:rPr>
            </w:pPr>
            <w:r w:rsidRPr="00E92F36">
              <w:rPr>
                <w:lang w:eastAsia="pt-BR"/>
              </w:rPr>
              <w:t>0.59</w:t>
            </w:r>
          </w:p>
        </w:tc>
      </w:tr>
    </w:tbl>
    <w:p w14:paraId="0DEF09B7" w14:textId="77777777" w:rsidR="00FF7707" w:rsidRPr="00E92F36" w:rsidRDefault="00FF7707" w:rsidP="00FF7707">
      <w:pPr>
        <w:rPr>
          <w:lang w:val="en-US"/>
        </w:rPr>
      </w:pPr>
    </w:p>
    <w:p w14:paraId="265462DC" w14:textId="77777777" w:rsidR="00FF7707" w:rsidRPr="00E92F36" w:rsidRDefault="00FF7707" w:rsidP="00FF7707">
      <w:pPr>
        <w:rPr>
          <w:lang w:val="en-US"/>
        </w:rPr>
      </w:pPr>
    </w:p>
    <w:p w14:paraId="0E61604D" w14:textId="77777777" w:rsidR="00FF7707" w:rsidRPr="00E92F36" w:rsidRDefault="00FF7707" w:rsidP="00FF7707">
      <w:pPr>
        <w:pStyle w:val="Legenda"/>
        <w:rPr>
          <w:lang w:val="en-US"/>
        </w:rPr>
        <w:sectPr w:rsidR="00FF7707" w:rsidRPr="00E92F36" w:rsidSect="002F6ED6">
          <w:pgSz w:w="16839" w:h="11907" w:orient="landscape" w:code="9"/>
          <w:pgMar w:top="1134" w:right="1134" w:bottom="1701" w:left="1701" w:header="431" w:footer="431" w:gutter="0"/>
          <w:cols w:space="288"/>
          <w:docGrid w:linePitch="326"/>
        </w:sectPr>
      </w:pPr>
    </w:p>
    <w:p w14:paraId="48B81D4C" w14:textId="77777777" w:rsidR="00FF7707" w:rsidRPr="00874987" w:rsidRDefault="00FF7707" w:rsidP="00FF7707">
      <w:pPr>
        <w:pStyle w:val="Corpodetexto"/>
        <w:rPr>
          <w:lang w:val="en-US"/>
        </w:rPr>
      </w:pPr>
      <w:r w:rsidRPr="00BF7924">
        <w:rPr>
          <w:lang w:val="en-US"/>
        </w:rPr>
        <w:t xml:space="preserve">It is possible to notice that the “Commit History” operation has no values for the last three repositories. This occurs because, as the number of commits increases, more memory is used to calculate the commit history graph. The current algorithm has an </w:t>
      </w:r>
      <w:r w:rsidRPr="00BF7924">
        <w:rPr>
          <w:i/>
          <w:lang w:val="en-US"/>
        </w:rPr>
        <w:t>O(x</w:t>
      </w:r>
      <w:r w:rsidRPr="00BF7924">
        <w:rPr>
          <w:i/>
          <w:vertAlign w:val="superscript"/>
          <w:lang w:val="en-US"/>
        </w:rPr>
        <w:t>2</w:t>
      </w:r>
      <w:r w:rsidRPr="00BF7924">
        <w:rPr>
          <w:lang w:val="en-US"/>
        </w:rPr>
        <w:t>) space complexity (</w:t>
      </w:r>
      <w:r w:rsidRPr="00BF7924">
        <w:rPr>
          <w:i/>
          <w:lang w:val="en-US"/>
        </w:rPr>
        <w:t>x</w:t>
      </w:r>
      <w:r w:rsidRPr="00BF7924">
        <w:rPr>
          <w:lang w:val="en-US"/>
        </w:rPr>
        <w:t xml:space="preserve"> being the number of commits). </w:t>
      </w:r>
      <w:r w:rsidRPr="00E92F36">
        <w:rPr>
          <w:lang w:val="en-US"/>
        </w:rPr>
        <w:t xml:space="preserve">The increasing memory usage is due to two factors: First, the commit graph has to be entirely in memory to be plotted. Second, the X position of nodes in the graph are calculated based on node ancestry, but the Y position is calculated in order to minimize the number of lines crossing during merges and splits in the graph. In order to do so, we used the </w:t>
      </w:r>
      <w:r w:rsidRPr="00E92F36">
        <w:rPr>
          <w:i/>
          <w:lang w:val="en-US"/>
        </w:rPr>
        <w:t xml:space="preserve">Dijkstra’s algorithm </w:t>
      </w:r>
      <w:r w:rsidRPr="0006531B">
        <w:rPr>
          <w:i/>
          <w:szCs w:val="24"/>
          <w:lang w:val="en-US"/>
        </w:rPr>
        <w:fldChar w:fldCharType="begin"/>
      </w:r>
      <w:r w:rsidRPr="0006531B">
        <w:rPr>
          <w:i/>
          <w:szCs w:val="24"/>
          <w:lang w:val="en-US"/>
        </w:rPr>
        <w:instrText xml:space="preserve"> ADDIN ZOTERO_ITEM {"citationID":"208pu8hjs7","properties":{"formattedCitation":"(DIJKSTRA, 1959)","plainCitation":"(DIJKSTRA, 1959)"},"citationItems":[{"id":2760,"uris":["http://zotero.org/users/892576/items/KVPJJ98R"],"uri":["http://zotero.org/users/892576/items/KVPJJ98R"]}]} </w:instrText>
      </w:r>
      <w:r w:rsidRPr="0006531B">
        <w:rPr>
          <w:i/>
          <w:szCs w:val="24"/>
          <w:lang w:val="en-US"/>
        </w:rPr>
        <w:fldChar w:fldCharType="separate"/>
      </w:r>
      <w:r w:rsidRPr="0006531B">
        <w:rPr>
          <w:rFonts w:cs="Times New Roman"/>
          <w:szCs w:val="24"/>
          <w:lang w:val="en-US"/>
        </w:rPr>
        <w:t>(DIJKSTRA, 1959)</w:t>
      </w:r>
      <w:r w:rsidRPr="0006531B">
        <w:rPr>
          <w:i/>
          <w:szCs w:val="24"/>
          <w:lang w:val="en-US"/>
        </w:rPr>
        <w:fldChar w:fldCharType="end"/>
      </w:r>
      <w:r w:rsidRPr="0006531B">
        <w:rPr>
          <w:szCs w:val="24"/>
          <w:lang w:val="en-US"/>
        </w:rPr>
        <w:t>,</w:t>
      </w:r>
      <w:r w:rsidRPr="00E92F36">
        <w:rPr>
          <w:lang w:val="en-US"/>
        </w:rPr>
        <w:t xml:space="preserve"> for which memory usage also scales with the number of nodes.</w:t>
      </w:r>
      <w:r>
        <w:rPr>
          <w:lang w:val="en-US"/>
        </w:rPr>
        <w:t xml:space="preserve"> </w:t>
      </w:r>
      <w:r w:rsidRPr="00BF7924">
        <w:rPr>
          <w:lang w:val="en-US"/>
        </w:rPr>
        <w:t xml:space="preserve">Our test machine was configured with a 2 GB maximum Java Heap Size, which let us analyze repositories with up to 6K commits. </w:t>
      </w:r>
      <w:r w:rsidRPr="00874987">
        <w:rPr>
          <w:lang w:val="en-US"/>
        </w:rPr>
        <w:t>This is an aspect for future improvements. This analysis helps us to revisit and answer Q4.</w:t>
      </w:r>
    </w:p>
    <w:p w14:paraId="5A48D6B5" w14:textId="77777777" w:rsidR="00FF7707" w:rsidRPr="00874987" w:rsidRDefault="00FF7707" w:rsidP="00FF7707">
      <w:pPr>
        <w:pStyle w:val="Corpodetexto"/>
        <w:rPr>
          <w:sz w:val="20"/>
          <w:lang w:val="en-US"/>
        </w:rPr>
      </w:pPr>
      <w:r w:rsidRPr="00874987">
        <w:rPr>
          <w:b/>
          <w:lang w:val="en-US"/>
        </w:rPr>
        <w:t>Q4:</w:t>
      </w:r>
      <w:r w:rsidRPr="00E92F36">
        <w:rPr>
          <w:lang w:val="en-US"/>
        </w:rPr>
        <w:t xml:space="preserve"> </w:t>
      </w:r>
      <w:r w:rsidRPr="00874987">
        <w:rPr>
          <w:i/>
          <w:lang w:val="en-US"/>
        </w:rPr>
        <w:t>Is it computationally feasible to gather this information from all known repositories, keeping them available to be used when needed?</w:t>
      </w:r>
      <w:r>
        <w:rPr>
          <w:lang w:val="en-US"/>
        </w:rPr>
        <w:t xml:space="preserve"> Yes. The current state of our approach allows one to gather information from repositories with up to 6K commits, up to 2GB of memory, in a reasonable time (the whole topology is shown in about 17 seconds). Increasing the amount of memory available or optimizing the algorithm are ways of allowing the approach to processes a higher number of commits.</w:t>
      </w:r>
      <w:r w:rsidRPr="008308A5">
        <w:rPr>
          <w:lang w:val="en-US"/>
        </w:rPr>
        <w:t xml:space="preserve"> </w:t>
      </w:r>
    </w:p>
    <w:p w14:paraId="3761BF63" w14:textId="77777777" w:rsidR="00FF7707" w:rsidRPr="00E92F36" w:rsidRDefault="00FF7707" w:rsidP="00FF7707">
      <w:pPr>
        <w:rPr>
          <w:lang w:val="en-US"/>
        </w:rPr>
      </w:pPr>
      <w:r>
        <w:rPr>
          <w:lang w:val="en-US"/>
        </w:rPr>
        <w:t xml:space="preserve"> </w:t>
      </w:r>
      <w:r>
        <w:rPr>
          <w:lang w:val="en-US"/>
        </w:rPr>
        <w:fldChar w:fldCharType="begin"/>
      </w:r>
      <w:r>
        <w:rPr>
          <w:lang w:val="en-US"/>
        </w:rPr>
        <w:instrText xml:space="preserve"> REF _Ref393361450 \h </w:instrText>
      </w:r>
      <w:r>
        <w:rPr>
          <w:lang w:val="en-US"/>
        </w:rPr>
      </w:r>
      <w:r>
        <w:rPr>
          <w:lang w:val="en-US"/>
        </w:rPr>
        <w:fldChar w:fldCharType="separate"/>
      </w:r>
      <w:r w:rsidRPr="00E92F36">
        <w:rPr>
          <w:lang w:val="en-US"/>
        </w:rPr>
        <w:t xml:space="preserve">Table </w:t>
      </w:r>
      <w:r>
        <w:rPr>
          <w:noProof/>
          <w:lang w:val="en-US"/>
        </w:rPr>
        <w:t>2</w:t>
      </w:r>
      <w:r>
        <w:rPr>
          <w:lang w:val="en-US"/>
        </w:rPr>
        <w:fldChar w:fldCharType="end"/>
      </w:r>
      <w:r>
        <w:rPr>
          <w:lang w:val="en-US"/>
        </w:rPr>
        <w:t xml:space="preserve"> </w:t>
      </w:r>
      <w:r w:rsidRPr="00E92F36">
        <w:rPr>
          <w:lang w:val="en-US"/>
        </w:rPr>
        <w:t xml:space="preserve">shows the correlation between each repository metric and the measured operations, according to the </w:t>
      </w:r>
      <w:r w:rsidRPr="00E92F36">
        <w:rPr>
          <w:i/>
          <w:lang w:val="en-US"/>
        </w:rPr>
        <w:t>Pearson coefficient</w:t>
      </w:r>
      <w:r w:rsidRPr="00E92F36">
        <w:rPr>
          <w:lang w:val="en-US"/>
        </w:rPr>
        <w:t xml:space="preserve"> </w:t>
      </w:r>
      <w:r w:rsidRPr="0006531B">
        <w:rPr>
          <w:szCs w:val="24"/>
          <w:lang w:val="en-US"/>
        </w:rPr>
        <w:fldChar w:fldCharType="begin"/>
      </w:r>
      <w:r w:rsidRPr="0006531B">
        <w:rPr>
          <w:szCs w:val="24"/>
          <w:lang w:val="en-US"/>
        </w:rPr>
        <w:instrText xml:space="preserve"> ADDIN ZOTERO_ITEM {"citationID":"1iqvg4fpg1","properties":{"formattedCitation":"(PEARSON, 1895)","plainCitation":"(PEARSON, 1895)"},"citationItems":[{"id":2733,"uris":["http://zotero.org/users/892576/items/44K6MFFR"],"uri":["http://zotero.org/users/892576/items/44K6MFFR"]}]} </w:instrText>
      </w:r>
      <w:r w:rsidRPr="0006531B">
        <w:rPr>
          <w:szCs w:val="24"/>
          <w:lang w:val="en-US"/>
        </w:rPr>
        <w:fldChar w:fldCharType="separate"/>
      </w:r>
      <w:r w:rsidRPr="0006531B">
        <w:rPr>
          <w:rFonts w:cs="Times New Roman"/>
          <w:szCs w:val="24"/>
          <w:lang w:val="en-US"/>
        </w:rPr>
        <w:t>(PEARSON, 1895)</w:t>
      </w:r>
      <w:r w:rsidRPr="0006531B">
        <w:rPr>
          <w:szCs w:val="24"/>
          <w:lang w:val="en-US"/>
        </w:rPr>
        <w:fldChar w:fldCharType="end"/>
      </w:r>
      <w:r w:rsidRPr="0006531B">
        <w:rPr>
          <w:szCs w:val="24"/>
          <w:lang w:val="en-US"/>
        </w:rPr>
        <w:t>.</w:t>
      </w:r>
      <w:r w:rsidRPr="00E92F36">
        <w:rPr>
          <w:lang w:val="en-US"/>
        </w:rPr>
        <w:t xml:space="preserve"> This correlation coefficient measures the linear correlation between two variables X and Y and ranges from −1 to 1. Values of 1 or -1 mean that a linear equation can describe the correlation between X and Y perfectly (either positive or negative, respectively). A value of 0 means that there is no linear correlation between X and Y. </w:t>
      </w:r>
    </w:p>
    <w:p w14:paraId="3BF80671" w14:textId="77777777" w:rsidR="00FF7707" w:rsidRDefault="00FF7707" w:rsidP="00FF7707">
      <w:pPr>
        <w:rPr>
          <w:lang w:val="en-US"/>
        </w:rPr>
      </w:pPr>
      <w:r w:rsidRPr="00E92F36">
        <w:rPr>
          <w:lang w:val="en-US"/>
        </w:rPr>
        <w:t xml:space="preserve">Looking at </w:t>
      </w:r>
      <w:r w:rsidRPr="00E92F36">
        <w:rPr>
          <w:lang w:val="en-US"/>
        </w:rPr>
        <w:fldChar w:fldCharType="begin"/>
      </w:r>
      <w:r w:rsidRPr="00E92F36">
        <w:rPr>
          <w:lang w:val="en-US"/>
        </w:rPr>
        <w:instrText xml:space="preserve"> REF _Ref393361450 \h </w:instrText>
      </w:r>
      <w:r w:rsidRPr="00E92F36">
        <w:rPr>
          <w:lang w:val="en-US"/>
        </w:rPr>
      </w:r>
      <w:r w:rsidRPr="00E92F36">
        <w:rPr>
          <w:lang w:val="en-US"/>
        </w:rPr>
        <w:fldChar w:fldCharType="separate"/>
      </w:r>
      <w:r w:rsidRPr="00E92F36">
        <w:rPr>
          <w:lang w:val="en-US"/>
        </w:rPr>
        <w:t xml:space="preserve">Table </w:t>
      </w:r>
      <w:r>
        <w:rPr>
          <w:noProof/>
          <w:lang w:val="en-US"/>
        </w:rPr>
        <w:t>2</w:t>
      </w:r>
      <w:r w:rsidRPr="00E92F36">
        <w:rPr>
          <w:lang w:val="en-US"/>
        </w:rPr>
        <w:fldChar w:fldCharType="end"/>
      </w:r>
      <w:r w:rsidRPr="00E92F36">
        <w:rPr>
          <w:lang w:val="en-US"/>
        </w:rPr>
        <w:t xml:space="preserve">, we can see that the number of commits in the repositories is the metric with the Pearson coefficient nearest to 1. Generally, operations took longer in repositories that had more commits. Size also presents a high Pearson coefficient, but this is caused by the set of projects we chose, where the majority of repositories with a greater number of commits also had greater sizes. According to </w:t>
      </w:r>
      <w:r w:rsidRPr="00E92F36">
        <w:rPr>
          <w:lang w:val="en-US"/>
        </w:rPr>
        <w:fldChar w:fldCharType="begin"/>
      </w:r>
      <w:r w:rsidRPr="00E92F36">
        <w:rPr>
          <w:lang w:val="en-US"/>
        </w:rPr>
        <w:instrText xml:space="preserve"> REF _Ref393360547 \h </w:instrText>
      </w:r>
      <w:r w:rsidRPr="00E92F36">
        <w:rPr>
          <w:lang w:val="en-US"/>
        </w:rPr>
      </w:r>
      <w:r w:rsidRPr="00E92F36">
        <w:rPr>
          <w:lang w:val="en-US"/>
        </w:rPr>
        <w:fldChar w:fldCharType="separate"/>
      </w:r>
      <w:r w:rsidRPr="00E92F36">
        <w:rPr>
          <w:lang w:val="en-US"/>
        </w:rPr>
        <w:t xml:space="preserve">Table </w:t>
      </w:r>
      <w:r>
        <w:rPr>
          <w:noProof/>
          <w:lang w:val="en-US"/>
        </w:rPr>
        <w:t>1</w:t>
      </w:r>
      <w:r w:rsidRPr="00E92F36">
        <w:rPr>
          <w:lang w:val="en-US"/>
        </w:rPr>
        <w:fldChar w:fldCharType="end"/>
      </w:r>
      <w:r w:rsidRPr="00E92F36">
        <w:rPr>
          <w:lang w:val="en-US"/>
        </w:rPr>
        <w:t>, the slowest operations were “Insert 1</w:t>
      </w:r>
      <w:r w:rsidRPr="00E92F36">
        <w:rPr>
          <w:vertAlign w:val="superscript"/>
          <w:lang w:val="en-US"/>
        </w:rPr>
        <w:t>st</w:t>
      </w:r>
      <w:r w:rsidRPr="00E92F36">
        <w:rPr>
          <w:lang w:val="en-US"/>
        </w:rPr>
        <w:t>” and “Insert 2</w:t>
      </w:r>
      <w:r w:rsidRPr="00E92F36">
        <w:rPr>
          <w:vertAlign w:val="superscript"/>
          <w:lang w:val="en-US"/>
        </w:rPr>
        <w:t>nd</w:t>
      </w:r>
      <w:r w:rsidRPr="00E92F36">
        <w:rPr>
          <w:lang w:val="en-US"/>
        </w:rPr>
        <w:t xml:space="preserve">”, due to the amount of data sent over the Internet to update the database. The only operation with no significant variation in response times was “Check Branches”. Amongst the foreground operations, the “Topology” operation had a significant increase in its response time, but with lower values than the “Commit History” operation. This is because the latter deals with much finer grain data than the former. </w:t>
      </w:r>
    </w:p>
    <w:p w14:paraId="351BEFD9" w14:textId="77777777" w:rsidR="00FF7707" w:rsidRDefault="00FF7707" w:rsidP="00FF7707">
      <w:pPr>
        <w:pStyle w:val="Ttulo2"/>
        <w:rPr>
          <w:lang w:val="en-US"/>
        </w:rPr>
      </w:pPr>
      <w:bookmarkStart w:id="255" w:name="_Toc397616268"/>
      <w:bookmarkStart w:id="256" w:name="_Ref398454717"/>
      <w:r>
        <w:rPr>
          <w:lang w:val="en-US"/>
        </w:rPr>
        <w:t>Threats to Validity</w:t>
      </w:r>
      <w:bookmarkEnd w:id="255"/>
      <w:bookmarkEnd w:id="256"/>
    </w:p>
    <w:p w14:paraId="0BCD26A9" w14:textId="77777777" w:rsidR="00FF7707" w:rsidRPr="008308A5" w:rsidRDefault="00FF7707" w:rsidP="00FF7707">
      <w:pPr>
        <w:rPr>
          <w:sz w:val="20"/>
          <w:lang w:val="en-US"/>
        </w:rPr>
      </w:pPr>
      <w:r w:rsidRPr="008308A5">
        <w:rPr>
          <w:lang w:val="en-US"/>
        </w:rPr>
        <w:t xml:space="preserve">While we have taken care to minimize threats to the validity of the experiment, some factors can influence the results. The usage of a </w:t>
      </w:r>
      <w:r w:rsidRPr="008308A5">
        <w:rPr>
          <w:i/>
          <w:lang w:val="en-US"/>
        </w:rPr>
        <w:t>post-hoc</w:t>
      </w:r>
      <w:r w:rsidRPr="008308A5">
        <w:rPr>
          <w:lang w:val="en-US"/>
        </w:rPr>
        <w:t xml:space="preserve"> analysis to evaluate a real project may not reflect the exact real sequence of events that occurred, although the outcome did not change. For example, when we say that </w:t>
      </w:r>
      <w:r w:rsidRPr="008308A5">
        <w:rPr>
          <w:i/>
          <w:lang w:val="en-US"/>
        </w:rPr>
        <w:t>aakosh</w:t>
      </w:r>
      <w:r w:rsidRPr="008308A5">
        <w:rPr>
          <w:lang w:val="en-US"/>
        </w:rPr>
        <w:t xml:space="preserve">, at some moment, had 121 commits pending to be pushed to the central repository, these commits could have been pushed at once, or by a series of smaller pushes. </w:t>
      </w:r>
    </w:p>
    <w:p w14:paraId="5850D82A" w14:textId="77777777" w:rsidR="00FF7707" w:rsidRDefault="00FF7707" w:rsidP="00FF7707">
      <w:pPr>
        <w:rPr>
          <w:lang w:val="en-US"/>
        </w:rPr>
      </w:pPr>
      <w:r w:rsidRPr="008308A5">
        <w:rPr>
          <w:lang w:val="en-US"/>
        </w:rPr>
        <w:t xml:space="preserve">Moreover, only one project was selected to perform the </w:t>
      </w:r>
      <w:r w:rsidRPr="008308A5">
        <w:rPr>
          <w:i/>
          <w:lang w:val="en-US"/>
        </w:rPr>
        <w:t xml:space="preserve">post-hoc </w:t>
      </w:r>
      <w:r w:rsidRPr="008308A5">
        <w:rPr>
          <w:lang w:val="en-US"/>
        </w:rPr>
        <w:t>analysis, what imposes limitations from a statistical standpoint. Furthermore, there is a risk regarding the instrumentation used to measure the response times during the performance evaluation. As we used a database stored over the Internet, the response times may have been negatively affected by connectivity issues and network instability</w:t>
      </w:r>
      <w:r>
        <w:rPr>
          <w:lang w:val="en-US"/>
        </w:rPr>
        <w:t>. The usage of a 35Mbit/s home network also contributes to this network instability, because home networks have much lower service level agreements than corporate ones.</w:t>
      </w:r>
    </w:p>
    <w:p w14:paraId="3081BAFF" w14:textId="77777777" w:rsidR="00FF7707" w:rsidRPr="008308A5" w:rsidRDefault="00FF7707" w:rsidP="00FF7707">
      <w:pPr>
        <w:rPr>
          <w:sz w:val="20"/>
          <w:lang w:val="en-US"/>
        </w:rPr>
      </w:pPr>
      <w:r w:rsidRPr="008308A5">
        <w:rPr>
          <w:lang w:val="en-US"/>
        </w:rPr>
        <w:t>Finally,</w:t>
      </w:r>
      <w:r w:rsidRPr="008308A5">
        <w:rPr>
          <w:i/>
          <w:lang w:val="en-US"/>
        </w:rPr>
        <w:t xml:space="preserve"> </w:t>
      </w:r>
      <w:r w:rsidRPr="008308A5">
        <w:rPr>
          <w:lang w:val="en-US"/>
        </w:rPr>
        <w:t xml:space="preserve">we used an open source project to perform the </w:t>
      </w:r>
      <w:r w:rsidRPr="008308A5">
        <w:rPr>
          <w:i/>
          <w:lang w:val="en-US"/>
        </w:rPr>
        <w:t>post-hoc</w:t>
      </w:r>
      <w:r w:rsidRPr="008308A5">
        <w:rPr>
          <w:lang w:val="en-US"/>
        </w:rPr>
        <w:t xml:space="preserve"> analysis. However, the </w:t>
      </w:r>
      <w:r w:rsidRPr="008308A5">
        <w:rPr>
          <w:i/>
          <w:lang w:val="en-US"/>
        </w:rPr>
        <w:t>modus operandi</w:t>
      </w:r>
      <w:r w:rsidRPr="008308A5">
        <w:rPr>
          <w:lang w:val="en-US"/>
        </w:rPr>
        <w:t xml:space="preserve"> of peers in this context may be different from that of peers in academic or </w:t>
      </w:r>
      <w:r>
        <w:rPr>
          <w:lang w:val="en-US"/>
        </w:rPr>
        <w:t>corporate</w:t>
      </w:r>
      <w:r w:rsidRPr="008308A5">
        <w:rPr>
          <w:lang w:val="en-US"/>
        </w:rPr>
        <w:t xml:space="preserve"> contexts. Besides that, it is not possible to represent all </w:t>
      </w:r>
      <w:r>
        <w:rPr>
          <w:lang w:val="en-US"/>
        </w:rPr>
        <w:t>different</w:t>
      </w:r>
      <w:r w:rsidRPr="008308A5">
        <w:rPr>
          <w:lang w:val="en-US"/>
        </w:rPr>
        <w:t xml:space="preserve"> situations of a real project. We discussed the most common situations that occur when using DVCSs, but a more thoroughly verification is needed to evaluate the usefulness of our approach in other situations.</w:t>
      </w:r>
    </w:p>
    <w:p w14:paraId="7BEF8626" w14:textId="77777777" w:rsidR="00FF7707" w:rsidRDefault="00FF7707" w:rsidP="00FF7707">
      <w:pPr>
        <w:pStyle w:val="Ttulo2"/>
        <w:rPr>
          <w:lang w:val="en-US"/>
        </w:rPr>
      </w:pPr>
      <w:bookmarkStart w:id="257" w:name="_Toc397616269"/>
      <w:bookmarkStart w:id="258" w:name="_Ref398454730"/>
      <w:r>
        <w:rPr>
          <w:lang w:val="en-US"/>
        </w:rPr>
        <w:t>Final Considerations</w:t>
      </w:r>
      <w:bookmarkEnd w:id="257"/>
      <w:bookmarkEnd w:id="258"/>
    </w:p>
    <w:p w14:paraId="2EFA64E1" w14:textId="77777777" w:rsidR="00FF7707" w:rsidRPr="00DF55F2" w:rsidRDefault="00FF7707" w:rsidP="00FF7707">
      <w:pPr>
        <w:rPr>
          <w:sz w:val="23"/>
          <w:szCs w:val="23"/>
          <w:lang w:val="en-US"/>
        </w:rPr>
      </w:pPr>
      <w:r>
        <w:rPr>
          <w:sz w:val="23"/>
          <w:szCs w:val="23"/>
          <w:lang w:val="en-US"/>
        </w:rPr>
        <w:t>The evaluation of DyeVC aimed at identifying if the approach helps developers and administrators to work in projects that involve DVCS. We showed that DyeVC can provide the awareness regarding who are the people that work together on the same project and how they interact and / or depend on each other to accomplish their work. We also showed that it is feasible to gather information from different repositories, consolidating and showing it in a reasonable time</w:t>
      </w:r>
      <w:r w:rsidRPr="00DF55F2">
        <w:rPr>
          <w:sz w:val="23"/>
          <w:szCs w:val="23"/>
          <w:lang w:val="en-US"/>
        </w:rPr>
        <w:t>.</w:t>
      </w:r>
    </w:p>
    <w:p w14:paraId="56FCD5FE" w14:textId="77777777" w:rsidR="00FF7707" w:rsidRPr="009A2190" w:rsidRDefault="00FF7707" w:rsidP="00FF7707">
      <w:pPr>
        <w:rPr>
          <w:lang w:val="en-US"/>
        </w:rPr>
      </w:pPr>
      <w:r w:rsidRPr="009A2190">
        <w:rPr>
          <w:sz w:val="23"/>
          <w:szCs w:val="23"/>
          <w:lang w:val="en-US"/>
        </w:rPr>
        <w:t xml:space="preserve">In the next chapter, we </w:t>
      </w:r>
      <w:r>
        <w:rPr>
          <w:sz w:val="23"/>
          <w:szCs w:val="23"/>
          <w:lang w:val="en-US"/>
        </w:rPr>
        <w:t>present</w:t>
      </w:r>
      <w:r w:rsidRPr="009A2190">
        <w:rPr>
          <w:sz w:val="23"/>
          <w:szCs w:val="23"/>
          <w:lang w:val="en-US"/>
        </w:rPr>
        <w:t xml:space="preserve"> </w:t>
      </w:r>
      <w:r>
        <w:rPr>
          <w:sz w:val="23"/>
          <w:szCs w:val="23"/>
          <w:lang w:val="en-US"/>
        </w:rPr>
        <w:t xml:space="preserve">this work’s </w:t>
      </w:r>
      <w:r w:rsidRPr="009A2190">
        <w:rPr>
          <w:sz w:val="23"/>
          <w:szCs w:val="23"/>
          <w:lang w:val="en-US"/>
        </w:rPr>
        <w:t xml:space="preserve">final considerations, </w:t>
      </w:r>
      <w:r>
        <w:rPr>
          <w:sz w:val="23"/>
          <w:szCs w:val="23"/>
          <w:lang w:val="en-US"/>
        </w:rPr>
        <w:t>describing</w:t>
      </w:r>
      <w:r w:rsidRPr="009A2190">
        <w:rPr>
          <w:sz w:val="23"/>
          <w:szCs w:val="23"/>
          <w:lang w:val="en-US"/>
        </w:rPr>
        <w:t xml:space="preserve"> our contributions, the limitations of the approach </w:t>
      </w:r>
      <w:r>
        <w:rPr>
          <w:sz w:val="23"/>
          <w:szCs w:val="23"/>
          <w:lang w:val="en-US"/>
        </w:rPr>
        <w:t>as well as</w:t>
      </w:r>
      <w:r w:rsidRPr="009A2190">
        <w:rPr>
          <w:sz w:val="23"/>
          <w:szCs w:val="23"/>
          <w:lang w:val="en-US"/>
        </w:rPr>
        <w:t xml:space="preserve"> </w:t>
      </w:r>
      <w:r>
        <w:rPr>
          <w:sz w:val="23"/>
          <w:szCs w:val="23"/>
          <w:lang w:val="en-US"/>
        </w:rPr>
        <w:t>future work.</w:t>
      </w:r>
    </w:p>
    <w:p w14:paraId="3CAA4B56" w14:textId="77777777" w:rsidR="00581A4A" w:rsidRPr="00E92F36" w:rsidRDefault="00581A4A" w:rsidP="00581A4A">
      <w:pPr>
        <w:rPr>
          <w:lang w:val="en-US"/>
        </w:rPr>
      </w:pPr>
    </w:p>
    <w:p w14:paraId="6C1908D1" w14:textId="77777777" w:rsidR="00581A4A" w:rsidRPr="00E92F36" w:rsidRDefault="00581A4A" w:rsidP="00581A4A">
      <w:pPr>
        <w:rPr>
          <w:lang w:val="en-US"/>
        </w:rPr>
        <w:sectPr w:rsidR="00581A4A" w:rsidRPr="00E92F36" w:rsidSect="001C7BBB">
          <w:pgSz w:w="11907" w:h="16839" w:code="9"/>
          <w:pgMar w:top="1701" w:right="1134" w:bottom="1134" w:left="1701" w:header="431" w:footer="431" w:gutter="0"/>
          <w:cols w:space="288"/>
          <w:docGrid w:linePitch="272"/>
        </w:sectPr>
      </w:pPr>
    </w:p>
    <w:p w14:paraId="17742D51" w14:textId="77777777" w:rsidR="00581A4A" w:rsidRPr="00E92F36" w:rsidRDefault="00581A4A" w:rsidP="006E11E4">
      <w:pPr>
        <w:rPr>
          <w:lang w:val="en-US"/>
        </w:rPr>
        <w:sectPr w:rsidR="00581A4A" w:rsidRPr="00E92F36" w:rsidSect="001C7BBB">
          <w:type w:val="continuous"/>
          <w:pgSz w:w="11907" w:h="16839" w:code="9"/>
          <w:pgMar w:top="1701" w:right="1134" w:bottom="1134" w:left="1701" w:header="431" w:footer="431" w:gutter="0"/>
          <w:cols w:space="288"/>
          <w:docGrid w:linePitch="272"/>
        </w:sectPr>
      </w:pPr>
    </w:p>
    <w:p w14:paraId="5EFB4BC6" w14:textId="77777777" w:rsidR="00581A4A" w:rsidRPr="00E92F36" w:rsidRDefault="00871856" w:rsidP="00871856">
      <w:pPr>
        <w:pStyle w:val="Ttulo1"/>
        <w:rPr>
          <w:lang w:val="en-US"/>
        </w:rPr>
      </w:pPr>
      <w:bookmarkStart w:id="259" w:name="_Toc393357594"/>
      <w:bookmarkStart w:id="260" w:name="_Ref393358083"/>
      <w:r w:rsidRPr="00E92F36">
        <w:rPr>
          <w:lang w:val="en-US"/>
        </w:rPr>
        <w:t>–</w:t>
      </w:r>
      <w:r w:rsidR="00593F6D" w:rsidRPr="00E92F36">
        <w:rPr>
          <w:lang w:val="en-US"/>
        </w:rPr>
        <w:t xml:space="preserve"> Conclusion</w:t>
      </w:r>
      <w:bookmarkEnd w:id="259"/>
      <w:bookmarkEnd w:id="260"/>
    </w:p>
    <w:p w14:paraId="6996D27A" w14:textId="77777777" w:rsidR="00FF7707" w:rsidRPr="006E4D49" w:rsidRDefault="00FF7707" w:rsidP="00FF7707">
      <w:pPr>
        <w:pStyle w:val="Ttulo2"/>
        <w:rPr>
          <w:lang w:val="en-US"/>
        </w:rPr>
      </w:pPr>
      <w:bookmarkStart w:id="261" w:name="_Toc406785196"/>
      <w:r w:rsidRPr="006E4D49">
        <w:rPr>
          <w:lang w:val="en-US"/>
        </w:rPr>
        <w:t>Contributions</w:t>
      </w:r>
      <w:bookmarkEnd w:id="261"/>
    </w:p>
    <w:p w14:paraId="5A159392" w14:textId="77777777" w:rsidR="00FF7707" w:rsidRPr="006E4D49" w:rsidRDefault="00FF7707" w:rsidP="00FF7707">
      <w:pPr>
        <w:rPr>
          <w:lang w:val="en-US"/>
        </w:rPr>
      </w:pPr>
      <w:r w:rsidRPr="006E4D49">
        <w:rPr>
          <w:lang w:val="en-US"/>
        </w:rPr>
        <w:t xml:space="preserve">This work introduced a new approach for DVCS monitoring and awareness, entitled </w:t>
      </w:r>
      <w:r w:rsidRPr="006E4D49">
        <w:rPr>
          <w:i/>
          <w:lang w:val="en-US"/>
        </w:rPr>
        <w:t>DyeVC</w:t>
      </w:r>
      <w:r w:rsidRPr="006E4D49">
        <w:rPr>
          <w:lang w:val="en-US"/>
        </w:rPr>
        <w:t xml:space="preserve">. This approach gathers information from registered DVCS </w:t>
      </w:r>
      <w:commentRangeStart w:id="262"/>
      <w:r w:rsidRPr="006E4D49">
        <w:rPr>
          <w:lang w:val="en-US"/>
        </w:rPr>
        <w:t>clones and their peers</w:t>
      </w:r>
      <w:commentRangeEnd w:id="262"/>
      <w:r>
        <w:rPr>
          <w:rStyle w:val="Refdecomentrio"/>
        </w:rPr>
        <w:commentReference w:id="262"/>
      </w:r>
      <w:r w:rsidRPr="006E4D49">
        <w:rPr>
          <w:lang w:val="en-US"/>
        </w:rPr>
        <w:t>, regarding the flow of communication and the existing commits in every node, and records this information in a central database.</w:t>
      </w:r>
    </w:p>
    <w:p w14:paraId="08CB2E8B" w14:textId="77777777" w:rsidR="00FF7707" w:rsidRPr="006E4D49" w:rsidRDefault="00FF7707" w:rsidP="00FF7707">
      <w:pPr>
        <w:rPr>
          <w:lang w:val="en-US"/>
        </w:rPr>
      </w:pPr>
      <w:r w:rsidRPr="006E4D49">
        <w:rPr>
          <w:lang w:val="en-US"/>
        </w:rPr>
        <w:t>The gathered information is consolidated, allowing developers to increase their knowledge of what is going on that might affect their work, as well as which changes have to be sent/received to/from their teammates. It also gives repository administrators the knowledge about which are the existing clones of a project and how they interact with each other.</w:t>
      </w:r>
    </w:p>
    <w:p w14:paraId="75C5508D" w14:textId="77777777" w:rsidR="00FF7707" w:rsidRPr="006E4D49" w:rsidRDefault="00FF7707" w:rsidP="00FF7707">
      <w:pPr>
        <w:rPr>
          <w:lang w:val="en-US"/>
        </w:rPr>
      </w:pPr>
      <w:r w:rsidRPr="006E4D49">
        <w:rPr>
          <w:i/>
          <w:lang w:val="en-US"/>
        </w:rPr>
        <w:t>DyeVC</w:t>
      </w:r>
      <w:r w:rsidRPr="006E4D49">
        <w:rPr>
          <w:lang w:val="en-US"/>
        </w:rPr>
        <w:t xml:space="preserve"> shows the information in different level</w:t>
      </w:r>
      <w:r>
        <w:rPr>
          <w:lang w:val="en-US"/>
        </w:rPr>
        <w:t>s</w:t>
      </w:r>
      <w:r w:rsidRPr="006E4D49">
        <w:rPr>
          <w:lang w:val="en-US"/>
        </w:rPr>
        <w:t xml:space="preserve"> of detail, from a high-level topology-like visualization, where each node represents a repository clone, to a detailed level that presents every commit, despite the repository where it is located. Most of the visualizations use </w:t>
      </w:r>
      <w:commentRangeStart w:id="263"/>
      <w:r w:rsidRPr="006E4D49">
        <w:rPr>
          <w:lang w:val="en-US"/>
        </w:rPr>
        <w:t>an extensible graph library that allows the approach to be extended through the creation of new visualizations and filters</w:t>
      </w:r>
      <w:commentRangeEnd w:id="263"/>
      <w:r>
        <w:rPr>
          <w:rStyle w:val="Refdecomentrio"/>
        </w:rPr>
        <w:commentReference w:id="263"/>
      </w:r>
      <w:r w:rsidRPr="006E4D49">
        <w:rPr>
          <w:lang w:val="en-US"/>
        </w:rPr>
        <w:t>. The visualizations use transformations to present vertices and edges using different icons, colors, line types</w:t>
      </w:r>
      <w:r>
        <w:rPr>
          <w:lang w:val="en-US"/>
        </w:rPr>
        <w:t>,</w:t>
      </w:r>
      <w:r w:rsidRPr="006E4D49">
        <w:rPr>
          <w:lang w:val="en-US"/>
        </w:rPr>
        <w:t xml:space="preserve"> and text labels, according to the characteristics that we want to highlight. This way, we established a framework for coupling different visualizations related to DVCS.</w:t>
      </w:r>
    </w:p>
    <w:p w14:paraId="2DB02B0F" w14:textId="77777777" w:rsidR="00FF7707" w:rsidRPr="006E4D49" w:rsidRDefault="00FF7707" w:rsidP="00FF7707">
      <w:pPr>
        <w:rPr>
          <w:lang w:val="en-US"/>
        </w:rPr>
      </w:pPr>
      <w:r w:rsidRPr="006E4D49">
        <w:rPr>
          <w:lang w:val="en-US"/>
        </w:rPr>
        <w:t xml:space="preserve">We have evaluated DyeVC on a real project, showing that it can be used to answer questions that arise when working with DVCSs. We have also evaluated DyeVC’s performance when used with repositories of different sizes, </w:t>
      </w:r>
      <w:commentRangeStart w:id="264"/>
      <w:r w:rsidRPr="006E4D49">
        <w:rPr>
          <w:lang w:val="en-US"/>
        </w:rPr>
        <w:t>and we found out that the time and space complexity of the approach are directly related to the number of commits in the repository under analysis, especially in the view levels with finer granularity.</w:t>
      </w:r>
      <w:commentRangeEnd w:id="264"/>
      <w:r>
        <w:rPr>
          <w:rStyle w:val="Refdecomentrio"/>
        </w:rPr>
        <w:commentReference w:id="264"/>
      </w:r>
    </w:p>
    <w:p w14:paraId="5A709F69" w14:textId="77777777" w:rsidR="00FF7707" w:rsidRPr="006E4D49" w:rsidRDefault="00FF7707" w:rsidP="00FF7707">
      <w:pPr>
        <w:pStyle w:val="Ttulo2"/>
        <w:rPr>
          <w:lang w:val="en-US"/>
        </w:rPr>
      </w:pPr>
      <w:bookmarkStart w:id="265" w:name="_Toc406785197"/>
      <w:r w:rsidRPr="006E4D49">
        <w:rPr>
          <w:lang w:val="en-US"/>
        </w:rPr>
        <w:t>Limitations</w:t>
      </w:r>
      <w:bookmarkEnd w:id="265"/>
    </w:p>
    <w:p w14:paraId="2DA06B7E" w14:textId="77777777" w:rsidR="00FF7707" w:rsidRPr="006E4D49" w:rsidRDefault="00FF7707" w:rsidP="00FF7707">
      <w:pPr>
        <w:rPr>
          <w:lang w:val="en-US"/>
        </w:rPr>
      </w:pPr>
      <w:r w:rsidRPr="006E4D49">
        <w:rPr>
          <w:i/>
          <w:lang w:val="en-US"/>
        </w:rPr>
        <w:t>DyeVC</w:t>
      </w:r>
      <w:r w:rsidRPr="006E4D49">
        <w:rPr>
          <w:lang w:val="en-US"/>
        </w:rPr>
        <w:t xml:space="preserve"> has a scalability limitation, regarding processing performance and memory usage. We use </w:t>
      </w:r>
      <w:r>
        <w:rPr>
          <w:lang w:val="en-US"/>
        </w:rPr>
        <w:t>the</w:t>
      </w:r>
      <w:r w:rsidRPr="006E4D49">
        <w:rPr>
          <w:lang w:val="en-US"/>
        </w:rPr>
        <w:t xml:space="preserve"> </w:t>
      </w:r>
      <w:commentRangeStart w:id="266"/>
      <w:r w:rsidRPr="006E4D49">
        <w:rPr>
          <w:i/>
          <w:lang w:val="en-US"/>
        </w:rPr>
        <w:t>Dijkstra</w:t>
      </w:r>
      <w:r w:rsidRPr="006E4D49">
        <w:rPr>
          <w:lang w:val="en-US"/>
        </w:rPr>
        <w:t xml:space="preserve"> </w:t>
      </w:r>
      <w:commentRangeEnd w:id="266"/>
      <w:r>
        <w:rPr>
          <w:rStyle w:val="Refdecomentrio"/>
        </w:rPr>
        <w:commentReference w:id="266"/>
      </w:r>
      <w:r w:rsidRPr="006E4D49">
        <w:rPr>
          <w:lang w:val="en-US"/>
        </w:rPr>
        <w:t xml:space="preserve">algorithm provided by the </w:t>
      </w:r>
      <w:r>
        <w:rPr>
          <w:lang w:val="en-US"/>
        </w:rPr>
        <w:t xml:space="preserve">JUNG </w:t>
      </w:r>
      <w:r w:rsidRPr="006E4D49">
        <w:rPr>
          <w:lang w:val="en-US"/>
        </w:rPr>
        <w:t xml:space="preserve">graph library to minimize the number of crossing lines in the lower level visualization (that shows each commit in the topology), and this procedure is not optimized to deal with graphs that contain thousands of nodes, although the high level topology visualization can be used on repositories with </w:t>
      </w:r>
      <w:commentRangeStart w:id="267"/>
      <w:r w:rsidRPr="006E4D49">
        <w:rPr>
          <w:lang w:val="en-US"/>
        </w:rPr>
        <w:t xml:space="preserve">many </w:t>
      </w:r>
      <w:commentRangeEnd w:id="267"/>
      <w:r>
        <w:rPr>
          <w:rStyle w:val="Refdecomentrio"/>
        </w:rPr>
        <w:commentReference w:id="267"/>
      </w:r>
      <w:r w:rsidRPr="006E4D49">
        <w:rPr>
          <w:lang w:val="en-US"/>
        </w:rPr>
        <w:t>thousands of commits.</w:t>
      </w:r>
    </w:p>
    <w:p w14:paraId="7E488D46" w14:textId="77777777" w:rsidR="00FF7707" w:rsidRPr="006E4D49" w:rsidRDefault="00FF7707" w:rsidP="00FF7707">
      <w:pPr>
        <w:rPr>
          <w:sz w:val="23"/>
          <w:szCs w:val="23"/>
          <w:lang w:val="en-US"/>
        </w:rPr>
      </w:pPr>
      <w:r w:rsidRPr="006E4D49">
        <w:rPr>
          <w:sz w:val="23"/>
          <w:szCs w:val="23"/>
          <w:lang w:val="en-US"/>
        </w:rPr>
        <w:t xml:space="preserve">Another limitation is related to the need of a central database to record information gathered from the several </w:t>
      </w:r>
      <w:r w:rsidRPr="006E4D49">
        <w:rPr>
          <w:i/>
          <w:sz w:val="23"/>
          <w:szCs w:val="23"/>
          <w:lang w:val="en-US"/>
        </w:rPr>
        <w:t>DyeVC</w:t>
      </w:r>
      <w:r w:rsidRPr="006E4D49">
        <w:rPr>
          <w:sz w:val="23"/>
          <w:szCs w:val="23"/>
          <w:lang w:val="en-US"/>
        </w:rPr>
        <w:t xml:space="preserve"> instances. Although this central database is needed, we used a document-based database </w:t>
      </w:r>
      <w:commentRangeStart w:id="268"/>
      <w:r w:rsidRPr="006E4D49">
        <w:rPr>
          <w:sz w:val="23"/>
          <w:szCs w:val="23"/>
          <w:lang w:val="en-US"/>
        </w:rPr>
        <w:t xml:space="preserve">that is hosted free in the </w:t>
      </w:r>
      <w:r>
        <w:rPr>
          <w:sz w:val="23"/>
          <w:szCs w:val="23"/>
          <w:lang w:val="en-US"/>
        </w:rPr>
        <w:t>I</w:t>
      </w:r>
      <w:r w:rsidRPr="006E4D49">
        <w:rPr>
          <w:sz w:val="23"/>
          <w:szCs w:val="23"/>
          <w:lang w:val="en-US"/>
        </w:rPr>
        <w:t>nternet</w:t>
      </w:r>
      <w:commentRangeEnd w:id="268"/>
      <w:r>
        <w:rPr>
          <w:rStyle w:val="Refdecomentrio"/>
        </w:rPr>
        <w:commentReference w:id="268"/>
      </w:r>
      <w:r w:rsidRPr="006E4D49">
        <w:rPr>
          <w:sz w:val="23"/>
          <w:szCs w:val="23"/>
          <w:lang w:val="en-US"/>
        </w:rPr>
        <w:t>, and the information is read and written using semi-structured JSON documents, that are automatically mapped to/from the application class model.</w:t>
      </w:r>
    </w:p>
    <w:p w14:paraId="4060A1BA" w14:textId="77777777" w:rsidR="00FF7707" w:rsidRPr="006E4D49" w:rsidRDefault="00FF7707" w:rsidP="00FF7707">
      <w:pPr>
        <w:rPr>
          <w:sz w:val="23"/>
          <w:szCs w:val="23"/>
          <w:lang w:val="en-US"/>
        </w:rPr>
      </w:pPr>
      <w:r w:rsidRPr="006E4D49">
        <w:rPr>
          <w:sz w:val="23"/>
          <w:szCs w:val="23"/>
          <w:lang w:val="en-US"/>
        </w:rPr>
        <w:t xml:space="preserve">The need of a central database brings another limitation in the current implementation, regarding to security. The connection with the central database is authenticated by using an application key that is stored in the application itself. </w:t>
      </w:r>
      <w:commentRangeStart w:id="269"/>
      <w:r w:rsidRPr="006E4D49">
        <w:rPr>
          <w:sz w:val="23"/>
          <w:szCs w:val="23"/>
          <w:lang w:val="en-US"/>
        </w:rPr>
        <w:t>This way, different projects from different organizations will have their data gathered and stored in the same database</w:t>
      </w:r>
      <w:commentRangeEnd w:id="269"/>
      <w:r>
        <w:rPr>
          <w:rStyle w:val="Refdecomentrio"/>
        </w:rPr>
        <w:commentReference w:id="269"/>
      </w:r>
      <w:r w:rsidRPr="006E4D49">
        <w:rPr>
          <w:sz w:val="23"/>
          <w:szCs w:val="23"/>
          <w:lang w:val="en-US"/>
        </w:rPr>
        <w:t>. Although we do not store any sensitive information (we do not store contents of any files or commits, just metadata), this might be a concern for some people. We have plans to create different adapters, for example, to store the gathered information in local databases, with a per user authentication.</w:t>
      </w:r>
    </w:p>
    <w:p w14:paraId="56293A9B" w14:textId="77777777" w:rsidR="00FF7707" w:rsidRPr="006E4D49" w:rsidRDefault="00FF7707" w:rsidP="00FF7707">
      <w:pPr>
        <w:pStyle w:val="Ttulo2"/>
        <w:rPr>
          <w:lang w:val="en-US"/>
        </w:rPr>
      </w:pPr>
      <w:bookmarkStart w:id="270" w:name="_Toc406785198"/>
      <w:r w:rsidRPr="006E4D49">
        <w:rPr>
          <w:lang w:val="en-US"/>
        </w:rPr>
        <w:t>Future work</w:t>
      </w:r>
      <w:bookmarkEnd w:id="270"/>
    </w:p>
    <w:p w14:paraId="06BA2494" w14:textId="77777777" w:rsidR="00FF7707" w:rsidRPr="006E4D49" w:rsidRDefault="00FF7707" w:rsidP="00FF7707">
      <w:pPr>
        <w:rPr>
          <w:lang w:val="en-US"/>
        </w:rPr>
      </w:pPr>
      <w:r w:rsidRPr="006E4D49">
        <w:rPr>
          <w:lang w:val="en-US"/>
        </w:rPr>
        <w:t xml:space="preserve">The advent of </w:t>
      </w:r>
      <w:r w:rsidRPr="006E4D49">
        <w:rPr>
          <w:i/>
          <w:lang w:val="en-US"/>
        </w:rPr>
        <w:t xml:space="preserve">DyeVC </w:t>
      </w:r>
      <w:r w:rsidRPr="006E4D49">
        <w:rPr>
          <w:lang w:val="en-US"/>
        </w:rPr>
        <w:t>approach brings with it a number of possibilities for future researches. The following paragraphs describe possible improvements and researches that can be explored in the future.</w:t>
      </w:r>
    </w:p>
    <w:p w14:paraId="2E19F432" w14:textId="77777777" w:rsidR="00FF7707" w:rsidRPr="006E4D49" w:rsidRDefault="00FF7707" w:rsidP="00FF7707">
      <w:pPr>
        <w:rPr>
          <w:lang w:val="en-US"/>
        </w:rPr>
      </w:pPr>
      <w:r w:rsidRPr="006E4D49">
        <w:rPr>
          <w:lang w:val="en-US"/>
        </w:rPr>
        <w:t xml:space="preserve">The first improvement is related to the visualizations the approach already provides. Level 4 visualization, which shows every commit in the topology, could be enhanced with automatic collapsing of similar nodes. Currently, each vertex in level 4 visualization represents a single commit. Depending on the repository size, this leads to a graph that is very long horizontally, because we show each commit on a different X-coordinate, to give the idea of elapsed time. Even with the zooming feature, large repositories can be difficult to analyze. It happens that we normally want to analyze the very ending part of a repository, which comprises of the most </w:t>
      </w:r>
      <w:r>
        <w:rPr>
          <w:lang w:val="en-US"/>
        </w:rPr>
        <w:t>recent</w:t>
      </w:r>
      <w:r w:rsidRPr="006E4D49">
        <w:rPr>
          <w:lang w:val="en-US"/>
        </w:rPr>
        <w:t xml:space="preserve"> commits in the topology, because the older ones probably were spread to the whole topology already. The current implementation has a feature for the user to select a group of commits and manually collapsing them, creating a single node that represents the group of collapsed commits, which is placed at the midpoint between the first and the last collapsed nodes. However, on a repository with thousands of commits, this is not very practical. Automatic collapsing could compact the visualization, by collapsing contiguous nodes that represent commits with the same </w:t>
      </w:r>
      <w:commentRangeStart w:id="271"/>
      <w:r w:rsidRPr="006E4D49">
        <w:rPr>
          <w:lang w:val="en-US"/>
        </w:rPr>
        <w:t>level of accessibility</w:t>
      </w:r>
      <w:commentRangeEnd w:id="271"/>
      <w:r>
        <w:rPr>
          <w:rStyle w:val="Refdecomentrio"/>
        </w:rPr>
        <w:commentReference w:id="271"/>
      </w:r>
      <w:r w:rsidRPr="006E4D49">
        <w:rPr>
          <w:lang w:val="en-US"/>
        </w:rPr>
        <w:t>, leaving only branch heads expanded.</w:t>
      </w:r>
    </w:p>
    <w:p w14:paraId="34B9DF02" w14:textId="77777777" w:rsidR="00FF7707" w:rsidRPr="006E4D49" w:rsidRDefault="00FF7707" w:rsidP="00FF7707">
      <w:pPr>
        <w:rPr>
          <w:lang w:val="en-US"/>
        </w:rPr>
      </w:pPr>
      <w:commentRangeStart w:id="272"/>
      <w:r w:rsidRPr="006E4D49">
        <w:rPr>
          <w:lang w:val="en-US"/>
        </w:rPr>
        <w:t xml:space="preserve">Another possible improvement related to level 4 information is to attach filters and transformations to help answering a number of user questions, such as: Which repositories or people changed a specific artifact or group of artifacts? Which commits introduced </w:t>
      </w:r>
      <w:r>
        <w:rPr>
          <w:lang w:val="en-US"/>
        </w:rPr>
        <w:t>the</w:t>
      </w:r>
      <w:r w:rsidRPr="006E4D49">
        <w:rPr>
          <w:lang w:val="en-US"/>
        </w:rPr>
        <w:t xml:space="preserve"> higher amount of changes in the code? Who were the top contributors in the project this week? </w:t>
      </w:r>
      <w:commentRangeEnd w:id="272"/>
      <w:r>
        <w:rPr>
          <w:rStyle w:val="Refdecomentrio"/>
        </w:rPr>
        <w:commentReference w:id="272"/>
      </w:r>
    </w:p>
    <w:p w14:paraId="59AD1615" w14:textId="77777777" w:rsidR="00FF7707" w:rsidRPr="006E4D49" w:rsidRDefault="00FF7707" w:rsidP="00FF7707">
      <w:pPr>
        <w:rPr>
          <w:lang w:val="en-US"/>
        </w:rPr>
      </w:pPr>
      <w:r w:rsidRPr="006E4D49">
        <w:rPr>
          <w:lang w:val="en-US"/>
        </w:rPr>
        <w:t xml:space="preserve">By increasing the amount of metadata that </w:t>
      </w:r>
      <w:r w:rsidRPr="006E4D49">
        <w:rPr>
          <w:i/>
          <w:lang w:val="en-US"/>
        </w:rPr>
        <w:t>DyeVC</w:t>
      </w:r>
      <w:r w:rsidRPr="006E4D49">
        <w:rPr>
          <w:lang w:val="en-US"/>
        </w:rPr>
        <w:t xml:space="preserve"> already gathers, a number of research options arise. For example, supposing that we are dealing with text artifacts, if </w:t>
      </w:r>
      <w:r w:rsidRPr="006E4D49">
        <w:rPr>
          <w:i/>
          <w:lang w:val="en-US"/>
        </w:rPr>
        <w:t>DyeVC</w:t>
      </w:r>
      <w:r w:rsidRPr="006E4D49">
        <w:rPr>
          <w:lang w:val="en-US"/>
        </w:rPr>
        <w:t xml:space="preserve"> gathers the changes introduced by each commit at the line level (by storing each commit’s </w:t>
      </w:r>
      <w:r w:rsidRPr="006E4D49">
        <w:rPr>
          <w:i/>
          <w:lang w:val="en-US"/>
        </w:rPr>
        <w:t>diff</w:t>
      </w:r>
      <w:r w:rsidRPr="006E4D49">
        <w:rPr>
          <w:lang w:val="en-US"/>
        </w:rPr>
        <w:t xml:space="preserve">), </w:t>
      </w:r>
      <w:commentRangeStart w:id="273"/>
      <w:r w:rsidRPr="006E4D49">
        <w:rPr>
          <w:lang w:val="en-US"/>
        </w:rPr>
        <w:t>one could create a visualization to show conflicts that would happen when merging two branches.</w:t>
      </w:r>
      <w:commentRangeEnd w:id="273"/>
      <w:r>
        <w:rPr>
          <w:rStyle w:val="Refdecomentrio"/>
        </w:rPr>
        <w:commentReference w:id="273"/>
      </w:r>
    </w:p>
    <w:p w14:paraId="603512F9" w14:textId="77777777" w:rsidR="00FF7707" w:rsidRPr="006E4D49" w:rsidRDefault="00FF7707" w:rsidP="00FF7707">
      <w:pPr>
        <w:rPr>
          <w:lang w:val="en-US"/>
        </w:rPr>
      </w:pPr>
      <w:commentRangeStart w:id="274"/>
      <w:r w:rsidRPr="006E4D49">
        <w:rPr>
          <w:lang w:val="en-US"/>
        </w:rPr>
        <w:t>Another area demanding work is related to scalability. Currently, all vertex and edges must be loaded into memory in order to calculate vertices positions when drawing level 4 information. Besides that, for repositories with a large number of commits, more than a minute is spent to calculate positions and draw the graph. The usage of automatically collapsing could help in terms of time spent to draw the graph, as there would be less vertices and edges to be plot, but the memory issue would be still be present, because the collapsed nodes would be still loaded into memory. A possible way to solve that would be to filter commits before plotting them, for example showing only commits performed this month. A downside of this approach is that it could lead to a disconnected graph, for example, if work has been done over this month on two separate branches whose common ancestor is a commit performed a long time ago, we would see two parallel sequence of commits, with no common ancestor.</w:t>
      </w:r>
      <w:commentRangeEnd w:id="274"/>
      <w:r>
        <w:rPr>
          <w:rStyle w:val="Refdecomentrio"/>
        </w:rPr>
        <w:commentReference w:id="274"/>
      </w:r>
    </w:p>
    <w:p w14:paraId="6F25B126" w14:textId="77777777" w:rsidR="00581A4A" w:rsidRPr="00E92F36" w:rsidRDefault="00FF7707" w:rsidP="00FF7707">
      <w:pPr>
        <w:rPr>
          <w:lang w:val="en-US"/>
        </w:rPr>
      </w:pPr>
      <w:commentRangeStart w:id="275"/>
      <w:r w:rsidRPr="006E4D49">
        <w:rPr>
          <w:lang w:val="en-US"/>
        </w:rPr>
        <w:t xml:space="preserve">A possible improvement in Level 2 visualization (which shows the topology) is regarding how the approach registers existing clones. In this visualization, once registered, clones will be presented forever. It might be the case that one had just registered a clone with </w:t>
      </w:r>
      <w:r w:rsidRPr="006E4D49">
        <w:rPr>
          <w:i/>
          <w:lang w:val="en-US"/>
        </w:rPr>
        <w:t>DyeVC</w:t>
      </w:r>
      <w:r w:rsidRPr="006E4D49">
        <w:rPr>
          <w:lang w:val="en-US"/>
        </w:rPr>
        <w:t xml:space="preserve"> and never worked on it again. After some time, this could lead to a polluted topology view, with lots of “garbage”, i.e. repositories that are not used or that might not even exist. The approach could check when was the last change in each clone, marking those clones that did not change for a period time, so that an administrator could remove it from the topology. Similarly, an administrator could manually include nodes in the topology, to represent clones located in places with no </w:t>
      </w:r>
      <w:r w:rsidRPr="006E4D49">
        <w:rPr>
          <w:i/>
          <w:lang w:val="en-US"/>
        </w:rPr>
        <w:t xml:space="preserve">DyeVC </w:t>
      </w:r>
      <w:r w:rsidRPr="006E4D49">
        <w:rPr>
          <w:lang w:val="en-US"/>
        </w:rPr>
        <w:t>instance running, in order to complete the topology not previously seen by the approach.</w:t>
      </w:r>
      <w:commentRangeEnd w:id="275"/>
      <w:r>
        <w:rPr>
          <w:rStyle w:val="Refdecomentrio"/>
        </w:rPr>
        <w:commentReference w:id="275"/>
      </w:r>
    </w:p>
    <w:p w14:paraId="1409DEB7" w14:textId="77777777" w:rsidR="00895E77" w:rsidRPr="00E92F36" w:rsidRDefault="00895E77" w:rsidP="00DA0579">
      <w:pPr>
        <w:pStyle w:val="Ttulo4"/>
        <w:numPr>
          <w:ilvl w:val="0"/>
          <w:numId w:val="0"/>
        </w:numPr>
        <w:ind w:left="864"/>
        <w:rPr>
          <w:lang w:val="en-US"/>
        </w:rPr>
      </w:pPr>
      <w:r w:rsidRPr="00E92F36">
        <w:rPr>
          <w:lang w:val="en-US"/>
        </w:rPr>
        <w:br w:type="page"/>
      </w:r>
    </w:p>
    <w:p w14:paraId="59B1D923" w14:textId="77777777" w:rsidR="00E274CE" w:rsidRPr="00E92F36" w:rsidRDefault="00D3439D" w:rsidP="00D3439D">
      <w:pPr>
        <w:pStyle w:val="Bibliografia1"/>
      </w:pPr>
      <w:r w:rsidRPr="00E92F36">
        <w:fldChar w:fldCharType="begin"/>
      </w:r>
      <w:r w:rsidRPr="00E92F36">
        <w:instrText xml:space="preserve"> TC  </w:instrText>
      </w:r>
      <w:bookmarkStart w:id="276" w:name="_Toc393357595"/>
      <w:r w:rsidRPr="00E92F36">
        <w:instrText>Bibliography</w:instrText>
      </w:r>
      <w:bookmarkEnd w:id="276"/>
      <w:r w:rsidRPr="00E92F36">
        <w:instrText xml:space="preserve"> \l 1 </w:instrText>
      </w:r>
      <w:r w:rsidRPr="00E92F36">
        <w:fldChar w:fldCharType="end"/>
      </w:r>
      <w:r w:rsidRPr="00E92F36">
        <w:t>Bibliography</w:t>
      </w:r>
    </w:p>
    <w:p w14:paraId="49165BF2" w14:textId="77777777" w:rsidR="00D81017" w:rsidRPr="00D81017" w:rsidRDefault="00871856" w:rsidP="00D81017">
      <w:pPr>
        <w:pStyle w:val="Bibliografia"/>
        <w:rPr>
          <w:lang w:val="en-US"/>
        </w:rPr>
      </w:pPr>
      <w:r w:rsidRPr="00E92F36">
        <w:rPr>
          <w:lang w:val="en-US"/>
        </w:rPr>
        <w:fldChar w:fldCharType="begin"/>
      </w:r>
      <w:r w:rsidR="00D81017">
        <w:rPr>
          <w:lang w:val="en-US"/>
        </w:rPr>
        <w:instrText xml:space="preserve"> ADDIN ZOTERO_BIBL {"custom":[]} </w:instrText>
      </w:r>
      <w:r w:rsidRPr="00E92F36">
        <w:rPr>
          <w:lang w:val="en-US"/>
        </w:rPr>
        <w:fldChar w:fldCharType="separate"/>
      </w:r>
      <w:r w:rsidR="00D81017" w:rsidRPr="00D81017">
        <w:rPr>
          <w:lang w:val="en-US"/>
        </w:rPr>
        <w:t xml:space="preserve">APPLETON, B.; BERCZUK, S.; CABRERA, R.; ORENSTEIN, R. Streamed lines: Branching patterns for parallel software development. In: PATTERN LANGUAGES OF PROGRAMS CONFERENCE (PLOP 98), Aug. 1998, Monticello, Illinois, USA: ACM, Aug. 1998. </w:t>
      </w:r>
    </w:p>
    <w:p w14:paraId="79D23298" w14:textId="77777777" w:rsidR="00D81017" w:rsidRPr="00D81017" w:rsidRDefault="00D81017" w:rsidP="00D81017">
      <w:pPr>
        <w:pStyle w:val="Bibliografia"/>
        <w:rPr>
          <w:lang w:val="en-US"/>
        </w:rPr>
      </w:pPr>
      <w:r w:rsidRPr="00D81017">
        <w:rPr>
          <w:lang w:val="en-US"/>
        </w:rPr>
        <w:t xml:space="preserve">BATTIN, R. D.; CROCKER, R.; KREIDLER, J.; SUBRAMANIAN, K. Leveraging resources in global software development. </w:t>
      </w:r>
      <w:r w:rsidRPr="00D81017">
        <w:rPr>
          <w:i/>
          <w:iCs/>
          <w:lang w:val="en-US"/>
        </w:rPr>
        <w:t>IEEE Software</w:t>
      </w:r>
      <w:r w:rsidRPr="00D81017">
        <w:rPr>
          <w:lang w:val="en-US"/>
        </w:rPr>
        <w:t>, v. 18, n. 2, p. 70–77, Mar. 2001.</w:t>
      </w:r>
    </w:p>
    <w:p w14:paraId="0FEBEFB3" w14:textId="77777777" w:rsidR="00D81017" w:rsidRPr="00D81017" w:rsidRDefault="00D81017" w:rsidP="00D81017">
      <w:pPr>
        <w:pStyle w:val="Bibliografia"/>
        <w:rPr>
          <w:lang w:val="en-US"/>
        </w:rPr>
      </w:pPr>
      <w:r w:rsidRPr="00D81017">
        <w:rPr>
          <w:lang w:val="en-US"/>
        </w:rPr>
        <w:t xml:space="preserve">BIEHL, J. T.; CZERWINSKI, M.; SMITH, G.; ROBERTSON, G. G. FASTDash: A Visual Dashboard for Fostering Awareness in Software Teams. In: ACM CONFERENCE ON HUMAN FACTORS IN COMPUTING SYSTEMS (CHI ’07), May 2007, New York, NY, USA: ACM, May 2007. p. 1313–1322. </w:t>
      </w:r>
    </w:p>
    <w:p w14:paraId="695770E1" w14:textId="77777777" w:rsidR="00D81017" w:rsidRPr="00D81017" w:rsidRDefault="00D81017" w:rsidP="00D81017">
      <w:pPr>
        <w:pStyle w:val="Bibliografia"/>
        <w:rPr>
          <w:lang w:val="en-US"/>
        </w:rPr>
      </w:pPr>
      <w:r w:rsidRPr="00D81017">
        <w:rPr>
          <w:lang w:val="en-US"/>
        </w:rPr>
        <w:t xml:space="preserve">BRUN, Y.; HOLMES, R.; ERNST, M. D.; NOTKIN, D. Proactive detection of collaboration conflicts. In: ACM SIGSOFT SYMPOSIUM AND EUROPEAN CONFERENCE ON FOUNDATIONS OF SOFTWARE ENGINEERING (ESEC/FSE’11), Sep. 2011, New York, NY, USA: ACM, Sep. 2011. p. 168–178. </w:t>
      </w:r>
    </w:p>
    <w:p w14:paraId="5A92532F" w14:textId="77777777" w:rsidR="00D81017" w:rsidRPr="00D81017" w:rsidRDefault="00D81017" w:rsidP="00D81017">
      <w:pPr>
        <w:pStyle w:val="Bibliografia"/>
        <w:rPr>
          <w:lang w:val="en-US"/>
        </w:rPr>
      </w:pPr>
      <w:r w:rsidRPr="00D81017">
        <w:rPr>
          <w:lang w:val="en-US"/>
        </w:rPr>
        <w:t xml:space="preserve">CEDERQVIST, P. </w:t>
      </w:r>
      <w:r w:rsidRPr="00D81017">
        <w:rPr>
          <w:i/>
          <w:iCs/>
          <w:lang w:val="en-US"/>
        </w:rPr>
        <w:t>Version Management with CVS</w:t>
      </w:r>
      <w:r w:rsidRPr="00D81017">
        <w:rPr>
          <w:lang w:val="en-US"/>
        </w:rPr>
        <w:t xml:space="preserve">. [N.A.]: Free Software Foundation, 2005. </w:t>
      </w:r>
    </w:p>
    <w:p w14:paraId="3A8E1E0C" w14:textId="77777777" w:rsidR="00D81017" w:rsidRPr="00D81017" w:rsidRDefault="00D81017" w:rsidP="00D81017">
      <w:pPr>
        <w:pStyle w:val="Bibliografia"/>
        <w:rPr>
          <w:lang w:val="en-US"/>
        </w:rPr>
      </w:pPr>
      <w:r w:rsidRPr="00D81017">
        <w:rPr>
          <w:lang w:val="en-US"/>
        </w:rPr>
        <w:t xml:space="preserve">CESARIO, C. M.; MURTA, L. G. P. What is going on around my repository? In: BRAZILIAN WORKSHOP ON SOFTWARE VISUALIZATION, EVOLUTION AND MAINTENANCE (VEM’13), 29 Sep. 2013, Brasilia, Brazil: UNB, 29 Sep. 2013. p. 14–21. </w:t>
      </w:r>
    </w:p>
    <w:p w14:paraId="79238261" w14:textId="77777777" w:rsidR="00D81017" w:rsidRPr="00D81017" w:rsidRDefault="00D81017" w:rsidP="00D81017">
      <w:pPr>
        <w:pStyle w:val="Bibliografia"/>
        <w:rPr>
          <w:lang w:val="en-US"/>
        </w:rPr>
      </w:pPr>
      <w:r w:rsidRPr="00D81017">
        <w:rPr>
          <w:lang w:val="en-US"/>
        </w:rPr>
        <w:t xml:space="preserve">CHACON, S. </w:t>
      </w:r>
      <w:r w:rsidRPr="00D81017">
        <w:rPr>
          <w:i/>
          <w:iCs/>
          <w:lang w:val="en-US"/>
        </w:rPr>
        <w:t>Pro Git</w:t>
      </w:r>
      <w:r w:rsidRPr="00D81017">
        <w:rPr>
          <w:lang w:val="en-US"/>
        </w:rPr>
        <w:t xml:space="preserve">. 1. ed. Berkeley, CA, USA: Apress, 2009. </w:t>
      </w:r>
    </w:p>
    <w:p w14:paraId="624DC324" w14:textId="77777777" w:rsidR="00D81017" w:rsidRPr="00D81017" w:rsidRDefault="00D81017" w:rsidP="00D81017">
      <w:pPr>
        <w:pStyle w:val="Bibliografia"/>
        <w:rPr>
          <w:lang w:val="en-US"/>
        </w:rPr>
      </w:pPr>
      <w:r w:rsidRPr="00D81017">
        <w:rPr>
          <w:lang w:val="en-US"/>
        </w:rPr>
        <w:t xml:space="preserve">CHODOROW, K. </w:t>
      </w:r>
      <w:r w:rsidRPr="00D81017">
        <w:rPr>
          <w:i/>
          <w:iCs/>
          <w:lang w:val="en-US"/>
        </w:rPr>
        <w:t>MongoDB: The Definitive Guide</w:t>
      </w:r>
      <w:r w:rsidRPr="00D81017">
        <w:rPr>
          <w:lang w:val="en-US"/>
        </w:rPr>
        <w:t xml:space="preserve">. Second Edition edition ed. Beijing: O’Reilly Media, 2013. </w:t>
      </w:r>
    </w:p>
    <w:p w14:paraId="5C441850" w14:textId="77777777" w:rsidR="00D81017" w:rsidRPr="00D81017" w:rsidRDefault="00D81017" w:rsidP="00D81017">
      <w:pPr>
        <w:pStyle w:val="Bibliografia"/>
        <w:rPr>
          <w:lang w:val="en-US"/>
        </w:rPr>
      </w:pPr>
      <w:r w:rsidRPr="00D81017">
        <w:rPr>
          <w:lang w:val="en-US"/>
        </w:rPr>
        <w:t xml:space="preserve">COLLBERG, C.; KOBOUROV, S.; NAGRA, J.; PITTS, J.; WAMPLER, K. A System for Graph-based Visualization of the Evolution of Software. In: ACM SYMPOSIUM ON SOFTWARE VISUALIZATION (SOFTVIS ’03), Jun. 2003, New York, NY, USA: ACM, Jun. 2003. p. 77–ff. </w:t>
      </w:r>
    </w:p>
    <w:p w14:paraId="3B65A5E8" w14:textId="77777777" w:rsidR="00D81017" w:rsidRPr="00D81017" w:rsidRDefault="00D81017" w:rsidP="00D81017">
      <w:pPr>
        <w:pStyle w:val="Bibliografia"/>
        <w:rPr>
          <w:lang w:val="en-US"/>
        </w:rPr>
      </w:pPr>
      <w:r w:rsidRPr="00D81017">
        <w:rPr>
          <w:lang w:val="en-US"/>
        </w:rPr>
        <w:t xml:space="preserve">COLLINS-SUSSMAN, B.; FITZPATRICK, B. W.; PILATO, C. M. </w:t>
      </w:r>
      <w:r w:rsidRPr="00D81017">
        <w:rPr>
          <w:i/>
          <w:iCs/>
          <w:lang w:val="en-US"/>
        </w:rPr>
        <w:t>Version Control with Subversion</w:t>
      </w:r>
      <w:r w:rsidRPr="00D81017">
        <w:rPr>
          <w:lang w:val="en-US"/>
        </w:rPr>
        <w:t xml:space="preserve">. Stanford, CA, USA: Compiled from r4849, 2011. </w:t>
      </w:r>
    </w:p>
    <w:p w14:paraId="459A7DE3" w14:textId="77777777" w:rsidR="00D81017" w:rsidRPr="00D81017" w:rsidRDefault="00D81017" w:rsidP="00D81017">
      <w:pPr>
        <w:pStyle w:val="Bibliografia"/>
        <w:rPr>
          <w:lang w:val="en-US"/>
        </w:rPr>
      </w:pPr>
      <w:r w:rsidRPr="00D81017">
        <w:rPr>
          <w:lang w:val="en-US"/>
        </w:rPr>
        <w:t xml:space="preserve">DA SILVA, I. A.; CHEN, P. H.; VAN DER WESTHUIZEN, C.; RIPLEY, R. M.; VAN DER HOEK, A. Lighthouse: coordination through emerging design. In: WORKSHOP ON ECLIPSE TECHNOLOGY EXCHANGE (OOPSLA ’06), Oct. 2006, New York, NY, USA: ACM, Oct. 2006. p. 11–15. </w:t>
      </w:r>
    </w:p>
    <w:p w14:paraId="52DC47AD" w14:textId="77777777" w:rsidR="00D81017" w:rsidRPr="00D81017" w:rsidRDefault="00D81017" w:rsidP="00D81017">
      <w:pPr>
        <w:pStyle w:val="Bibliografia"/>
        <w:rPr>
          <w:lang w:val="en-US"/>
        </w:rPr>
      </w:pPr>
      <w:r w:rsidRPr="00D81017">
        <w:rPr>
          <w:lang w:val="en-US"/>
        </w:rPr>
        <w:t xml:space="preserve">DEWAN, P.; HEGDE, R. Semi-synchronous conflict detection and resolution in asynchronous software development. In: EUROPEAN CONFERENCE ON COMPUTER-SUPPORTED COOPERATIVE WORK (ECSCW ’07), Sep. 2007, Limerick, Ireland: Springer London, Sep. 2007. p. 159–178. </w:t>
      </w:r>
    </w:p>
    <w:p w14:paraId="67B6AC5C" w14:textId="77777777" w:rsidR="00D81017" w:rsidRPr="00D81017" w:rsidRDefault="00D81017" w:rsidP="00D81017">
      <w:pPr>
        <w:pStyle w:val="Bibliografia"/>
        <w:rPr>
          <w:lang w:val="en-US"/>
        </w:rPr>
      </w:pPr>
      <w:r w:rsidRPr="00D81017">
        <w:rPr>
          <w:lang w:val="en-US"/>
        </w:rPr>
        <w:t xml:space="preserve">DIEHL, S. </w:t>
      </w:r>
      <w:r w:rsidRPr="00D81017">
        <w:rPr>
          <w:i/>
          <w:iCs/>
          <w:lang w:val="en-US"/>
        </w:rPr>
        <w:t>Software Visualization: Visualizing the Structure, Behaviour, and Evolution of Software</w:t>
      </w:r>
      <w:r w:rsidRPr="00D81017">
        <w:rPr>
          <w:lang w:val="en-US"/>
        </w:rPr>
        <w:t xml:space="preserve">. 2007 edition ed. Berlin ; New York: Springer, 2007. </w:t>
      </w:r>
    </w:p>
    <w:p w14:paraId="65FF3091" w14:textId="77777777" w:rsidR="00D81017" w:rsidRPr="00D81017" w:rsidRDefault="00D81017" w:rsidP="00D81017">
      <w:pPr>
        <w:pStyle w:val="Bibliografia"/>
        <w:rPr>
          <w:lang w:val="en-US"/>
        </w:rPr>
      </w:pPr>
      <w:r w:rsidRPr="00D81017">
        <w:rPr>
          <w:lang w:val="en-US"/>
        </w:rPr>
        <w:t xml:space="preserve">DIJKSTRA, E. W. A note on two problems in connexion with graphs. </w:t>
      </w:r>
      <w:r w:rsidRPr="00D81017">
        <w:rPr>
          <w:i/>
          <w:iCs/>
          <w:lang w:val="en-US"/>
        </w:rPr>
        <w:t>Numerische Mathematik</w:t>
      </w:r>
      <w:r w:rsidRPr="00D81017">
        <w:rPr>
          <w:lang w:val="en-US"/>
        </w:rPr>
        <w:t>, v. 1, n. 1, p. 269–271, 1 Dec. 1959.</w:t>
      </w:r>
    </w:p>
    <w:p w14:paraId="09F72124" w14:textId="77777777" w:rsidR="00D81017" w:rsidRPr="00D81017" w:rsidRDefault="00D81017" w:rsidP="00D81017">
      <w:pPr>
        <w:pStyle w:val="Bibliografia"/>
        <w:rPr>
          <w:lang w:val="en-US"/>
        </w:rPr>
      </w:pPr>
      <w:r w:rsidRPr="00D81017">
        <w:rPr>
          <w:lang w:val="en-US"/>
        </w:rPr>
        <w:t xml:space="preserve">DONG, J.; GANG, X. A Topology Discovery Algorithm Based on the IP-Network. In: 2012 INTERNATIONAL CONFERENCE ON CONTROL ENGINEERING AND COMMUNICATION TECHNOLOGY (ICCECT’12), Dec. 2012, Shenyang, Liaoning, China: IEEE, Dec. 2012. p. 665–668. </w:t>
      </w:r>
    </w:p>
    <w:p w14:paraId="68BF1C38" w14:textId="77777777" w:rsidR="00D81017" w:rsidRPr="00D81017" w:rsidRDefault="00D81017" w:rsidP="00D81017">
      <w:pPr>
        <w:pStyle w:val="Bibliografia"/>
        <w:rPr>
          <w:lang w:val="en-US"/>
        </w:rPr>
      </w:pPr>
      <w:r w:rsidRPr="00D81017">
        <w:rPr>
          <w:lang w:val="en-US"/>
        </w:rPr>
        <w:t xml:space="preserve">DOURISH, P.; BELLOTTI, V. Awareness and Coordination in Shared Workspaces. In: ACM CONFERENCE ON COMPUTER-SUPPORTED COOPERATIVE WORK (CSCW ’92), Nov. 1992, New York, NY, USA: ACM, Nov. 1992. p. 107–114. </w:t>
      </w:r>
    </w:p>
    <w:p w14:paraId="06AA8EC0" w14:textId="77777777" w:rsidR="00D81017" w:rsidRPr="00D81017" w:rsidRDefault="00D81017" w:rsidP="00D81017">
      <w:pPr>
        <w:pStyle w:val="Bibliografia"/>
        <w:rPr>
          <w:lang w:val="en-US"/>
        </w:rPr>
      </w:pPr>
      <w:r w:rsidRPr="00D81017">
        <w:rPr>
          <w:lang w:val="en-US"/>
        </w:rPr>
        <w:t xml:space="preserve">ECLIPSE FOUNDATION. </w:t>
      </w:r>
      <w:r w:rsidRPr="00D81017">
        <w:rPr>
          <w:i/>
          <w:iCs/>
          <w:lang w:val="en-US"/>
        </w:rPr>
        <w:t>The Open Source Developer Report - 2013 Eclipse Community Survey</w:t>
      </w:r>
      <w:r w:rsidRPr="00D81017">
        <w:rPr>
          <w:lang w:val="en-US"/>
        </w:rPr>
        <w:t>. Survey. San Francisco, CA, USA: Eclipse Foundation, Jun. 2013.</w:t>
      </w:r>
    </w:p>
    <w:p w14:paraId="58331FA2" w14:textId="77777777" w:rsidR="00D81017" w:rsidRPr="00D81017" w:rsidRDefault="00D81017" w:rsidP="00D81017">
      <w:pPr>
        <w:pStyle w:val="Bibliografia"/>
        <w:rPr>
          <w:lang w:val="en-US"/>
        </w:rPr>
      </w:pPr>
      <w:r w:rsidRPr="00D81017">
        <w:rPr>
          <w:lang w:val="en-US"/>
        </w:rPr>
        <w:t xml:space="preserve">ELLIOTT, J.; ECKSTEIN, R.; LOY, M.; COLE, B. </w:t>
      </w:r>
      <w:r w:rsidRPr="00D81017">
        <w:rPr>
          <w:i/>
          <w:iCs/>
          <w:lang w:val="en-US"/>
        </w:rPr>
        <w:t>Java Swing, Second Edition</w:t>
      </w:r>
      <w:r w:rsidRPr="00D81017">
        <w:rPr>
          <w:lang w:val="en-US"/>
        </w:rPr>
        <w:t xml:space="preserve">. 2nd edition ed. Sebastopol, CA: O’Reilly Media, 2002. </w:t>
      </w:r>
    </w:p>
    <w:p w14:paraId="3C51796C" w14:textId="77777777" w:rsidR="00D81017" w:rsidRPr="00D81017" w:rsidRDefault="00D81017" w:rsidP="00D81017">
      <w:pPr>
        <w:pStyle w:val="Bibliografia"/>
        <w:rPr>
          <w:lang w:val="en-US"/>
        </w:rPr>
      </w:pPr>
      <w:r w:rsidRPr="00D81017">
        <w:rPr>
          <w:lang w:val="en-US"/>
        </w:rPr>
        <w:t xml:space="preserve">ELSEN, S. VisGi: Visualizing Git branches. In: IEEE WORKING CONFERENCE ON SOFTWARE VISUALIZATION (VISSOFT’13), Sep. 2013, Eindhoven, Netherlands: IEEE, Sep. 2013. p. 1–4. </w:t>
      </w:r>
    </w:p>
    <w:p w14:paraId="1CABE978" w14:textId="77777777" w:rsidR="00D81017" w:rsidRPr="00D81017" w:rsidRDefault="00D81017" w:rsidP="00D81017">
      <w:pPr>
        <w:pStyle w:val="Bibliografia"/>
        <w:rPr>
          <w:lang w:val="en-US"/>
        </w:rPr>
      </w:pPr>
      <w:r w:rsidRPr="00D81017">
        <w:rPr>
          <w:lang w:val="en-US"/>
        </w:rPr>
        <w:t xml:space="preserve">ESTUBLIER, J. Software configuration management: a roadmap. In: INTERNATION CONFERENCE ON SOFTWARE ENGINEERING (ICSE ’00), May 2000, New York, NY, USA: ACM, May 2000. p. 279–289. </w:t>
      </w:r>
    </w:p>
    <w:p w14:paraId="0A287424" w14:textId="77777777" w:rsidR="00D81017" w:rsidRPr="00D81017" w:rsidRDefault="00D81017" w:rsidP="00D81017">
      <w:pPr>
        <w:pStyle w:val="Bibliografia"/>
        <w:rPr>
          <w:lang w:val="en-US"/>
        </w:rPr>
      </w:pPr>
      <w:r w:rsidRPr="00D81017">
        <w:rPr>
          <w:lang w:val="en-US"/>
        </w:rPr>
        <w:t xml:space="preserve">FITZPATRICK, G.; MARSHALL, P.; PHILLIPS, A. CVS Integration with Notification and Chat: Lightweight Software Team Collaboration. In: ACM CONFERENCE ON COMPUTER-SUPPORTED COOPERATIVE WORK (CSCW ’06), Nov. 2006, New York, NY, USA: ACM, Nov. 2006. p. 49–58. . Accessed: 24 jun. 2014. </w:t>
      </w:r>
    </w:p>
    <w:p w14:paraId="4CFC50DC" w14:textId="77777777" w:rsidR="00D81017" w:rsidRPr="00D81017" w:rsidRDefault="00D81017" w:rsidP="00D81017">
      <w:pPr>
        <w:pStyle w:val="Bibliografia"/>
        <w:rPr>
          <w:lang w:val="en-US"/>
        </w:rPr>
      </w:pPr>
      <w:r w:rsidRPr="00D81017">
        <w:rPr>
          <w:lang w:val="en-US"/>
        </w:rPr>
        <w:t xml:space="preserve">FUKS, H.; RAPOSO, A.; GEROSA, M. A.; PIMENTEL, M.; LUCENA, C. J. The 3c collaboration model. In: KOCK, N. (Org.). . </w:t>
      </w:r>
      <w:r w:rsidRPr="00D81017">
        <w:rPr>
          <w:i/>
          <w:iCs/>
          <w:lang w:val="en-US"/>
        </w:rPr>
        <w:t>The Encyclopedia of E-Collaboration</w:t>
      </w:r>
      <w:r w:rsidRPr="00D81017">
        <w:rPr>
          <w:lang w:val="en-US"/>
        </w:rPr>
        <w:t xml:space="preserve">. New York, NY, USA: Information Science Reference, 2007. p. 637–644. </w:t>
      </w:r>
    </w:p>
    <w:p w14:paraId="06B6E237" w14:textId="77777777" w:rsidR="00D81017" w:rsidRPr="00D81017" w:rsidRDefault="00D81017" w:rsidP="00D81017">
      <w:pPr>
        <w:pStyle w:val="Bibliografia"/>
        <w:rPr>
          <w:lang w:val="en-US"/>
        </w:rPr>
      </w:pPr>
      <w:r w:rsidRPr="00D81017">
        <w:rPr>
          <w:lang w:val="en-US"/>
        </w:rPr>
        <w:t xml:space="preserve">GILBERT, E.; KARAHALIOS, K. LifeSource: Two CVS Visualizations. In: ACM CONFERENCE ON HUMAN FACTORS IN COMPUTING SYSTEMS (CHI ’06), Apr. 2006, New York, NY, USA: ACM, Apr. 2006. p. 791–796. . Accessed: 4 may 2014. </w:t>
      </w:r>
    </w:p>
    <w:p w14:paraId="311106BD" w14:textId="77777777" w:rsidR="00D81017" w:rsidRPr="00D81017" w:rsidRDefault="00D81017" w:rsidP="00D81017">
      <w:pPr>
        <w:pStyle w:val="Bibliografia"/>
        <w:rPr>
          <w:lang w:val="en-US"/>
        </w:rPr>
      </w:pPr>
      <w:r w:rsidRPr="00D81017">
        <w:rPr>
          <w:lang w:val="en-US"/>
        </w:rPr>
        <w:t xml:space="preserve">GOODMAN, L. A. Snowball Sampling. </w:t>
      </w:r>
      <w:r w:rsidRPr="00D81017">
        <w:rPr>
          <w:i/>
          <w:iCs/>
          <w:lang w:val="en-US"/>
        </w:rPr>
        <w:t>The Annals of Mathematical Statistics</w:t>
      </w:r>
      <w:r w:rsidRPr="00D81017">
        <w:rPr>
          <w:lang w:val="en-US"/>
        </w:rPr>
        <w:t>, MR: MR124140Zbl: 0099.14203, v. 32, n. 1, p. 148–170, Mar. 1961.</w:t>
      </w:r>
    </w:p>
    <w:p w14:paraId="753C4152" w14:textId="77777777" w:rsidR="00D81017" w:rsidRPr="00D81017" w:rsidRDefault="00D81017" w:rsidP="00D81017">
      <w:pPr>
        <w:pStyle w:val="Bibliografia"/>
        <w:rPr>
          <w:lang w:val="en-US"/>
        </w:rPr>
      </w:pPr>
      <w:r w:rsidRPr="00D81017">
        <w:rPr>
          <w:lang w:val="en-US"/>
        </w:rPr>
        <w:t xml:space="preserve">GUIMARÃES, M. L.; SILVA, A. R. Improving early detection of software merge conflicts. In: INTERNATION CONFERENCE ON SOFTWARE ENGINEERING (ICSE ’12), Jun. 2012, Piscataway, NJ, USA: IEEE Press, Jun. 2012. p. 342–352. </w:t>
      </w:r>
    </w:p>
    <w:p w14:paraId="23A2DDA1" w14:textId="77777777" w:rsidR="00D81017" w:rsidRDefault="00D81017" w:rsidP="00D81017">
      <w:pPr>
        <w:pStyle w:val="Bibliografia"/>
      </w:pPr>
      <w:r w:rsidRPr="00D81017">
        <w:rPr>
          <w:lang w:val="en-US"/>
        </w:rPr>
        <w:t xml:space="preserve">GUMM, D.-C. Distribution Dimensions in Software Development Projects: A Taxonomy. </w:t>
      </w:r>
      <w:r>
        <w:rPr>
          <w:i/>
          <w:iCs/>
        </w:rPr>
        <w:t>IEEE Software</w:t>
      </w:r>
      <w:r>
        <w:t>, v. 23, n. 5, p. 45–51, Sep. 2006.</w:t>
      </w:r>
    </w:p>
    <w:p w14:paraId="3A1D2043" w14:textId="77777777" w:rsidR="00D81017" w:rsidRPr="00D81017" w:rsidRDefault="00D81017" w:rsidP="00D81017">
      <w:pPr>
        <w:pStyle w:val="Bibliografia"/>
        <w:rPr>
          <w:lang w:val="en-US"/>
        </w:rPr>
      </w:pPr>
      <w:r w:rsidRPr="00D81017">
        <w:rPr>
          <w:lang w:val="en-US"/>
        </w:rPr>
        <w:t xml:space="preserve">GUTWIN, C.; GREENBERG, S.; ROSEMAN, M. Workspace Awareness in Real-Time Distributed Groupware: Framework, Widgets, and Evaluation - Springer. In: SASSE, M. A.; CUNNINGHAM, R. J.; WINDER, R. L. (Org.). . </w:t>
      </w:r>
      <w:r w:rsidRPr="00D81017">
        <w:rPr>
          <w:i/>
          <w:iCs/>
          <w:lang w:val="en-US"/>
        </w:rPr>
        <w:t>People and Computers XI</w:t>
      </w:r>
      <w:r w:rsidRPr="00D81017">
        <w:rPr>
          <w:lang w:val="en-US"/>
        </w:rPr>
        <w:t xml:space="preserve">. London: Springer London, 1996. p. 281–298. . Accessed: 22 jun. 2014. </w:t>
      </w:r>
    </w:p>
    <w:p w14:paraId="0A6B7BB7" w14:textId="77777777" w:rsidR="00D81017" w:rsidRPr="00D81017" w:rsidRDefault="00D81017" w:rsidP="00D81017">
      <w:pPr>
        <w:pStyle w:val="Bibliografia"/>
        <w:rPr>
          <w:lang w:val="en-US"/>
        </w:rPr>
      </w:pPr>
      <w:r w:rsidRPr="00D81017">
        <w:rPr>
          <w:lang w:val="en-US"/>
        </w:rPr>
        <w:t xml:space="preserve">HOZUMI, T. </w:t>
      </w:r>
      <w:r w:rsidRPr="00D81017">
        <w:rPr>
          <w:i/>
          <w:iCs/>
          <w:lang w:val="en-US"/>
        </w:rPr>
        <w:t>Visugit</w:t>
      </w:r>
      <w:r w:rsidRPr="00D81017">
        <w:rPr>
          <w:lang w:val="en-US"/>
        </w:rPr>
        <w:t xml:space="preserve">. Available at: &lt;https://github.com/hozumi/visugit&gt;. Accessed: 2 jan. 2015. </w:t>
      </w:r>
    </w:p>
    <w:p w14:paraId="5875D8FF" w14:textId="77777777" w:rsidR="00D81017" w:rsidRPr="00D81017" w:rsidRDefault="00D81017" w:rsidP="00D81017">
      <w:pPr>
        <w:pStyle w:val="Bibliografia"/>
        <w:rPr>
          <w:lang w:val="en-US"/>
        </w:rPr>
      </w:pPr>
      <w:r w:rsidRPr="00D81017">
        <w:rPr>
          <w:lang w:val="en-US"/>
        </w:rPr>
        <w:t xml:space="preserve">IEEE. IEEE Standard for Configuration Management in Systems and Software Engineering. </w:t>
      </w:r>
      <w:r w:rsidRPr="00D81017">
        <w:rPr>
          <w:i/>
          <w:iCs/>
          <w:lang w:val="en-US"/>
        </w:rPr>
        <w:t>IEEE Std 828-2012 (Revision of IEEE Std 828-2005)</w:t>
      </w:r>
      <w:r w:rsidRPr="00D81017">
        <w:rPr>
          <w:lang w:val="en-US"/>
        </w:rPr>
        <w:t>, p. 1–71, Mar. 2012.</w:t>
      </w:r>
    </w:p>
    <w:p w14:paraId="3C128D59" w14:textId="77777777" w:rsidR="00D81017" w:rsidRPr="00D81017" w:rsidRDefault="00D81017" w:rsidP="00D81017">
      <w:pPr>
        <w:pStyle w:val="Bibliografia"/>
        <w:rPr>
          <w:lang w:val="en-US"/>
        </w:rPr>
      </w:pPr>
      <w:r w:rsidRPr="00D81017">
        <w:rPr>
          <w:lang w:val="en-US"/>
        </w:rPr>
        <w:t xml:space="preserve">JGIT. </w:t>
      </w:r>
      <w:r w:rsidRPr="00D81017">
        <w:rPr>
          <w:i/>
          <w:iCs/>
          <w:lang w:val="en-US"/>
        </w:rPr>
        <w:t>JGit Project Homepage</w:t>
      </w:r>
      <w:r w:rsidRPr="00D81017">
        <w:rPr>
          <w:lang w:val="en-US"/>
        </w:rPr>
        <w:t xml:space="preserve">. Available at: &lt;http://www.eclipse.org/jgit/&gt;. Accessed: 2 jan. 2015. </w:t>
      </w:r>
    </w:p>
    <w:p w14:paraId="2EC55996" w14:textId="77777777" w:rsidR="00D81017" w:rsidRPr="00D81017" w:rsidRDefault="00D81017" w:rsidP="00D81017">
      <w:pPr>
        <w:pStyle w:val="Bibliografia"/>
        <w:rPr>
          <w:lang w:val="en-US"/>
        </w:rPr>
      </w:pPr>
      <w:r w:rsidRPr="00D81017">
        <w:rPr>
          <w:lang w:val="en-US"/>
        </w:rPr>
        <w:t xml:space="preserve">JSON. </w:t>
      </w:r>
      <w:r w:rsidRPr="00D81017">
        <w:rPr>
          <w:i/>
          <w:iCs/>
          <w:lang w:val="en-US"/>
        </w:rPr>
        <w:t>JSON Homepage</w:t>
      </w:r>
      <w:r w:rsidRPr="00D81017">
        <w:rPr>
          <w:lang w:val="en-US"/>
        </w:rPr>
        <w:t xml:space="preserve">. Available at: &lt;http://json.org/&gt;. Accessed: 2 jan. 2015. </w:t>
      </w:r>
    </w:p>
    <w:p w14:paraId="640AA98E" w14:textId="77777777" w:rsidR="00D81017" w:rsidRPr="00D81017" w:rsidRDefault="00D81017" w:rsidP="00D81017">
      <w:pPr>
        <w:pStyle w:val="Bibliografia"/>
        <w:rPr>
          <w:lang w:val="en-US"/>
        </w:rPr>
      </w:pPr>
      <w:r w:rsidRPr="00D81017">
        <w:rPr>
          <w:lang w:val="en-US"/>
        </w:rPr>
        <w:t xml:space="preserve">JUNG. </w:t>
      </w:r>
      <w:r w:rsidRPr="00D81017">
        <w:rPr>
          <w:i/>
          <w:iCs/>
          <w:lang w:val="en-US"/>
        </w:rPr>
        <w:t>JUNG Homepage</w:t>
      </w:r>
      <w:r w:rsidRPr="00D81017">
        <w:rPr>
          <w:lang w:val="en-US"/>
        </w:rPr>
        <w:t xml:space="preserve">. Available at: &lt;http://jung.sourceforge.net/&gt;. Accessed: 2 jan. 2015. </w:t>
      </w:r>
    </w:p>
    <w:p w14:paraId="0817932B" w14:textId="77777777" w:rsidR="00D81017" w:rsidRPr="00D81017" w:rsidRDefault="00D81017" w:rsidP="00D81017">
      <w:pPr>
        <w:pStyle w:val="Bibliografia"/>
        <w:rPr>
          <w:lang w:val="en-US"/>
        </w:rPr>
      </w:pPr>
      <w:r w:rsidRPr="00D81017">
        <w:rPr>
          <w:lang w:val="en-US"/>
        </w:rPr>
        <w:t xml:space="preserve">LANZA, M. The Evolution Matrix: Recovering Software Evolution Using Software Visualization Techniques. In: INTERNATIONAL WORKSHOP ON PRINCIPLES OF SOFTWARE EVOLUTION (IWPSE ’01), Sep. 2001, New York, NY, USA: ACM, Sep. 2001. p. 37–42. </w:t>
      </w:r>
    </w:p>
    <w:p w14:paraId="0B757F4A" w14:textId="77777777" w:rsidR="00D81017" w:rsidRPr="00D81017" w:rsidRDefault="00D81017" w:rsidP="00D81017">
      <w:pPr>
        <w:pStyle w:val="Bibliografia"/>
        <w:rPr>
          <w:lang w:val="en-US"/>
        </w:rPr>
      </w:pPr>
      <w:r w:rsidRPr="00D81017">
        <w:rPr>
          <w:lang w:val="en-US"/>
        </w:rPr>
        <w:t xml:space="preserve">LEON, A. </w:t>
      </w:r>
      <w:r w:rsidRPr="00D81017">
        <w:rPr>
          <w:i/>
          <w:iCs/>
          <w:lang w:val="en-US"/>
        </w:rPr>
        <w:t>Software Configuration Management Handbook, Second Edition</w:t>
      </w:r>
      <w:r w:rsidRPr="00D81017">
        <w:rPr>
          <w:lang w:val="en-US"/>
        </w:rPr>
        <w:t xml:space="preserve">. 2. ed. Norwood, MA, USA: Artech House, 2004. </w:t>
      </w:r>
    </w:p>
    <w:p w14:paraId="35A0E2DF" w14:textId="77777777" w:rsidR="00D81017" w:rsidRPr="00D81017" w:rsidRDefault="00D81017" w:rsidP="00D81017">
      <w:pPr>
        <w:pStyle w:val="Bibliografia"/>
        <w:rPr>
          <w:lang w:val="en-US"/>
        </w:rPr>
      </w:pPr>
      <w:r w:rsidRPr="00D81017">
        <w:rPr>
          <w:lang w:val="en-US"/>
        </w:rPr>
        <w:t xml:space="preserve">LI, H.; DAN, C.; HUAIXIANG, B.; SHURONG, L. Topology Discovery Algorithm Based on Ant Colony Algorithm of Power Line Carrier Sensor Network. In: INTERNATIONAL CONFERENCE ON COMMUNICATION SOFTWARE AND NETWORKS (ICCSN ’09), Feb. 2009, Macau, China: IEEE, Feb. 2009. p. 102–105. </w:t>
      </w:r>
    </w:p>
    <w:p w14:paraId="782C4632" w14:textId="77777777" w:rsidR="00D81017" w:rsidRPr="00D81017" w:rsidRDefault="00D81017" w:rsidP="00D81017">
      <w:pPr>
        <w:pStyle w:val="Bibliografia"/>
        <w:rPr>
          <w:lang w:val="en-US"/>
        </w:rPr>
      </w:pPr>
      <w:r w:rsidRPr="00D81017">
        <w:rPr>
          <w:lang w:val="en-US"/>
        </w:rPr>
        <w:t xml:space="preserve">LI, M.; YANG, J.; AN, C.; LI, C.; LI, F. IPv6 network topology discovery method based on novel graph mapping algorithms. In: IEEE SYMPOSIUM ON COMPUTERS AND COMMUNICATIONS (ISCC ’13), Jul. 2013, Split, Croatia: IEEE, Jul. 2013. p. 000554–000560. </w:t>
      </w:r>
    </w:p>
    <w:p w14:paraId="558DED6A" w14:textId="77777777" w:rsidR="00D81017" w:rsidRPr="00D81017" w:rsidRDefault="00D81017" w:rsidP="00D81017">
      <w:pPr>
        <w:pStyle w:val="Bibliografia"/>
        <w:rPr>
          <w:lang w:val="en-US"/>
        </w:rPr>
      </w:pPr>
      <w:r w:rsidRPr="00D81017">
        <w:rPr>
          <w:lang w:val="en-US"/>
        </w:rPr>
        <w:t xml:space="preserve">MARINILLI, M. </w:t>
      </w:r>
      <w:r w:rsidRPr="00D81017">
        <w:rPr>
          <w:i/>
          <w:iCs/>
          <w:lang w:val="en-US"/>
        </w:rPr>
        <w:t>Java Deployment with JNLP and WebStart</w:t>
      </w:r>
      <w:r w:rsidRPr="00D81017">
        <w:rPr>
          <w:lang w:val="en-US"/>
        </w:rPr>
        <w:t xml:space="preserve">. 1 edition ed. Indianapolis, Ind: Sams Publishing, 2001. </w:t>
      </w:r>
    </w:p>
    <w:p w14:paraId="40D9E216" w14:textId="77777777" w:rsidR="00D81017" w:rsidRPr="00D81017" w:rsidRDefault="00D81017" w:rsidP="00D81017">
      <w:pPr>
        <w:pStyle w:val="Bibliografia"/>
        <w:rPr>
          <w:lang w:val="en-US"/>
        </w:rPr>
      </w:pPr>
      <w:r>
        <w:t xml:space="preserve">MURTA, L. G. P. </w:t>
      </w:r>
      <w:r>
        <w:rPr>
          <w:i/>
          <w:iCs/>
        </w:rPr>
        <w:t>Gerência de Configuração no Desenvolvimento Baseado em Componentes</w:t>
      </w:r>
      <w:r>
        <w:t xml:space="preserve">. </w:t>
      </w:r>
      <w:r w:rsidRPr="00D81017">
        <w:rPr>
          <w:lang w:val="en-US"/>
        </w:rPr>
        <w:t xml:space="preserve">2006. 213 f. UFRJ, COPPE, Rio de Janeiro, Brasil, 2006. </w:t>
      </w:r>
    </w:p>
    <w:p w14:paraId="01C33306" w14:textId="77777777" w:rsidR="00D81017" w:rsidRPr="00D81017" w:rsidRDefault="00D81017" w:rsidP="00D81017">
      <w:pPr>
        <w:pStyle w:val="Bibliografia"/>
        <w:rPr>
          <w:lang w:val="en-US"/>
        </w:rPr>
      </w:pPr>
      <w:r w:rsidRPr="00D81017">
        <w:rPr>
          <w:lang w:val="en-US"/>
        </w:rPr>
        <w:t xml:space="preserve">O’SULLIVAN, B. Making sense of revision-control systems. </w:t>
      </w:r>
      <w:r w:rsidRPr="00D81017">
        <w:rPr>
          <w:i/>
          <w:iCs/>
          <w:lang w:val="en-US"/>
        </w:rPr>
        <w:t>Communications of the ACM</w:t>
      </w:r>
      <w:r w:rsidRPr="00D81017">
        <w:rPr>
          <w:lang w:val="en-US"/>
        </w:rPr>
        <w:t>, v. 52, n. 9, p. 56–62, Sep. 2009a.</w:t>
      </w:r>
    </w:p>
    <w:p w14:paraId="3889162B" w14:textId="77777777" w:rsidR="00D81017" w:rsidRDefault="00D81017" w:rsidP="00D81017">
      <w:pPr>
        <w:pStyle w:val="Bibliografia"/>
      </w:pPr>
      <w:r w:rsidRPr="00D81017">
        <w:rPr>
          <w:lang w:val="en-US"/>
        </w:rPr>
        <w:t xml:space="preserve">O’SULLIVAN, B. </w:t>
      </w:r>
      <w:r w:rsidRPr="00D81017">
        <w:rPr>
          <w:i/>
          <w:iCs/>
          <w:lang w:val="en-US"/>
        </w:rPr>
        <w:t>Mercurial: The Definitive Guide</w:t>
      </w:r>
      <w:r w:rsidRPr="00D81017">
        <w:rPr>
          <w:lang w:val="en-US"/>
        </w:rPr>
        <w:t xml:space="preserve">. </w:t>
      </w:r>
      <w:r>
        <w:t xml:space="preserve">1. ed. Sebastopol, CA, USA: O’Reilly Media, 2009b. </w:t>
      </w:r>
    </w:p>
    <w:p w14:paraId="7E2430CF" w14:textId="77777777" w:rsidR="00D81017" w:rsidRPr="00D81017" w:rsidRDefault="00D81017" w:rsidP="00D81017">
      <w:pPr>
        <w:pStyle w:val="Bibliografia"/>
        <w:rPr>
          <w:lang w:val="en-US"/>
        </w:rPr>
      </w:pPr>
      <w:r w:rsidRPr="00D81017">
        <w:rPr>
          <w:lang w:val="en-US"/>
        </w:rPr>
        <w:t xml:space="preserve">PEARSON, K. Note on Regression and Inheritance in the Case of Two Parents. </w:t>
      </w:r>
      <w:r w:rsidRPr="00D81017">
        <w:rPr>
          <w:i/>
          <w:iCs/>
          <w:lang w:val="en-US"/>
        </w:rPr>
        <w:t>Proceedings of the Royal Society of London</w:t>
      </w:r>
      <w:r w:rsidRPr="00D81017">
        <w:rPr>
          <w:lang w:val="en-US"/>
        </w:rPr>
        <w:t>, v. 58, n. 347-352, p. 240–242, 1 Jan. 1895. Accessed: 22 jun. 2014.</w:t>
      </w:r>
    </w:p>
    <w:p w14:paraId="4D716717" w14:textId="77777777" w:rsidR="00D81017" w:rsidRPr="00D81017" w:rsidRDefault="00D81017" w:rsidP="00D81017">
      <w:pPr>
        <w:pStyle w:val="Bibliografia"/>
        <w:rPr>
          <w:lang w:val="en-US"/>
        </w:rPr>
      </w:pPr>
      <w:r w:rsidRPr="00D81017">
        <w:rPr>
          <w:lang w:val="en-US"/>
        </w:rPr>
        <w:t xml:space="preserve">PERRY, D. E.; SIY, H. P.; VOTTA, L. G. Parallel changes in large scale software development: an observational case study. In: INTERNATIONAL CONFERENCE ON SOFTWARE ENGINEERING (ICSE 98’), Apr. 1998, Washington, DC, USA: IEEE Computer Society, Apr. 1998. p. 251–260. </w:t>
      </w:r>
    </w:p>
    <w:p w14:paraId="128CBACB" w14:textId="77777777" w:rsidR="00D81017" w:rsidRPr="00D81017" w:rsidRDefault="00D81017" w:rsidP="00D81017">
      <w:pPr>
        <w:pStyle w:val="Bibliografia"/>
        <w:rPr>
          <w:lang w:val="en-US"/>
        </w:rPr>
      </w:pPr>
      <w:r w:rsidRPr="00D81017">
        <w:rPr>
          <w:lang w:val="en-US"/>
        </w:rPr>
        <w:t xml:space="preserve">PRESTON-WERNER, T. </w:t>
      </w:r>
      <w:r w:rsidRPr="00D81017">
        <w:rPr>
          <w:i/>
          <w:iCs/>
          <w:lang w:val="en-US"/>
        </w:rPr>
        <w:t>GitHub’s Network Graph</w:t>
      </w:r>
      <w:r w:rsidRPr="00D81017">
        <w:rPr>
          <w:lang w:val="en-US"/>
        </w:rPr>
        <w:t xml:space="preserve">. Available at: &lt;https://github.com/blog/39-say-hello-to-the-network-graph-visualizer&gt;. Accessed: 2 jan. 2015. </w:t>
      </w:r>
    </w:p>
    <w:p w14:paraId="3BE6C4A1" w14:textId="77777777" w:rsidR="00D81017" w:rsidRPr="00D81017" w:rsidRDefault="00D81017" w:rsidP="00D81017">
      <w:pPr>
        <w:pStyle w:val="Bibliografia"/>
        <w:rPr>
          <w:lang w:val="en-US"/>
        </w:rPr>
      </w:pPr>
      <w:r w:rsidRPr="00D81017">
        <w:rPr>
          <w:lang w:val="en-US"/>
        </w:rPr>
        <w:t xml:space="preserve">RICHARDSON, L.; RUBY, S. </w:t>
      </w:r>
      <w:r w:rsidRPr="00D81017">
        <w:rPr>
          <w:i/>
          <w:iCs/>
          <w:lang w:val="en-US"/>
        </w:rPr>
        <w:t>RESTful Web APIs</w:t>
      </w:r>
      <w:r w:rsidRPr="00D81017">
        <w:rPr>
          <w:lang w:val="en-US"/>
        </w:rPr>
        <w:t xml:space="preserve">. 1 edition ed. Sebastopol, Calif.: O’Reilly Media, 2013. </w:t>
      </w:r>
    </w:p>
    <w:p w14:paraId="1F1227E3" w14:textId="77777777" w:rsidR="00D81017" w:rsidRPr="00D81017" w:rsidRDefault="00D81017" w:rsidP="00D81017">
      <w:pPr>
        <w:pStyle w:val="Bibliografia"/>
        <w:rPr>
          <w:lang w:val="en-US"/>
        </w:rPr>
      </w:pPr>
      <w:r w:rsidRPr="00D81017">
        <w:rPr>
          <w:lang w:val="en-US"/>
        </w:rPr>
        <w:t xml:space="preserve">ROCHKIND, M. J. The source code control system. </w:t>
      </w:r>
      <w:r w:rsidRPr="00D81017">
        <w:rPr>
          <w:i/>
          <w:iCs/>
          <w:lang w:val="en-US"/>
        </w:rPr>
        <w:t>IEEE Transactions on Software Engineering. (TSE)</w:t>
      </w:r>
      <w:r w:rsidRPr="00D81017">
        <w:rPr>
          <w:lang w:val="en-US"/>
        </w:rPr>
        <w:t>, v. 1, n. 4, p. 364–470, Dec. 1975.</w:t>
      </w:r>
    </w:p>
    <w:p w14:paraId="1690E950" w14:textId="77777777" w:rsidR="00D81017" w:rsidRPr="00D81017" w:rsidRDefault="00D81017" w:rsidP="00D81017">
      <w:pPr>
        <w:pStyle w:val="Bibliografia"/>
        <w:rPr>
          <w:lang w:val="en-US"/>
        </w:rPr>
      </w:pPr>
      <w:r w:rsidRPr="00D81017">
        <w:rPr>
          <w:lang w:val="en-US"/>
        </w:rPr>
        <w:t xml:space="preserve">SARMA, A.; REDMILES, D. F.; VAN DER HOEK, A. Palantir: Early Detection of Development Conflicts Arising from Parallel Code Changes. </w:t>
      </w:r>
      <w:r w:rsidRPr="00D81017">
        <w:rPr>
          <w:i/>
          <w:iCs/>
          <w:lang w:val="en-US"/>
        </w:rPr>
        <w:t>IEEE Transactions on Software Engineering</w:t>
      </w:r>
      <w:r w:rsidRPr="00D81017">
        <w:rPr>
          <w:lang w:val="en-US"/>
        </w:rPr>
        <w:t>, v. 38, n. 4, p. 889 –908, Aug. 2012.</w:t>
      </w:r>
    </w:p>
    <w:p w14:paraId="50535E3B" w14:textId="77777777" w:rsidR="00D81017" w:rsidRPr="00D81017" w:rsidRDefault="00D81017" w:rsidP="00D81017">
      <w:pPr>
        <w:pStyle w:val="Bibliografia"/>
        <w:rPr>
          <w:lang w:val="en-US"/>
        </w:rPr>
      </w:pPr>
      <w:r w:rsidRPr="00D81017">
        <w:rPr>
          <w:lang w:val="en-US"/>
        </w:rPr>
        <w:t xml:space="preserve">SCHOLLMEIER, R. A definition of peer-to-peer networking for the classification of peer-to-peer architectures and applications. In: INTERNATIONAL CONFERENCE ON PEER-TO-PEER COMPUTING (P2P’01), Aug. 2001, Linkoping, Sweden: IEEE, Aug. 2001. p. 101–102. </w:t>
      </w:r>
    </w:p>
    <w:p w14:paraId="2952D1CE" w14:textId="77777777" w:rsidR="00D81017" w:rsidRPr="00D81017" w:rsidRDefault="00D81017" w:rsidP="00D81017">
      <w:pPr>
        <w:pStyle w:val="Bibliografia"/>
        <w:rPr>
          <w:lang w:val="en-US"/>
        </w:rPr>
      </w:pPr>
      <w:r w:rsidRPr="00D81017">
        <w:rPr>
          <w:lang w:val="en-US"/>
        </w:rPr>
        <w:t xml:space="preserve">STEINMACHER, I.; CHAVES, A.; GEROSA, M. Awareness Support in Distributed Software Development: A Systematic Review and Mapping of the Literature. </w:t>
      </w:r>
      <w:r w:rsidRPr="00D81017">
        <w:rPr>
          <w:i/>
          <w:iCs/>
          <w:lang w:val="en-US"/>
        </w:rPr>
        <w:t>15th ACM Conference on Computer-supported Cooperative Work (CSCW ’12)</w:t>
      </w:r>
      <w:r w:rsidRPr="00D81017">
        <w:rPr>
          <w:lang w:val="en-US"/>
        </w:rPr>
        <w:t>, p. 1–46, May 2012.</w:t>
      </w:r>
    </w:p>
    <w:p w14:paraId="6947938A" w14:textId="77777777" w:rsidR="00D81017" w:rsidRPr="00D81017" w:rsidRDefault="00D81017" w:rsidP="00D81017">
      <w:pPr>
        <w:pStyle w:val="Bibliografia"/>
        <w:rPr>
          <w:lang w:val="en-US"/>
        </w:rPr>
      </w:pPr>
      <w:r w:rsidRPr="00D81017">
        <w:rPr>
          <w:lang w:val="en-US"/>
        </w:rPr>
        <w:t xml:space="preserve">TICHY, W. RCS: A system for version control. </w:t>
      </w:r>
      <w:r w:rsidRPr="00D81017">
        <w:rPr>
          <w:i/>
          <w:iCs/>
          <w:lang w:val="en-US"/>
        </w:rPr>
        <w:t>Software - Practice and Experience</w:t>
      </w:r>
      <w:r w:rsidRPr="00D81017">
        <w:rPr>
          <w:lang w:val="en-US"/>
        </w:rPr>
        <w:t>, v. 15, n. 7, p. 637–654, 1985.</w:t>
      </w:r>
    </w:p>
    <w:p w14:paraId="79F40ED0" w14:textId="77777777" w:rsidR="00D81017" w:rsidRPr="00D81017" w:rsidRDefault="00D81017" w:rsidP="00D81017">
      <w:pPr>
        <w:pStyle w:val="Bibliografia"/>
        <w:rPr>
          <w:lang w:val="en-US"/>
        </w:rPr>
      </w:pPr>
      <w:r w:rsidRPr="00D81017">
        <w:rPr>
          <w:lang w:val="en-US"/>
        </w:rPr>
        <w:t xml:space="preserve">UZAIR, U.; AHMAD, H. F.; ALI, A.; SUGURI, H. An Efficient Algorithm for Ethernet Topology Discovery in Large Multi-subnet Networks. In: IEEE INTERNATIONAL CONFERENCE ON SYSTEM OF SYSTEMS ENGINEERING (SOSE ’07), Apr. 2007, San Antonio, TX, USA: IEEE, Apr. 2007. p. 1–7. </w:t>
      </w:r>
    </w:p>
    <w:p w14:paraId="22E9412B" w14:textId="77777777" w:rsidR="00D81017" w:rsidRPr="00D81017" w:rsidRDefault="00D81017" w:rsidP="00D81017">
      <w:pPr>
        <w:pStyle w:val="Bibliografia"/>
        <w:rPr>
          <w:lang w:val="en-US"/>
        </w:rPr>
      </w:pPr>
      <w:r w:rsidRPr="00D81017">
        <w:rPr>
          <w:lang w:val="en-US"/>
        </w:rPr>
        <w:t xml:space="preserve">VOINEA, L.; TELEA, A.; VAN WIJK, J. J. CVSscan: Visualization of Code Evolution. In: ACM SYMPOSIUM ON SOFTWARE VISUALIZATION (SOFTVIS ’05), May 2005, New York, NY, USA: ACM, May 2005. p. 47–56. </w:t>
      </w:r>
    </w:p>
    <w:p w14:paraId="6975CEFB" w14:textId="77777777" w:rsidR="00D81017" w:rsidRPr="00D81017" w:rsidRDefault="00D81017" w:rsidP="00D81017">
      <w:pPr>
        <w:pStyle w:val="Bibliografia"/>
        <w:rPr>
          <w:lang w:val="en-US"/>
        </w:rPr>
      </w:pPr>
      <w:r w:rsidRPr="00D81017">
        <w:rPr>
          <w:lang w:val="en-US"/>
        </w:rPr>
        <w:t xml:space="preserve">WALRAD, C.; STROM, D. The importance of branching models in SCM. </w:t>
      </w:r>
      <w:r w:rsidRPr="00D81017">
        <w:rPr>
          <w:i/>
          <w:iCs/>
          <w:lang w:val="en-US"/>
        </w:rPr>
        <w:t>IEEE Computer</w:t>
      </w:r>
      <w:r w:rsidRPr="00D81017">
        <w:rPr>
          <w:lang w:val="en-US"/>
        </w:rPr>
        <w:t>, v. 35, n. 9, p. 31 – 38, Sep. 2002.</w:t>
      </w:r>
    </w:p>
    <w:p w14:paraId="67927482" w14:textId="77777777" w:rsidR="00D81017" w:rsidRPr="00D81017" w:rsidRDefault="00D81017" w:rsidP="00D81017">
      <w:pPr>
        <w:pStyle w:val="Bibliografia"/>
        <w:rPr>
          <w:lang w:val="en-US"/>
        </w:rPr>
      </w:pPr>
      <w:r w:rsidRPr="00D81017">
        <w:rPr>
          <w:lang w:val="en-US"/>
        </w:rPr>
        <w:t xml:space="preserve">YAN, H. The study on network topology discovery algorithm based on SNMP protocol and ICMP protocol. In: INTERNATIONAL CONFERENCE ON SOFTWARE ENGINEERING AND SERVICE SCIENCE (ICSESS ’12), Jun. 2012, Beijing, China: IEEE, Jun. 2012. p. 665–668. </w:t>
      </w:r>
    </w:p>
    <w:p w14:paraId="788C8CB2" w14:textId="77777777" w:rsidR="00D81017" w:rsidRPr="00D81017" w:rsidRDefault="00D81017" w:rsidP="00D81017">
      <w:pPr>
        <w:pStyle w:val="Bibliografia"/>
        <w:rPr>
          <w:lang w:val="en-US"/>
        </w:rPr>
      </w:pPr>
      <w:r w:rsidRPr="00D81017">
        <w:rPr>
          <w:lang w:val="en-US"/>
        </w:rPr>
        <w:t xml:space="preserve">YONG, W.; NAN, P.; XIAOLING, T. Network topology discovery algorithm based on OSPF. </w:t>
      </w:r>
      <w:bookmarkStart w:id="277" w:name="_GoBack"/>
      <w:bookmarkEnd w:id="277"/>
      <w:r w:rsidRPr="00D81017">
        <w:rPr>
          <w:lang w:val="en-US"/>
        </w:rPr>
        <w:t xml:space="preserve">In: INTERNATIONAL CONFERENCE ON INTELLIGENT COMPUTING AND INTEGRATED SYSTEMS (ICISS ’10), Oct. 2010, Guilin, China: IEEE, Oct. 2010. p. 136–139. </w:t>
      </w:r>
    </w:p>
    <w:p w14:paraId="03481AEE" w14:textId="42FE70F7" w:rsidR="00895E77" w:rsidRPr="00E92F36" w:rsidRDefault="00871856" w:rsidP="00871856">
      <w:pPr>
        <w:pStyle w:val="RefernciasBibliogrficas"/>
        <w:ind w:left="0" w:firstLine="0"/>
        <w:rPr>
          <w:lang w:val="en-US"/>
        </w:rPr>
      </w:pPr>
      <w:r w:rsidRPr="00E92F36">
        <w:rPr>
          <w:lang w:val="en-US"/>
        </w:rPr>
        <w:fldChar w:fldCharType="end"/>
      </w:r>
    </w:p>
    <w:sectPr w:rsidR="00895E77" w:rsidRPr="00E92F36" w:rsidSect="001C7BBB">
      <w:headerReference w:type="default" r:id="rId126"/>
      <w:pgSz w:w="11906" w:h="16838"/>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Leonardo Murta" w:date="2014-12-24T17:28:00Z" w:initials="LM">
    <w:p w14:paraId="0170DA84" w14:textId="77777777" w:rsidR="00020E07" w:rsidRDefault="00020E07" w:rsidP="00FF7707">
      <w:pPr>
        <w:pStyle w:val="Textodecomentrio"/>
      </w:pPr>
      <w:r>
        <w:rPr>
          <w:rStyle w:val="Refdecomentrio"/>
        </w:rPr>
        <w:annotationRef/>
      </w:r>
      <w:r>
        <w:t>Aqui deveria ser só (2002). Reveja todas as citações diretas e corrija.</w:t>
      </w:r>
    </w:p>
  </w:comment>
  <w:comment w:id="9" w:author="Leonardo Murta" w:date="2014-12-24T17:31:00Z" w:initials="LM">
    <w:p w14:paraId="617B9D18" w14:textId="77777777" w:rsidR="00020E07" w:rsidRDefault="00020E07" w:rsidP="00FF7707">
      <w:pPr>
        <w:pStyle w:val="Textodecomentrio"/>
      </w:pPr>
      <w:r>
        <w:rPr>
          <w:rStyle w:val="Refdecomentrio"/>
        </w:rPr>
        <w:annotationRef/>
      </w:r>
      <w:r>
        <w:t>Seu leitor pode não conhecer DVCS. No capítulo 2 ele conhecerá, mas pode ser tarde demais para entender a sua argumentação aqui. Que tal colocar um parágrafo (logo após o 2</w:t>
      </w:r>
      <w:r w:rsidRPr="00C06F71">
        <w:rPr>
          <w:vertAlign w:val="superscript"/>
        </w:rPr>
        <w:t>o</w:t>
      </w:r>
      <w:r>
        <w:t xml:space="preserve">?) explicando brevemente como é o ciclo de trabalho com DVCS? </w:t>
      </w:r>
    </w:p>
  </w:comment>
  <w:comment w:id="10" w:author="Leonardo Murta" w:date="2014-12-24T17:40:00Z" w:initials="LM">
    <w:p w14:paraId="5E4682D3" w14:textId="77777777" w:rsidR="00020E07" w:rsidRDefault="00020E07" w:rsidP="00FF7707">
      <w:pPr>
        <w:pStyle w:val="Textodecomentrio"/>
      </w:pPr>
      <w:r>
        <w:rPr>
          <w:rStyle w:val="Refdecomentrio"/>
        </w:rPr>
        <w:annotationRef/>
      </w:r>
      <w:r>
        <w:t xml:space="preserve">Completa ou parcial? </w:t>
      </w:r>
    </w:p>
  </w:comment>
  <w:comment w:id="11" w:author="Leonardo Murta" w:date="2014-12-24T17:45:00Z" w:initials="LM">
    <w:p w14:paraId="5215CD8A" w14:textId="77777777" w:rsidR="00020E07" w:rsidRDefault="00020E07" w:rsidP="00FF7707">
      <w:pPr>
        <w:pStyle w:val="Textodecomentrio"/>
      </w:pPr>
      <w:r>
        <w:rPr>
          <w:rStyle w:val="Refdecomentrio"/>
        </w:rPr>
        <w:annotationRef/>
      </w:r>
      <w:r>
        <w:t>Usar citação direta. Revisar todo o restante.</w:t>
      </w:r>
    </w:p>
  </w:comment>
  <w:comment w:id="12" w:author="Leonardo Murta" w:date="2014-12-24T17:46:00Z" w:initials="LM">
    <w:p w14:paraId="297B0EC3" w14:textId="77777777" w:rsidR="00020E07" w:rsidRDefault="00020E07" w:rsidP="00FF7707">
      <w:pPr>
        <w:pStyle w:val="Textodecomentrio"/>
      </w:pPr>
      <w:r>
        <w:rPr>
          <w:rStyle w:val="Refdecomentrio"/>
        </w:rPr>
        <w:annotationRef/>
      </w:r>
      <w:r>
        <w:t>Aqui seria melhor citar as abordagens e fazer uma discussão um pouco mais profunda. Por que “most”? Qual é a abordagem que resolve o problema? Por que não se pode usar ela no lugar da sua?</w:t>
      </w:r>
    </w:p>
  </w:comment>
  <w:comment w:id="13" w:author="Leonardo Murta" w:date="2014-12-24T17:48:00Z" w:initials="LM">
    <w:p w14:paraId="70F20A55" w14:textId="77777777" w:rsidR="00020E07" w:rsidRDefault="00020E07" w:rsidP="00FF7707">
      <w:pPr>
        <w:pStyle w:val="Textodecomentrio"/>
      </w:pPr>
      <w:r>
        <w:rPr>
          <w:rStyle w:val="Refdecomentrio"/>
        </w:rPr>
        <w:annotationRef/>
      </w:r>
      <w:r>
        <w:t>Isso aqui parece contraditório. Se Clone é um conceito de DVCS, como a maioria que trata de clone é focada em CVCS? Além disso, quais são essas que tratam de diferentes ramos? As que eu conheço se prendem ao mesmo ramo.</w:t>
      </w:r>
    </w:p>
  </w:comment>
  <w:comment w:id="14" w:author="Leonardo Murta" w:date="2014-12-24T17:48:00Z" w:initials="LM">
    <w:p w14:paraId="10834143" w14:textId="77777777" w:rsidR="00020E07" w:rsidRDefault="00020E07" w:rsidP="00FF7707">
      <w:pPr>
        <w:pStyle w:val="Textodecomentrio"/>
      </w:pPr>
      <w:r>
        <w:rPr>
          <w:rStyle w:val="Refdecomentrio"/>
        </w:rPr>
        <w:annotationRef/>
      </w:r>
      <w:r>
        <w:t>Quais? Seja mais preciso e profundo.</w:t>
      </w:r>
    </w:p>
  </w:comment>
  <w:comment w:id="15" w:author="Leonardo Murta" w:date="2014-12-24T17:49:00Z" w:initials="LM">
    <w:p w14:paraId="166B6DDA" w14:textId="77777777" w:rsidR="00020E07" w:rsidRDefault="00020E07" w:rsidP="00FF7707">
      <w:pPr>
        <w:pStyle w:val="Textodecomentrio"/>
      </w:pPr>
      <w:r>
        <w:rPr>
          <w:rStyle w:val="Refdecomentrio"/>
        </w:rPr>
        <w:annotationRef/>
      </w:r>
      <w:r>
        <w:t>Por que extensível?</w:t>
      </w:r>
    </w:p>
  </w:comment>
  <w:comment w:id="17" w:author="Leonardo Murta" w:date="2014-12-24T17:52:00Z" w:initials="LM">
    <w:p w14:paraId="3261F4C0" w14:textId="77777777" w:rsidR="00020E07" w:rsidRDefault="00020E07" w:rsidP="00FF7707">
      <w:pPr>
        <w:pStyle w:val="Textodecomentrio"/>
      </w:pPr>
      <w:r>
        <w:rPr>
          <w:rStyle w:val="Refdecomentrio"/>
        </w:rPr>
        <w:annotationRef/>
      </w:r>
      <w:r>
        <w:t>Acho que há uma confusão de termos aqui. Vc primeiro fala de “diferentes clones de um repositório”, mas depois fala de como a evolução de um repositório se compara com outros do projeto. Ou seja, um projeto tem N repositórios, e um repositório tem M clones? Não deve ser isso, mas é isso que o texto está falando. Repositório está com dois papéis em diferentes momentos: projeto e clone.</w:t>
      </w:r>
    </w:p>
  </w:comment>
  <w:comment w:id="18" w:author="Leonardo Murta" w:date="2014-12-24T17:52:00Z" w:initials="LM">
    <w:p w14:paraId="72F73832" w14:textId="77777777" w:rsidR="00020E07" w:rsidRDefault="00020E07" w:rsidP="00FF7707">
      <w:pPr>
        <w:pStyle w:val="Textodecomentrio"/>
      </w:pPr>
      <w:r>
        <w:rPr>
          <w:rStyle w:val="Refdecomentrio"/>
        </w:rPr>
        <w:annotationRef/>
      </w:r>
      <w:r>
        <w:t>Por que?</w:t>
      </w:r>
    </w:p>
  </w:comment>
  <w:comment w:id="19" w:author="Leonardo Murta" w:date="2014-12-24T17:53:00Z" w:initials="LM">
    <w:p w14:paraId="1133DD30" w14:textId="77777777" w:rsidR="00020E07" w:rsidRDefault="00020E07" w:rsidP="00FF7707">
      <w:pPr>
        <w:pStyle w:val="Textodecomentrio"/>
      </w:pPr>
      <w:r>
        <w:rPr>
          <w:rStyle w:val="Refdecomentrio"/>
        </w:rPr>
        <w:annotationRef/>
      </w:r>
      <w:r>
        <w:t>Acho que isso é uma das N razões de se ter essa informação. Que tal enumerar todas?</w:t>
      </w:r>
    </w:p>
  </w:comment>
  <w:comment w:id="21" w:author="Leonardo Murta" w:date="2014-12-24T17:59:00Z" w:initials="LM">
    <w:p w14:paraId="0DB93A34" w14:textId="77777777" w:rsidR="00020E07" w:rsidRDefault="00020E07" w:rsidP="00FF7707">
      <w:pPr>
        <w:pStyle w:val="Textodecomentrio"/>
      </w:pPr>
      <w:r>
        <w:rPr>
          <w:rStyle w:val="Refdecomentrio"/>
        </w:rPr>
        <w:annotationRef/>
      </w:r>
      <w:r>
        <w:t>Acho que isso aqui pode ser melhor trabalhado. Da forma que está, parece que vc quer responder a essas perguntas no seu trabalho. Contudo, vc quer fazer um ferramental que seja capaz de responder a essas perguntas para um dado projeto.</w:t>
      </w:r>
    </w:p>
    <w:p w14:paraId="15FAA679" w14:textId="77777777" w:rsidR="00020E07" w:rsidRDefault="00020E07" w:rsidP="00FF7707">
      <w:pPr>
        <w:pStyle w:val="Textodecomentrio"/>
      </w:pPr>
    </w:p>
    <w:p w14:paraId="4BD131AB" w14:textId="77777777" w:rsidR="00020E07" w:rsidRDefault="00020E07" w:rsidP="00FF7707">
      <w:pPr>
        <w:pStyle w:val="Textodecomentrio"/>
      </w:pPr>
      <w:r>
        <w:t>Sendo assim, acho melhor remover esse título de seção (research question, pois isso induz uma percepção equivocada) e passar esse texto para a seção anterior, deixando claro que as 3 primeiras são questões que devem ser respondidas pelo ferramental que vc construiu (requisito funcional), e colocando a quarta como um requisito não funcional ou algo assim.</w:t>
      </w:r>
    </w:p>
  </w:comment>
  <w:comment w:id="23" w:author="Leonardo Murta" w:date="2014-12-24T18:01:00Z" w:initials="LM">
    <w:p w14:paraId="336B526D" w14:textId="77777777" w:rsidR="00020E07" w:rsidRDefault="00020E07" w:rsidP="00FF7707">
      <w:pPr>
        <w:pStyle w:val="Textodecomentrio"/>
      </w:pPr>
      <w:r>
        <w:rPr>
          <w:rStyle w:val="Refdecomentrio"/>
        </w:rPr>
        <w:annotationRef/>
      </w:r>
      <w:r>
        <w:t>Estou achando muito repetitivo. Leia o Goal e leia aqui. Parece falar a mesma coisa. Que tal migrar o que está aqui para lá?</w:t>
      </w:r>
    </w:p>
    <w:p w14:paraId="3745E941" w14:textId="77777777" w:rsidR="00020E07" w:rsidRDefault="00020E07" w:rsidP="00FF7707">
      <w:pPr>
        <w:pStyle w:val="Textodecomentrio"/>
      </w:pPr>
    </w:p>
    <w:p w14:paraId="10122B4C" w14:textId="77777777" w:rsidR="00020E07" w:rsidRDefault="00020E07" w:rsidP="00FF7707">
      <w:pPr>
        <w:pStyle w:val="Textodecomentrio"/>
      </w:pPr>
      <w:r>
        <w:t>No geral, quando vejo seção de 1 parágrafo, já suspeito de ter algo errado.</w:t>
      </w:r>
    </w:p>
  </w:comment>
  <w:comment w:id="24" w:author="Leonardo Murta" w:date="2014-12-24T18:03:00Z" w:initials="LM">
    <w:p w14:paraId="2413BD6E" w14:textId="77777777" w:rsidR="00020E07" w:rsidRDefault="00020E07" w:rsidP="00FF7707">
      <w:pPr>
        <w:pStyle w:val="Textodecomentrio"/>
      </w:pPr>
      <w:r>
        <w:rPr>
          <w:rStyle w:val="Refdecomentrio"/>
        </w:rPr>
        <w:annotationRef/>
      </w:r>
      <w:r>
        <w:t>Já falou várias vezes que é extensível, mas a motivação não deixou claro por que essa feature é necessária, e o restante do texto não dá dica de como seria essa extensibilidade. Será que a venda é por esse caminho? Vc de fato investiu em interfaces e procedimentos para viabilizar extensão? Ou seja, fica claro no restante do texto o que alguém precisa fazer para estender a sua abordagem? Eu acho que não investiria por aí.</w:t>
      </w:r>
    </w:p>
  </w:comment>
  <w:comment w:id="25" w:author="Leonardo Murta" w:date="2014-12-24T18:05:00Z" w:initials="LM">
    <w:p w14:paraId="2456EEFE" w14:textId="77777777" w:rsidR="00020E07" w:rsidRDefault="00020E07" w:rsidP="00FF7707">
      <w:pPr>
        <w:pStyle w:val="Textodecomentrio"/>
      </w:pPr>
      <w:r>
        <w:rPr>
          <w:rStyle w:val="Refdecomentrio"/>
        </w:rPr>
        <w:annotationRef/>
      </w:r>
      <w:r>
        <w:t>Isso poderia entrar nos bullets que comentei em goal.</w:t>
      </w:r>
    </w:p>
  </w:comment>
  <w:comment w:id="26" w:author="Leonardo Murta" w:date="2014-12-24T18:06:00Z" w:initials="LM">
    <w:p w14:paraId="361B4B6F" w14:textId="77777777" w:rsidR="00020E07" w:rsidRDefault="00020E07" w:rsidP="00FF7707">
      <w:pPr>
        <w:pStyle w:val="Textodecomentrio"/>
      </w:pPr>
      <w:r>
        <w:rPr>
          <w:rStyle w:val="Refdecomentrio"/>
        </w:rPr>
        <w:annotationRef/>
      </w:r>
      <w:r>
        <w:t>Isso está muito subjetivo para mim. Aprofundamos isso no restante do texto? Se sim, trabalhe melhor a venda. Se não, tire o foco dessa linha, pois vai gerar uma expectativa equivocada.</w:t>
      </w:r>
    </w:p>
  </w:comment>
  <w:comment w:id="27" w:author="Leonardo Murta" w:date="2014-12-24T18:04:00Z" w:initials="LM">
    <w:p w14:paraId="5029ADE6" w14:textId="77777777" w:rsidR="00020E07" w:rsidRDefault="00020E07" w:rsidP="00FF7707">
      <w:pPr>
        <w:pStyle w:val="Textodecomentrio"/>
      </w:pPr>
      <w:r>
        <w:rPr>
          <w:rStyle w:val="Refdecomentrio"/>
        </w:rPr>
        <w:annotationRef/>
      </w:r>
      <w:r>
        <w:t>Você faz isso ou rodou algum experimento que mostra a viabilidade/utilidade disso? Se não, é melhor tirar daqui e discutir somente em trabalhos futuros, em mais detalhes.</w:t>
      </w:r>
    </w:p>
  </w:comment>
  <w:comment w:id="29" w:author="Leonardo Murta" w:date="2014-12-24T18:08:00Z" w:initials="LM">
    <w:p w14:paraId="6A0142D1" w14:textId="77777777" w:rsidR="00020E07" w:rsidRDefault="00020E07" w:rsidP="00FF7707">
      <w:pPr>
        <w:pStyle w:val="Textodecomentrio"/>
      </w:pPr>
      <w:r>
        <w:rPr>
          <w:rStyle w:val="Refdecomentrio"/>
        </w:rPr>
        <w:annotationRef/>
      </w:r>
      <w:r>
        <w:t>Poderia já ter apresentado o nome da abordagem quando falou do goal.</w:t>
      </w:r>
    </w:p>
  </w:comment>
  <w:comment w:id="30" w:author="Leonardo Murta" w:date="2014-12-24T18:09:00Z" w:initials="LM">
    <w:p w14:paraId="4D6D4C34" w14:textId="77777777" w:rsidR="00020E07" w:rsidRDefault="00020E07" w:rsidP="00FF7707">
      <w:pPr>
        <w:pStyle w:val="Textodecomentrio"/>
      </w:pPr>
      <w:r>
        <w:rPr>
          <w:rStyle w:val="Refdecomentrio"/>
        </w:rPr>
        <w:annotationRef/>
      </w:r>
      <w:r>
        <w:t>O que é isso? Não é óbvio para quem lê.</w:t>
      </w:r>
    </w:p>
  </w:comment>
  <w:comment w:id="35" w:author="Leonardo Murta" w:date="2014-08-13T10:02:00Z" w:initials="LM">
    <w:p w14:paraId="75113F87" w14:textId="77777777" w:rsidR="00020E07" w:rsidRDefault="00020E07" w:rsidP="00FF7707">
      <w:pPr>
        <w:pStyle w:val="Textodecomentrio"/>
      </w:pPr>
      <w:r>
        <w:rPr>
          <w:rStyle w:val="Refdecomentrio"/>
        </w:rPr>
        <w:annotationRef/>
      </w:r>
      <w:r>
        <w:t>Lembre de colocar por extenso na primeira ocorrência.</w:t>
      </w:r>
    </w:p>
    <w:p w14:paraId="31BF19AD" w14:textId="77777777" w:rsidR="00020E07" w:rsidRDefault="00020E07" w:rsidP="00FF7707">
      <w:pPr>
        <w:pStyle w:val="Textodecomentrio"/>
      </w:pPr>
    </w:p>
    <w:p w14:paraId="0B48D09A" w14:textId="77777777" w:rsidR="00020E07" w:rsidRDefault="00020E07" w:rsidP="00FF7707">
      <w:pPr>
        <w:pStyle w:val="Textodecomentrio"/>
      </w:pPr>
      <w:r>
        <w:t>Ajuste no restante do documento.</w:t>
      </w:r>
    </w:p>
  </w:comment>
  <w:comment w:id="36" w:author="Leonardo Murta" w:date="2014-08-13T10:01:00Z" w:initials="LM">
    <w:p w14:paraId="037753C1" w14:textId="77777777" w:rsidR="00020E07" w:rsidRDefault="00020E07" w:rsidP="00FF7707">
      <w:pPr>
        <w:pStyle w:val="Textodecomentrio"/>
      </w:pPr>
      <w:r>
        <w:rPr>
          <w:rStyle w:val="Refdecomentrio"/>
        </w:rPr>
        <w:annotationRef/>
      </w:r>
      <w:r>
        <w:t>Citação direta, que faz parte do texto, não é assim. Deveria ser “According to MURTA (2006), ...”. Basta editar a citação e marcar para suprimir o autor, aí vc coloca o autor no texto.</w:t>
      </w:r>
    </w:p>
    <w:p w14:paraId="13D4C23F" w14:textId="77777777" w:rsidR="00020E07" w:rsidRDefault="00020E07" w:rsidP="00FF7707">
      <w:pPr>
        <w:pStyle w:val="Textodecomentrio"/>
      </w:pPr>
    </w:p>
    <w:p w14:paraId="642CA807" w14:textId="77777777" w:rsidR="00020E07" w:rsidRDefault="00020E07" w:rsidP="00FF7707">
      <w:pPr>
        <w:pStyle w:val="Textodecomentrio"/>
      </w:pPr>
      <w:r>
        <w:t>Ajuste no restante do documento.</w:t>
      </w:r>
    </w:p>
  </w:comment>
  <w:comment w:id="48" w:author="Leonardo Murta" w:date="2014-08-13T10:04:00Z" w:initials="LM">
    <w:p w14:paraId="2036F6C7" w14:textId="77777777" w:rsidR="00020E07" w:rsidRDefault="00020E07" w:rsidP="00FF7707">
      <w:pPr>
        <w:pStyle w:val="Textodecomentrio"/>
      </w:pPr>
      <w:r>
        <w:rPr>
          <w:rStyle w:val="Refdecomentrio"/>
        </w:rPr>
        <w:annotationRef/>
      </w:r>
      <w:r>
        <w:t>Aqui achei que vc fez um gol contra. Informação de topologia, por exemplo, não está toda no rep. Isso motivou vc a ter um BD e clientes locais coletando informação. Tome cuidado para vc não desmerecer seu trabalho com essa frase.</w:t>
      </w:r>
    </w:p>
  </w:comment>
  <w:comment w:id="53" w:author="Leonardo Murta" w:date="2014-08-13T10:05:00Z" w:initials="LM">
    <w:p w14:paraId="77A5E8C9" w14:textId="77777777" w:rsidR="00020E07" w:rsidRDefault="00020E07" w:rsidP="00FF7707">
      <w:pPr>
        <w:pStyle w:val="Textodecomentrio"/>
      </w:pPr>
      <w:r>
        <w:rPr>
          <w:rStyle w:val="Refdecomentrio"/>
        </w:rPr>
        <w:annotationRef/>
      </w:r>
      <w:r>
        <w:t>Sempre que vc usar uma figura que veio de outro lugar, cite a fonte.</w:t>
      </w:r>
    </w:p>
  </w:comment>
  <w:comment w:id="54" w:author="Leonardo Murta" w:date="2014-08-13T10:41:00Z" w:initials="LM">
    <w:p w14:paraId="32E06593" w14:textId="77777777" w:rsidR="00020E07" w:rsidRDefault="00020E07" w:rsidP="00FF7707">
      <w:pPr>
        <w:pStyle w:val="Textodecomentrio"/>
      </w:pPr>
      <w:r>
        <w:rPr>
          <w:rStyle w:val="Refdecomentrio"/>
        </w:rPr>
        <w:annotationRef/>
      </w:r>
      <w:r>
        <w:t>A nota de rodapé aparece para mim aqui com só uma linha. Será que é problema do meu word no Mac? Garanta que aparece ok aí para vc.</w:t>
      </w:r>
    </w:p>
  </w:comment>
  <w:comment w:id="56" w:author="Leonardo Murta" w:date="2014-08-16T07:59:00Z" w:initials="LM">
    <w:p w14:paraId="65A58A4C" w14:textId="77777777" w:rsidR="00020E07" w:rsidRDefault="00020E07" w:rsidP="00FF7707">
      <w:pPr>
        <w:pStyle w:val="Textodecomentrio"/>
      </w:pPr>
      <w:r>
        <w:rPr>
          <w:rStyle w:val="Refdecomentrio"/>
        </w:rPr>
        <w:annotationRef/>
      </w:r>
      <w:r>
        <w:t>Tente evitar o uso de we nesse sentido. Não tem problema falar que nós fizemos algo. Mas nesse sentido hipotético seria melhor falar que se um desenvolvedor precisa fazer algo...</w:t>
      </w:r>
    </w:p>
  </w:comment>
  <w:comment w:id="66" w:author="Leonardo Murta" w:date="2014-08-16T08:04:00Z" w:initials="LM">
    <w:p w14:paraId="1AB773E8" w14:textId="77777777" w:rsidR="00020E07" w:rsidRDefault="00020E07" w:rsidP="00FF7707">
      <w:pPr>
        <w:pStyle w:val="Textodecomentrio"/>
      </w:pPr>
      <w:r>
        <w:rPr>
          <w:rStyle w:val="Refdecomentrio"/>
        </w:rPr>
        <w:annotationRef/>
      </w:r>
      <w:r>
        <w:t>Como disse antes, reveja o uso de we. Falar que nós fizemos uma ferramenta é ok. Mas falar we hipoteticamente não fica legal.</w:t>
      </w:r>
    </w:p>
  </w:comment>
  <w:comment w:id="68" w:author="Leonardo Murta" w:date="2014-08-16T08:20:00Z" w:initials="LM">
    <w:p w14:paraId="0AE64D26" w14:textId="77777777" w:rsidR="00020E07" w:rsidRDefault="00020E07" w:rsidP="00FF7707">
      <w:pPr>
        <w:pStyle w:val="Textodecomentrio"/>
      </w:pPr>
      <w:r>
        <w:rPr>
          <w:rStyle w:val="Refdecomentrio"/>
        </w:rPr>
        <w:annotationRef/>
      </w:r>
      <w:r>
        <w:t>Aqui tem mais do que clone. Tem tb o pull para juntar os clones.</w:t>
      </w:r>
    </w:p>
  </w:comment>
  <w:comment w:id="69" w:author="Leonardo Murta" w:date="2014-08-16T08:06:00Z" w:initials="LM">
    <w:p w14:paraId="402A5151" w14:textId="77777777" w:rsidR="00020E07" w:rsidRDefault="00020E07" w:rsidP="00FF7707">
      <w:pPr>
        <w:pStyle w:val="Textodecomentrio"/>
      </w:pPr>
      <w:r>
        <w:rPr>
          <w:rStyle w:val="Refdecomentrio"/>
        </w:rPr>
        <w:annotationRef/>
      </w:r>
      <w:r>
        <w:t>???</w:t>
      </w:r>
    </w:p>
  </w:comment>
  <w:comment w:id="70" w:author="Leonardo Murta" w:date="2014-08-16T08:07:00Z" w:initials="LM">
    <w:p w14:paraId="327E7834" w14:textId="77777777" w:rsidR="00020E07" w:rsidRDefault="00020E07" w:rsidP="00FF7707">
      <w:pPr>
        <w:pStyle w:val="Textodecomentrio"/>
      </w:pPr>
      <w:r>
        <w:rPr>
          <w:rStyle w:val="Refdecomentrio"/>
        </w:rPr>
        <w:annotationRef/>
      </w:r>
      <w:r>
        <w:t>Acho que o clone é um fork. Ele gera branches no momento do push.</w:t>
      </w:r>
    </w:p>
  </w:comment>
  <w:comment w:id="80" w:author="Leonardo Murta" w:date="2014-08-16T08:13:00Z" w:initials="LM">
    <w:p w14:paraId="38D62C52" w14:textId="77777777" w:rsidR="00020E07" w:rsidRDefault="00020E07" w:rsidP="00FF7707">
      <w:pPr>
        <w:pStyle w:val="Textodecomentrio"/>
      </w:pPr>
      <w:r>
        <w:rPr>
          <w:rStyle w:val="Refdecomentrio"/>
        </w:rPr>
        <w:annotationRef/>
      </w:r>
      <w:r>
        <w:t>Não faltou uma última figura mostrando o estado final do repositório original, ou ao menos uma frase falando que o estado final do repositório original após o push é igual ao estado final do clone C?</w:t>
      </w:r>
    </w:p>
  </w:comment>
  <w:comment w:id="82" w:author="Leonardo Murta" w:date="2014-08-16T08:29:00Z" w:initials="LM">
    <w:p w14:paraId="0B6F1FEE" w14:textId="77777777" w:rsidR="00020E07" w:rsidRDefault="00020E07" w:rsidP="00FF7707">
      <w:pPr>
        <w:pStyle w:val="Textodecomentrio"/>
      </w:pPr>
      <w:r>
        <w:rPr>
          <w:rStyle w:val="Refdecomentrio"/>
        </w:rPr>
        <w:annotationRef/>
      </w:r>
      <w:r>
        <w:t>Será que é necessário entrar nesse nível de detalhe? Fico com medo de confundir o leitor, visto que vc já explicou o pull/push e está voltando para explicar o fetch e, ao mesmo tempo, explicando tracked e non-tracked branches (repare que tracking ocorre tanto com pull quanto com fetch). Ou seja, não ficou claro para mim o propósito dessa seção (explicar a diferença de pull e fetch ou tracking) e se ela é de fato necessária para o entendimento da sua abordagem.</w:t>
      </w:r>
    </w:p>
    <w:p w14:paraId="4128B4A5" w14:textId="77777777" w:rsidR="00020E07" w:rsidRDefault="00020E07" w:rsidP="00FF7707">
      <w:pPr>
        <w:pStyle w:val="Textodecomentrio"/>
      </w:pPr>
    </w:p>
    <w:p w14:paraId="51A6E6D9" w14:textId="77777777" w:rsidR="00020E07" w:rsidRDefault="00020E07" w:rsidP="00FF7707">
      <w:pPr>
        <w:pStyle w:val="Textodecomentrio"/>
      </w:pPr>
      <w:r>
        <w:t>Em suma, tenho a impressão que poderia ter uma seção sobre clone (fork), uma seção sobre integração (pull/fetch e push), uma seção sobre branch tracking e uma seção sobre branch anônimo. Assim, cada seção ficaria mais coesa.</w:t>
      </w:r>
    </w:p>
  </w:comment>
  <w:comment w:id="84" w:author="Leonardo Murta" w:date="2014-08-16T08:18:00Z" w:initials="LM">
    <w:p w14:paraId="0AF2E28F" w14:textId="77777777" w:rsidR="00020E07" w:rsidRDefault="00020E07" w:rsidP="00FF7707">
      <w:pPr>
        <w:pStyle w:val="Textodecomentrio"/>
      </w:pPr>
      <w:r>
        <w:rPr>
          <w:rStyle w:val="Refdecomentrio"/>
        </w:rPr>
        <w:annotationRef/>
      </w:r>
      <w:r>
        <w:t>O “o” de origin não é minúsculo?</w:t>
      </w:r>
    </w:p>
  </w:comment>
  <w:comment w:id="85" w:author="Leonardo Murta" w:date="2014-08-16T08:16:00Z" w:initials="LM">
    <w:p w14:paraId="22EA459E" w14:textId="77777777" w:rsidR="00020E07" w:rsidRDefault="00020E07" w:rsidP="00FF7707">
      <w:pPr>
        <w:pStyle w:val="Textodecomentrio"/>
      </w:pPr>
      <w:r>
        <w:rPr>
          <w:rStyle w:val="Refdecomentrio"/>
        </w:rPr>
        <w:annotationRef/>
      </w:r>
      <w:r>
        <w:t>Tracked e non-tracked não seria melhor?</w:t>
      </w:r>
    </w:p>
  </w:comment>
  <w:comment w:id="86" w:author="Leonardo Murta" w:date="2014-08-16T08:17:00Z" w:initials="LM">
    <w:p w14:paraId="107D84AF" w14:textId="77777777" w:rsidR="00020E07" w:rsidRDefault="00020E07" w:rsidP="00FF7707">
      <w:pPr>
        <w:pStyle w:val="Textodecomentrio"/>
      </w:pPr>
      <w:r>
        <w:rPr>
          <w:rStyle w:val="Refdecomentrio"/>
        </w:rPr>
        <w:annotationRef/>
      </w:r>
      <w:r>
        <w:t>Não seria origin/master</w:t>
      </w:r>
    </w:p>
  </w:comment>
  <w:comment w:id="89" w:author="Leonardo Murta" w:date="2014-08-16T08:23:00Z" w:initials="LM">
    <w:p w14:paraId="3A57EF96" w14:textId="77777777" w:rsidR="00020E07" w:rsidRDefault="00020E07" w:rsidP="00FF7707">
      <w:pPr>
        <w:pStyle w:val="Textodecomentrio"/>
      </w:pPr>
      <w:r>
        <w:rPr>
          <w:rStyle w:val="Refdecomentrio"/>
        </w:rPr>
        <w:annotationRef/>
      </w:r>
      <w:r>
        <w:t>Rever.</w:t>
      </w:r>
    </w:p>
  </w:comment>
  <w:comment w:id="92" w:author="Leonardo Murta" w:date="2014-08-16T08:32:00Z" w:initials="LM">
    <w:p w14:paraId="5A8F284E" w14:textId="77777777" w:rsidR="00020E07" w:rsidRDefault="00020E07" w:rsidP="00FF7707">
      <w:pPr>
        <w:pStyle w:val="Textodecomentrio"/>
      </w:pPr>
      <w:r>
        <w:rPr>
          <w:rStyle w:val="Refdecomentrio"/>
        </w:rPr>
        <w:annotationRef/>
      </w:r>
      <w:r>
        <w:t>Não entendi pq esse parágrafo está aqui. Esse capítulo é de trabalhos relacionados, não da sua abordagem. Passe essa discussão para o capítulo da sua abordagem.</w:t>
      </w:r>
    </w:p>
  </w:comment>
  <w:comment w:id="93" w:author="Leonardo Murta" w:date="2014-08-16T08:41:00Z" w:initials="LM">
    <w:p w14:paraId="410A17DF" w14:textId="77777777" w:rsidR="00020E07" w:rsidRDefault="00020E07" w:rsidP="00FF7707">
      <w:pPr>
        <w:pStyle w:val="Textodecomentrio"/>
      </w:pPr>
      <w:r>
        <w:rPr>
          <w:rStyle w:val="Refdecomentrio"/>
        </w:rPr>
        <w:annotationRef/>
      </w:r>
      <w:r>
        <w:t xml:space="preserve">Por que similar e não snowbaling em si? Achei essa sua referencia meio fora de contexto, pois é para entrevista. Veja esse artigo: </w:t>
      </w:r>
      <w:hyperlink r:id="rId1" w:history="1">
        <w:r w:rsidRPr="009547BB">
          <w:rPr>
            <w:rStyle w:val="Hyperlink"/>
          </w:rPr>
          <w:t>http://ieeexplore.ieee.org/stamp/stamp.jsp?tp=&amp;arnumber=6475394</w:t>
        </w:r>
      </w:hyperlink>
      <w:r>
        <w:t>. Ele cita esse outro (</w:t>
      </w:r>
      <w:r w:rsidRPr="00EA201D">
        <w:t>http://www.jsu.edu/depart/ccba/featherstone/451/writeLitReview.pdf</w:t>
      </w:r>
      <w:r>
        <w:t>) como precursor de snowballing para revisão da literatura.</w:t>
      </w:r>
    </w:p>
  </w:comment>
  <w:comment w:id="94" w:author="Leonardo Murta" w:date="2014-08-16T08:44:00Z" w:initials="LM">
    <w:p w14:paraId="3B429031" w14:textId="77777777" w:rsidR="00020E07" w:rsidRDefault="00020E07" w:rsidP="00FF7707">
      <w:pPr>
        <w:pStyle w:val="Textodecomentrio"/>
      </w:pPr>
      <w:r>
        <w:rPr>
          <w:rStyle w:val="Refdecomentrio"/>
        </w:rPr>
        <w:annotationRef/>
      </w:r>
      <w:r>
        <w:t>Como assim buscou na indústria com keywords? Está confuso isso.</w:t>
      </w:r>
    </w:p>
  </w:comment>
  <w:comment w:id="95" w:author="Leonardo Murta" w:date="2014-08-16T08:43:00Z" w:initials="LM">
    <w:p w14:paraId="03A27AE6" w14:textId="77777777" w:rsidR="00020E07" w:rsidRDefault="00020E07" w:rsidP="00FF7707">
      <w:pPr>
        <w:pStyle w:val="Textodecomentrio"/>
      </w:pPr>
      <w:r>
        <w:rPr>
          <w:rStyle w:val="Refdecomentrio"/>
        </w:rPr>
        <w:annotationRef/>
      </w:r>
      <w:r>
        <w:t>Muito genérico.</w:t>
      </w:r>
    </w:p>
  </w:comment>
  <w:comment w:id="96" w:author="Leonardo Murta" w:date="2014-08-16T08:45:00Z" w:initials="LM">
    <w:p w14:paraId="0B518DE5" w14:textId="77777777" w:rsidR="00020E07" w:rsidRDefault="00020E07" w:rsidP="00FF7707">
      <w:pPr>
        <w:pStyle w:val="Textodecomentrio"/>
      </w:pPr>
      <w:r>
        <w:rPr>
          <w:rStyle w:val="Refdecomentrio"/>
        </w:rPr>
        <w:annotationRef/>
      </w:r>
      <w:r>
        <w:t>Como assim? Acho que removeria isso.</w:t>
      </w:r>
    </w:p>
  </w:comment>
  <w:comment w:id="99" w:author="Leonardo Murta" w:date="2014-08-16T08:48:00Z" w:initials="LM">
    <w:p w14:paraId="52BD307B" w14:textId="77777777" w:rsidR="00020E07" w:rsidRDefault="00020E07" w:rsidP="00FF7707">
      <w:pPr>
        <w:pStyle w:val="Textodecomentrio"/>
      </w:pPr>
      <w:r>
        <w:rPr>
          <w:rStyle w:val="Refdecomentrio"/>
        </w:rPr>
        <w:annotationRef/>
      </w:r>
      <w:r>
        <w:t>Senti falta de uma discussão ao final posicionando os aspectos positivos dessas abordagens e por que elas não são suficientes para resolver o problema que vc está tratando.</w:t>
      </w:r>
    </w:p>
    <w:p w14:paraId="3EF9B18E" w14:textId="77777777" w:rsidR="00020E07" w:rsidRDefault="00020E07" w:rsidP="00FF7707">
      <w:pPr>
        <w:pStyle w:val="Textodecomentrio"/>
      </w:pPr>
    </w:p>
    <w:p w14:paraId="0C1D6A62" w14:textId="77777777" w:rsidR="00020E07" w:rsidRDefault="00020E07" w:rsidP="00FF7707">
      <w:pPr>
        <w:pStyle w:val="Textodecomentrio"/>
      </w:pPr>
      <w:r>
        <w:t>Cada uma das três seções de abordagens poderia ter isso ao final.</w:t>
      </w:r>
    </w:p>
  </w:comment>
  <w:comment w:id="102" w:author="Leonardo Murta" w:date="2014-08-16T09:02:00Z" w:initials="LM">
    <w:p w14:paraId="5F86E440" w14:textId="77777777" w:rsidR="00020E07" w:rsidRDefault="00020E07" w:rsidP="00FF7707">
      <w:pPr>
        <w:pStyle w:val="Textodecomentrio"/>
      </w:pPr>
      <w:r>
        <w:rPr>
          <w:rStyle w:val="Refdecomentrio"/>
        </w:rPr>
        <w:annotationRef/>
      </w:r>
      <w:r>
        <w:t>Aqui, novamente, senti falta de uma discussão sobre os aspectos positivos, para atenuar o problema que vc trouxe na intro, e por que cada abordagem não resolve o problema.</w:t>
      </w:r>
    </w:p>
  </w:comment>
  <w:comment w:id="103" w:author="Leonardo Murta" w:date="2014-08-16T08:50:00Z" w:initials="LM">
    <w:p w14:paraId="54EF635C" w14:textId="77777777" w:rsidR="00020E07" w:rsidRDefault="00020E07" w:rsidP="00FF7707">
      <w:pPr>
        <w:pStyle w:val="Textodecomentrio"/>
      </w:pPr>
      <w:r>
        <w:rPr>
          <w:rStyle w:val="Refdecomentrio"/>
        </w:rPr>
        <w:annotationRef/>
      </w:r>
      <w:r>
        <w:t>Showing... shown</w:t>
      </w:r>
    </w:p>
  </w:comment>
  <w:comment w:id="105" w:author="Leonardo Murta" w:date="2014-08-16T08:52:00Z" w:initials="LM">
    <w:p w14:paraId="7EC3A0C7" w14:textId="77777777" w:rsidR="00020E07" w:rsidRDefault="00020E07" w:rsidP="00FF7707">
      <w:pPr>
        <w:pStyle w:val="Textodecomentrio"/>
      </w:pPr>
      <w:r>
        <w:rPr>
          <w:rStyle w:val="Refdecomentrio"/>
        </w:rPr>
        <w:annotationRef/>
      </w:r>
      <w:r>
        <w:t>Author parece que vc está falando do autor do artigo. Seria developers? Se for, ajuste e revise a frase.</w:t>
      </w:r>
    </w:p>
  </w:comment>
  <w:comment w:id="107" w:author="Leonardo Murta" w:date="2014-08-16T08:54:00Z" w:initials="LM">
    <w:p w14:paraId="31FBE2C3" w14:textId="77777777" w:rsidR="00020E07" w:rsidRDefault="00020E07" w:rsidP="00FF7707">
      <w:pPr>
        <w:pStyle w:val="Textodecomentrio"/>
      </w:pPr>
      <w:r>
        <w:rPr>
          <w:rStyle w:val="Refdecomentrio"/>
        </w:rPr>
        <w:annotationRef/>
      </w:r>
      <w:r>
        <w:t>Não entendi.</w:t>
      </w:r>
    </w:p>
  </w:comment>
  <w:comment w:id="108" w:author="Leonardo Murta" w:date="2014-08-16T08:54:00Z" w:initials="LM">
    <w:p w14:paraId="27371F0B" w14:textId="77777777" w:rsidR="00020E07" w:rsidRDefault="00020E07" w:rsidP="00FF7707">
      <w:pPr>
        <w:pStyle w:val="Textodecomentrio"/>
      </w:pPr>
      <w:r>
        <w:rPr>
          <w:rStyle w:val="Refdecomentrio"/>
        </w:rPr>
        <w:annotationRef/>
      </w:r>
      <w:r>
        <w:t>O que é visualization runtime?</w:t>
      </w:r>
    </w:p>
  </w:comment>
  <w:comment w:id="109" w:author="Leonardo Murta" w:date="2014-08-16T08:57:00Z" w:initials="LM">
    <w:p w14:paraId="08AEB86C" w14:textId="77777777" w:rsidR="00020E07" w:rsidRDefault="00020E07" w:rsidP="00FF7707">
      <w:pPr>
        <w:pStyle w:val="Textodecomentrio"/>
      </w:pPr>
      <w:r>
        <w:rPr>
          <w:rStyle w:val="Refdecomentrio"/>
        </w:rPr>
        <w:annotationRef/>
      </w:r>
      <w:r>
        <w:t>Não sei se é esse o ponto que vc deveria bater. Pense no seu problema. Vc está preocupado com percepção em DVCS, considerando as várias possibilidades de ramificação (explícita e implícita). Como essas abordagens tratam isso?</w:t>
      </w:r>
    </w:p>
    <w:p w14:paraId="31E5CF64" w14:textId="77777777" w:rsidR="00020E07" w:rsidRDefault="00020E07" w:rsidP="00FF7707">
      <w:pPr>
        <w:pStyle w:val="Textodecomentrio"/>
      </w:pPr>
    </w:p>
    <w:p w14:paraId="58520618" w14:textId="77777777" w:rsidR="00020E07" w:rsidRDefault="00020E07" w:rsidP="00FF7707">
      <w:pPr>
        <w:pStyle w:val="Textodecomentrio"/>
      </w:pPr>
      <w:r>
        <w:t xml:space="preserve">A pergunta que fica na cabeça do leitor é: será que eu preciso de mais uma abordagem para tratar esse problema, já que existem essas abordagens todas? Sua missão é convencer o leitor que precisa. </w:t>
      </w:r>
    </w:p>
  </w:comment>
  <w:comment w:id="111" w:author="Leonardo Murta" w:date="2014-08-16T09:01:00Z" w:initials="LM">
    <w:p w14:paraId="5DC0AD98" w14:textId="77777777" w:rsidR="00020E07" w:rsidRDefault="00020E07" w:rsidP="00FF7707">
      <w:pPr>
        <w:pStyle w:val="Textodecomentrio"/>
      </w:pPr>
      <w:r>
        <w:rPr>
          <w:rStyle w:val="Refdecomentrio"/>
        </w:rPr>
        <w:annotationRef/>
      </w:r>
      <w:r>
        <w:t>Não entendi o que vc quer dizer por “up to date design”.  Em português seria “projeto atual”.</w:t>
      </w:r>
    </w:p>
  </w:comment>
  <w:comment w:id="113" w:author="Leonardo Murta" w:date="2014-08-16T09:04:00Z" w:initials="LM">
    <w:p w14:paraId="43D0891E" w14:textId="77777777" w:rsidR="00020E07" w:rsidRDefault="00020E07" w:rsidP="00FF7707">
      <w:pPr>
        <w:pStyle w:val="Textodecomentrio"/>
      </w:pPr>
      <w:r>
        <w:rPr>
          <w:rStyle w:val="Refdecomentrio"/>
        </w:rPr>
        <w:annotationRef/>
      </w:r>
      <w:r>
        <w:t>O que seria isso?</w:t>
      </w:r>
    </w:p>
  </w:comment>
  <w:comment w:id="115" w:author="Leonardo Murta" w:date="2014-08-16T09:05:00Z" w:initials="LM">
    <w:p w14:paraId="32292921" w14:textId="77777777" w:rsidR="00020E07" w:rsidRDefault="00020E07" w:rsidP="00FF7707">
      <w:pPr>
        <w:pStyle w:val="Textodecomentrio"/>
      </w:pPr>
      <w:r>
        <w:rPr>
          <w:rStyle w:val="Refdecomentrio"/>
        </w:rPr>
        <w:annotationRef/>
      </w:r>
      <w:r>
        <w:t>Isso é o mesmo que continuous merge?</w:t>
      </w:r>
    </w:p>
  </w:comment>
  <w:comment w:id="119" w:author="Leonardo Murta" w:date="2014-08-16T09:08:00Z" w:initials="LM">
    <w:p w14:paraId="701B99AC" w14:textId="77777777" w:rsidR="00020E07" w:rsidRDefault="00020E07" w:rsidP="00FF7707">
      <w:pPr>
        <w:pStyle w:val="Textodecomentrio"/>
      </w:pPr>
      <w:r>
        <w:rPr>
          <w:rStyle w:val="Refdecomentrio"/>
        </w:rPr>
        <w:annotationRef/>
      </w:r>
      <w:r>
        <w:t>Novamente, não fica claro em que essas abordagens apoiam na solução do problema que vc está tratando e nem por que o problema não é resolvido completamente por elas.</w:t>
      </w:r>
    </w:p>
  </w:comment>
  <w:comment w:id="120" w:author="Leonardo Murta" w:date="2014-08-16T09:06:00Z" w:initials="LM">
    <w:p w14:paraId="6DE34EA6" w14:textId="77777777" w:rsidR="00020E07" w:rsidRPr="00647660" w:rsidRDefault="00020E07" w:rsidP="00FF7707">
      <w:pPr>
        <w:pStyle w:val="Textodecomentrio"/>
        <w:rPr>
          <w:lang w:val="en-US"/>
        </w:rPr>
      </w:pPr>
      <w:r>
        <w:rPr>
          <w:rStyle w:val="Refdecomentrio"/>
        </w:rPr>
        <w:annotationRef/>
      </w:r>
      <w:r w:rsidRPr="00647660">
        <w:rPr>
          <w:lang w:val="en-US"/>
        </w:rPr>
        <w:t>Ref?</w:t>
      </w:r>
    </w:p>
  </w:comment>
  <w:comment w:id="124" w:author="Leonardo Murta" w:date="2014-08-16T09:11:00Z" w:initials="LM">
    <w:p w14:paraId="444D1730" w14:textId="77777777" w:rsidR="00020E07" w:rsidRPr="00647660" w:rsidRDefault="00020E07" w:rsidP="00FF7707">
      <w:pPr>
        <w:pStyle w:val="Textodecomentrio"/>
        <w:rPr>
          <w:lang w:val="en-US"/>
        </w:rPr>
      </w:pPr>
      <w:r>
        <w:rPr>
          <w:rStyle w:val="Refdecomentrio"/>
        </w:rPr>
        <w:annotationRef/>
      </w:r>
      <w:r w:rsidRPr="00647660">
        <w:rPr>
          <w:lang w:val="en-US"/>
        </w:rPr>
        <w:t>Shows... shows.</w:t>
      </w:r>
    </w:p>
  </w:comment>
  <w:comment w:id="127" w:author="Leonardo Murta" w:date="2014-08-16T09:12:00Z" w:initials="LM">
    <w:p w14:paraId="5C7F6108" w14:textId="77777777" w:rsidR="00020E07" w:rsidRPr="00647660" w:rsidRDefault="00020E07" w:rsidP="00FF7707">
      <w:pPr>
        <w:pStyle w:val="Textodecomentrio"/>
        <w:rPr>
          <w:lang w:val="en-US"/>
        </w:rPr>
      </w:pPr>
      <w:r>
        <w:rPr>
          <w:rStyle w:val="Refdecomentrio"/>
        </w:rPr>
        <w:annotationRef/>
      </w:r>
      <w:r w:rsidRPr="00647660">
        <w:rPr>
          <w:lang w:val="en-US"/>
        </w:rPr>
        <w:t>Shows... shows.</w:t>
      </w:r>
    </w:p>
  </w:comment>
  <w:comment w:id="129" w:author="Leonardo Murta" w:date="2014-08-16T09:13:00Z" w:initials="LM">
    <w:p w14:paraId="1DBA4C85" w14:textId="77777777" w:rsidR="00020E07" w:rsidRDefault="00020E07" w:rsidP="00FF7707">
      <w:pPr>
        <w:pStyle w:val="Textodecomentrio"/>
      </w:pPr>
      <w:r>
        <w:rPr>
          <w:rStyle w:val="Refdecomentrio"/>
        </w:rPr>
        <w:annotationRef/>
      </w:r>
      <w:r>
        <w:t>Shows... shows.</w:t>
      </w:r>
    </w:p>
  </w:comment>
  <w:comment w:id="135" w:author="Leonardo Murta" w:date="2014-08-16T10:23:00Z" w:initials="LM">
    <w:p w14:paraId="0F165147" w14:textId="77777777" w:rsidR="00020E07" w:rsidRDefault="00020E07" w:rsidP="00FF7707">
      <w:pPr>
        <w:pStyle w:val="Textodecomentrio"/>
      </w:pPr>
      <w:r>
        <w:rPr>
          <w:rStyle w:val="Refdecomentrio"/>
        </w:rPr>
        <w:annotationRef/>
      </w:r>
      <w:r>
        <w:t>Como esses dois lidam com DVCS, poderia ser uma boa uma discussão mais detalhada do que eles fazem de positivo e o que não fazem. É comum colocar uma tabela com as abordagens e critérios, dizendo o que cada abordagem tem ou não.</w:t>
      </w:r>
    </w:p>
  </w:comment>
  <w:comment w:id="136" w:author="Leonardo Murta" w:date="2014-08-16T10:26:00Z" w:initials="LM">
    <w:p w14:paraId="6638C4CB" w14:textId="77777777" w:rsidR="00020E07" w:rsidRDefault="00020E07" w:rsidP="00FF7707">
      <w:pPr>
        <w:pStyle w:val="Textodecomentrio"/>
      </w:pPr>
      <w:r>
        <w:rPr>
          <w:rStyle w:val="Refdecomentrio"/>
        </w:rPr>
        <w:annotationRef/>
      </w:r>
      <w:r>
        <w:t>Não consegui entender a diferença.</w:t>
      </w:r>
    </w:p>
  </w:comment>
  <w:comment w:id="137" w:author="Leonardo Murta" w:date="2014-08-16T10:25:00Z" w:initials="LM">
    <w:p w14:paraId="2AE27BD6" w14:textId="77777777" w:rsidR="00020E07" w:rsidRDefault="00020E07" w:rsidP="00FF7707">
      <w:pPr>
        <w:pStyle w:val="Textodecomentrio"/>
      </w:pPr>
      <w:r>
        <w:rPr>
          <w:rStyle w:val="Refdecomentrio"/>
        </w:rPr>
        <w:annotationRef/>
      </w:r>
      <w:r>
        <w:t>Uso estranho de we.</w:t>
      </w:r>
    </w:p>
  </w:comment>
  <w:comment w:id="134" w:author="Leonardo Murta" w:date="2014-08-16T10:22:00Z" w:initials="LM">
    <w:p w14:paraId="4DB57D49" w14:textId="77777777" w:rsidR="00020E07" w:rsidRDefault="00020E07" w:rsidP="00FF7707">
      <w:pPr>
        <w:pStyle w:val="Textodecomentrio"/>
      </w:pPr>
      <w:r>
        <w:rPr>
          <w:rStyle w:val="Refdecomentrio"/>
        </w:rPr>
        <w:annotationRef/>
      </w:r>
      <w:r>
        <w:t>Acho que seria melhor ter essa discussão lá em cada seção, para aumentar a coesão do texto.</w:t>
      </w:r>
    </w:p>
  </w:comment>
  <w:comment w:id="141" w:author="Leonardo Murta" w:date="2014-09-10T07:45:00Z" w:initials="LM">
    <w:p w14:paraId="46942A5E" w14:textId="77777777" w:rsidR="00020E07" w:rsidRDefault="00020E07" w:rsidP="00FF7707">
      <w:pPr>
        <w:pStyle w:val="Textodecomentrio"/>
      </w:pPr>
      <w:r>
        <w:rPr>
          <w:rStyle w:val="Refdecomentrio"/>
        </w:rPr>
        <w:annotationRef/>
      </w:r>
      <w:r>
        <w:t>Fiquei em dúvida se esse exemplo do XMan deveria aparecer aqui ou ser promovido para a intro da dissertação (cap. 1). Na hora que vc estiver escrevendo o cap. 1, veja o que é mais apropriado.</w:t>
      </w:r>
    </w:p>
  </w:comment>
  <w:comment w:id="142" w:author="Leonardo Murta" w:date="2014-09-10T07:35:00Z" w:initials="LM">
    <w:p w14:paraId="3D2A319D" w14:textId="77777777" w:rsidR="00020E07" w:rsidRDefault="00020E07" w:rsidP="00FF7707">
      <w:pPr>
        <w:pStyle w:val="Textodecomentrio"/>
      </w:pPr>
      <w:r>
        <w:rPr>
          <w:rStyle w:val="Refdecomentrio"/>
        </w:rPr>
        <w:annotationRef/>
      </w:r>
      <w:r>
        <w:t>Isso já passou, né? Se sim, não precisa falar. Além disso, ficou um abre parênteses sem o fechamento.</w:t>
      </w:r>
    </w:p>
  </w:comment>
  <w:comment w:id="143" w:author="Leonardo Murta" w:date="2014-09-10T07:36:00Z" w:initials="LM">
    <w:p w14:paraId="16BE293B" w14:textId="77777777" w:rsidR="00020E07" w:rsidRDefault="00020E07" w:rsidP="00FF7707">
      <w:pPr>
        <w:pStyle w:val="Textodecomentrio"/>
      </w:pPr>
      <w:r>
        <w:rPr>
          <w:rStyle w:val="Refdecomentrio"/>
        </w:rPr>
        <w:annotationRef/>
      </w:r>
      <w:r>
        <w:t>Use equation do word, pois fica bem mais bonito. Ele coloca x no lugar de * e os parênteses não ficam em itálico.</w:t>
      </w:r>
    </w:p>
  </w:comment>
  <w:comment w:id="146" w:author="Leonardo Murta" w:date="2014-09-10T07:39:00Z" w:initials="LM">
    <w:p w14:paraId="18408411" w14:textId="77777777" w:rsidR="00020E07" w:rsidRDefault="00020E07" w:rsidP="00FF7707">
      <w:pPr>
        <w:pStyle w:val="Textodecomentrio"/>
      </w:pPr>
      <w:r>
        <w:rPr>
          <w:rStyle w:val="Refdecomentrio"/>
        </w:rPr>
        <w:annotationRef/>
      </w:r>
      <w:r>
        <w:t>Achei que essa frase ficou um pouco enrolada. Tente reescrever de forma mais direta.</w:t>
      </w:r>
    </w:p>
  </w:comment>
  <w:comment w:id="147" w:author="Leonardo Murta" w:date="2014-09-10T07:40:00Z" w:initials="LM">
    <w:p w14:paraId="7E174C86" w14:textId="77777777" w:rsidR="00020E07" w:rsidRDefault="00020E07" w:rsidP="00FF7707">
      <w:pPr>
        <w:pStyle w:val="Textodecomentrio"/>
      </w:pPr>
      <w:r>
        <w:rPr>
          <w:rStyle w:val="Refdecomentrio"/>
        </w:rPr>
        <w:annotationRef/>
      </w:r>
      <w:r>
        <w:t>Nesse caso, como inglês não tem gênero, tem gente que usa he/she e tem gente que usa she sempre.</w:t>
      </w:r>
    </w:p>
  </w:comment>
  <w:comment w:id="148" w:author="Leonardo Murta" w:date="2014-09-10T07:43:00Z" w:initials="LM">
    <w:p w14:paraId="5EDFB467" w14:textId="77777777" w:rsidR="00020E07" w:rsidRDefault="00020E07" w:rsidP="00FF7707">
      <w:pPr>
        <w:pStyle w:val="Textodecomentrio"/>
      </w:pPr>
      <w:r>
        <w:rPr>
          <w:rStyle w:val="Refdecomentrio"/>
        </w:rPr>
        <w:annotationRef/>
      </w:r>
      <w:r>
        <w:t>Afinal, essa seção fala da coleta ou do modelo de dados, ou de ambos? No parágrafo anterior citava coleta, o título dela cita coleta, mas aqui só se fala do modelo de dados.</w:t>
      </w:r>
    </w:p>
  </w:comment>
  <w:comment w:id="152" w:author="Leonardo Murta" w:date="2014-09-10T08:28:00Z" w:initials="LM">
    <w:p w14:paraId="4718B9D8" w14:textId="77777777" w:rsidR="00020E07" w:rsidRDefault="00020E07" w:rsidP="00FF7707">
      <w:pPr>
        <w:pStyle w:val="Textodecomentrio"/>
      </w:pPr>
      <w:r>
        <w:rPr>
          <w:rStyle w:val="Refdecomentrio"/>
        </w:rPr>
        <w:annotationRef/>
      </w:r>
      <w:r>
        <w:t>Achei que ficou superficial. Vc verá pelos comentários que tem coisa faltando, como o repositório espelho que vc cria localmente, os fetches que são feitos no espelho em relação a todos os remotes, etc. O leitor deveria terminar essa seção sabendo a fundo como o DyeVC faz para construir e manter os seus dados. Por exemplo, quando vc reexecuta, como ele atualiza o BD? Manda tudo novamente ou é capaz de mandar só o que há de novo? Usamos teoria de conjuntos para isso, certo? Deveria estar explicado esse sync.</w:t>
      </w:r>
    </w:p>
  </w:comment>
  <w:comment w:id="153" w:author="Leonardo Murta" w:date="2014-09-10T07:49:00Z" w:initials="LM">
    <w:p w14:paraId="1A9E78ED" w14:textId="77777777" w:rsidR="00020E07" w:rsidRDefault="00020E07" w:rsidP="00FF7707">
      <w:pPr>
        <w:pStyle w:val="Textodecomentrio"/>
      </w:pPr>
      <w:r>
        <w:rPr>
          <w:rStyle w:val="Refdecomentrio"/>
        </w:rPr>
        <w:annotationRef/>
      </w:r>
      <w:r>
        <w:t>Será que se a figura tivesse, em cada cliente, o repositório original e o repositório clonado localmente pelo DyeVC (no diretório .dyevc) não ficaria mais fácil de explicar?</w:t>
      </w:r>
    </w:p>
    <w:p w14:paraId="4C91CD53" w14:textId="77777777" w:rsidR="00020E07" w:rsidRDefault="00020E07" w:rsidP="00FF7707">
      <w:pPr>
        <w:pStyle w:val="Textodecomentrio"/>
      </w:pPr>
    </w:p>
    <w:p w14:paraId="107ECFF5" w14:textId="77777777" w:rsidR="00020E07" w:rsidRDefault="00020E07" w:rsidP="00FF7707">
      <w:pPr>
        <w:pStyle w:val="Textodecomentrio"/>
      </w:pPr>
      <w:r>
        <w:t xml:space="preserve">É importante ficar bastante claro que parte da informação vem do BD central (em especial, dados da topologia). Mas que outra parte vem dos fetches que são feitos automaticamente no repositório espelho que vc cria localmente. </w:t>
      </w:r>
    </w:p>
  </w:comment>
  <w:comment w:id="156" w:author="Leonardo Murta" w:date="2014-09-10T08:18:00Z" w:initials="LM">
    <w:p w14:paraId="6BFCA592" w14:textId="77777777" w:rsidR="00020E07" w:rsidRDefault="00020E07" w:rsidP="00FF7707">
      <w:pPr>
        <w:pStyle w:val="Textodecomentrio"/>
      </w:pPr>
      <w:r>
        <w:rPr>
          <w:rStyle w:val="Refdecomentrio"/>
        </w:rPr>
        <w:annotationRef/>
      </w:r>
      <w:r>
        <w:t>Quando acontece de ser uma URL? Quando está no remote e não tem DyeVC instalado?</w:t>
      </w:r>
    </w:p>
  </w:comment>
  <w:comment w:id="160" w:author="Leonardo Murta" w:date="2014-09-10T08:21:00Z" w:initials="LM">
    <w:p w14:paraId="5668BB63" w14:textId="77777777" w:rsidR="00020E07" w:rsidRDefault="00020E07" w:rsidP="00FF7707">
      <w:pPr>
        <w:pStyle w:val="Textodecomentrio"/>
      </w:pPr>
      <w:r>
        <w:rPr>
          <w:rStyle w:val="Refdecomentrio"/>
        </w:rPr>
        <w:annotationRef/>
      </w:r>
      <w:r>
        <w:t>Por que só no caso de merge? Todo commit, menos o primeiro, tem ao menos um pai, que é o seu antecessor. No caso de merge tem mais de um pai.</w:t>
      </w:r>
    </w:p>
  </w:comment>
  <w:comment w:id="161" w:author="Leonardo Murta" w:date="2014-09-10T08:24:00Z" w:initials="LM">
    <w:p w14:paraId="0AE9ADCB" w14:textId="77777777" w:rsidR="00020E07" w:rsidRDefault="00020E07" w:rsidP="00FF7707">
      <w:pPr>
        <w:pStyle w:val="Textodecomentrio"/>
      </w:pPr>
      <w:r>
        <w:rPr>
          <w:rStyle w:val="Refdecomentrio"/>
        </w:rPr>
        <w:annotationRef/>
      </w:r>
      <w:r>
        <w:t>Essa explicação deveria vir antes da explicação do modelo. Isso ajuda a entender pq alguns repositórios podem ter URL no lugar de caminho local.</w:t>
      </w:r>
    </w:p>
  </w:comment>
  <w:comment w:id="166" w:author="Leonardo Murta" w:date="2014-09-10T08:32:00Z" w:initials="LM">
    <w:p w14:paraId="41BCFCA5" w14:textId="77777777" w:rsidR="00020E07" w:rsidRDefault="00020E07" w:rsidP="00FF7707">
      <w:pPr>
        <w:pStyle w:val="Textodecomentrio"/>
      </w:pPr>
      <w:r>
        <w:rPr>
          <w:rStyle w:val="Refdecomentrio"/>
        </w:rPr>
        <w:annotationRef/>
      </w:r>
      <w:r>
        <w:t>Deixar claro que isso é “on line” e explicar como e em que frequência é feita a verificação. Lembre-se que não devemos falar só o “o que”, mas devemos falar tb o “como”.</w:t>
      </w:r>
    </w:p>
  </w:comment>
  <w:comment w:id="167" w:author="Leonardo Murta" w:date="2014-09-10T08:39:00Z" w:initials="LM">
    <w:p w14:paraId="0A350CC1" w14:textId="77777777" w:rsidR="00020E07" w:rsidRDefault="00020E07" w:rsidP="00FF7707">
      <w:pPr>
        <w:pStyle w:val="Textodecomentrio"/>
      </w:pPr>
      <w:r>
        <w:rPr>
          <w:rStyle w:val="Refdecomentrio"/>
        </w:rPr>
        <w:annotationRef/>
      </w:r>
      <w:r>
        <w:t>Explore um pouquinho a figura, guiando o seu leitor no que vc quer que ele veja.</w:t>
      </w:r>
    </w:p>
  </w:comment>
  <w:comment w:id="172" w:author="Leonardo Murta" w:date="2014-09-10T08:37:00Z" w:initials="LM">
    <w:p w14:paraId="3036EE2E" w14:textId="77777777" w:rsidR="00020E07" w:rsidRDefault="00020E07" w:rsidP="00FF7707">
      <w:pPr>
        <w:pStyle w:val="Textodecomentrio"/>
      </w:pPr>
      <w:r>
        <w:rPr>
          <w:rStyle w:val="Refdecomentrio"/>
        </w:rPr>
        <w:annotationRef/>
      </w:r>
      <w:r>
        <w:t xml:space="preserve">Tente pegar uma parte da figura que seja interessante e concretizar a explicação dada no item anterior. Isso ajuda as pessoas a entenderem. </w:t>
      </w:r>
    </w:p>
  </w:comment>
  <w:comment w:id="181" w:author="Leonardo Murta" w:date="2014-09-10T10:23:00Z" w:initials="LM">
    <w:p w14:paraId="465C18AD" w14:textId="77777777" w:rsidR="00020E07" w:rsidRDefault="00020E07" w:rsidP="00FF7707">
      <w:pPr>
        <w:pStyle w:val="Textodecomentrio"/>
      </w:pPr>
      <w:r>
        <w:rPr>
          <w:rStyle w:val="Refdecomentrio"/>
        </w:rPr>
        <w:annotationRef/>
      </w:r>
      <w:r>
        <w:t>Como aqui o propósito não é mostrar a tela (isso é feito lá no exemplo de uso), poderia recortar só o painel de repositórios monitorados.</w:t>
      </w:r>
    </w:p>
  </w:comment>
  <w:comment w:id="192" w:author="Leonardo Murta" w:date="2014-09-10T09:24:00Z" w:initials="LM">
    <w:p w14:paraId="562B8701" w14:textId="77777777" w:rsidR="00020E07" w:rsidRDefault="00020E07" w:rsidP="00FF7707">
      <w:pPr>
        <w:pStyle w:val="Textodecomentrio"/>
      </w:pPr>
      <w:r>
        <w:rPr>
          <w:rStyle w:val="Refdecomentrio"/>
        </w:rPr>
        <w:annotationRef/>
      </w:r>
      <w:r>
        <w:t xml:space="preserve">Por que aqui está como null? </w:t>
      </w:r>
      <w:r w:rsidRPr="00F96233">
        <w:rPr>
          <w:lang w:val="en-US"/>
        </w:rPr>
        <w:t xml:space="preserve">Nightcrawler pulls from Gambit and Rogue. </w:t>
      </w:r>
      <w:r>
        <w:t>Deveria estar sync com Gambit (pois é só pull) e com seta para cima e para baixo com Rogue.</w:t>
      </w:r>
    </w:p>
  </w:comment>
  <w:comment w:id="195" w:author="Leonardo Murta" w:date="2014-09-10T09:26:00Z" w:initials="LM">
    <w:p w14:paraId="5EE70941" w14:textId="77777777" w:rsidR="00020E07" w:rsidRDefault="00020E07" w:rsidP="00FF7707">
      <w:pPr>
        <w:pStyle w:val="Textodecomentrio"/>
      </w:pPr>
      <w:r>
        <w:rPr>
          <w:rStyle w:val="Refdecomentrio"/>
        </w:rPr>
        <w:annotationRef/>
      </w:r>
      <w:r>
        <w:t>Se é para ler na figura, acho que terá que dar mais zoom. Tente imprimir para ver se dá para ler como está.</w:t>
      </w:r>
    </w:p>
  </w:comment>
  <w:comment w:id="198" w:author="Leonardo Murta" w:date="2014-09-10T09:34:00Z" w:initials="LM">
    <w:p w14:paraId="605ADEEC" w14:textId="77777777" w:rsidR="00020E07" w:rsidRDefault="00020E07" w:rsidP="00FF7707">
      <w:pPr>
        <w:pStyle w:val="Textodecomentrio"/>
      </w:pPr>
      <w:r>
        <w:rPr>
          <w:rStyle w:val="Refdecomentrio"/>
        </w:rPr>
        <w:annotationRef/>
      </w:r>
      <w:r>
        <w:t>Acho que a parte de desenho do grafo poderia ganhar ao menos um apêndice, já que vc investiu um bocado nisso.</w:t>
      </w:r>
    </w:p>
  </w:comment>
  <w:comment w:id="199" w:author="Leonardo Murta" w:date="2014-09-10T09:36:00Z" w:initials="LM">
    <w:p w14:paraId="1926FB8C" w14:textId="77777777" w:rsidR="00020E07" w:rsidRDefault="00020E07" w:rsidP="00FF7707">
      <w:pPr>
        <w:pStyle w:val="Textodecomentrio"/>
      </w:pPr>
      <w:r>
        <w:rPr>
          <w:rStyle w:val="Refdecomentrio"/>
        </w:rPr>
        <w:annotationRef/>
      </w:r>
      <w:r>
        <w:t>Localmente no próprio computador do usuário ou localmente em algum computador de outro usuário?</w:t>
      </w:r>
    </w:p>
  </w:comment>
  <w:comment w:id="200" w:author="Leonardo Murta" w:date="2014-09-10T09:40:00Z" w:initials="LM">
    <w:p w14:paraId="078CEE59" w14:textId="77777777" w:rsidR="00020E07" w:rsidRDefault="00020E07" w:rsidP="00FF7707">
      <w:pPr>
        <w:pStyle w:val="Textodecomentrio"/>
      </w:pPr>
      <w:r>
        <w:rPr>
          <w:rStyle w:val="Refdecomentrio"/>
        </w:rPr>
        <w:annotationRef/>
      </w:r>
      <w:r>
        <w:t>Mas isso é feito manualmente ou vc consegue fazer automaticamente para nós sequenciais? Lembro que vc tinha feito algo nessa linha, mas não lembro se ficou ou não...</w:t>
      </w:r>
    </w:p>
  </w:comment>
  <w:comment w:id="210" w:author="Leonardo Murta" w:date="2014-09-10T09:47:00Z" w:initials="LM">
    <w:p w14:paraId="44A0808F" w14:textId="77777777" w:rsidR="00020E07" w:rsidRDefault="00020E07" w:rsidP="00FF7707">
      <w:pPr>
        <w:pStyle w:val="Textodecomentrio"/>
      </w:pPr>
      <w:r>
        <w:rPr>
          <w:rStyle w:val="Refdecomentrio"/>
        </w:rPr>
        <w:annotationRef/>
      </w:r>
      <w:r>
        <w:t>Eu achei essa discussão muito operacional, e meio óbvia. Não sei se agrega muito. Uma opção seria manter o texto e tirar o diagrama, ou mesmo passar texto + diagrama para apêndice.</w:t>
      </w:r>
    </w:p>
  </w:comment>
  <w:comment w:id="213" w:author="Leonardo Murta" w:date="2014-09-10T10:12:00Z" w:initials="LM">
    <w:p w14:paraId="5C70B894" w14:textId="77777777" w:rsidR="00020E07" w:rsidRDefault="00020E07" w:rsidP="00FF7707">
      <w:pPr>
        <w:pStyle w:val="Textodecomentrio"/>
      </w:pPr>
      <w:r>
        <w:rPr>
          <w:rStyle w:val="Refdecomentrio"/>
        </w:rPr>
        <w:annotationRef/>
      </w:r>
      <w:r>
        <w:t>Acho que isso aqui deveria estar lá na parte de gathering, onde eu falei que senti falta. Poderia ser uma subseção. Acho melhor pois fica mais coeso, já que o leitor teria acabado de conhecer o modelo e vc usa o modelo bastante aqui.</w:t>
      </w:r>
    </w:p>
  </w:comment>
  <w:comment w:id="214" w:author="Leonardo Murta" w:date="2014-09-10T09:54:00Z" w:initials="LM">
    <w:p w14:paraId="6B65DC4E" w14:textId="77777777" w:rsidR="00020E07" w:rsidRDefault="00020E07" w:rsidP="00FF7707">
      <w:pPr>
        <w:pStyle w:val="Textodecomentrio"/>
      </w:pPr>
      <w:r>
        <w:rPr>
          <w:rStyle w:val="Refdecomentrio"/>
        </w:rPr>
        <w:annotationRef/>
      </w:r>
      <w:r>
        <w:t>Não entendi o que é um commit que será atualizado. Como commit é imutável, isso soa estranho. Tente explicar melhor o que é isso.</w:t>
      </w:r>
    </w:p>
  </w:comment>
  <w:comment w:id="217" w:author="Leonardo Murta" w:date="2014-09-23T17:14:00Z" w:initials="LM">
    <w:p w14:paraId="3DC194AC" w14:textId="77777777" w:rsidR="00020E07" w:rsidRDefault="00020E07" w:rsidP="00FF7707">
      <w:pPr>
        <w:pStyle w:val="Textodecomentrio"/>
      </w:pPr>
      <w:r>
        <w:rPr>
          <w:rStyle w:val="Refdecomentrio"/>
        </w:rPr>
        <w:annotationRef/>
      </w:r>
      <w:r>
        <w:t>Onde está essa informação? Não dá para usar teoria de conjuntos aqui?</w:t>
      </w:r>
    </w:p>
  </w:comment>
  <w:comment w:id="220" w:author="Leonardo Murta" w:date="2014-09-10T10:19:00Z" w:initials="LM">
    <w:p w14:paraId="46715989" w14:textId="77777777" w:rsidR="00020E07" w:rsidRDefault="00020E07" w:rsidP="00FF7707">
      <w:pPr>
        <w:pStyle w:val="Textodecomentrio"/>
      </w:pPr>
      <w:r>
        <w:rPr>
          <w:rStyle w:val="Refdecomentrio"/>
        </w:rPr>
        <w:annotationRef/>
      </w:r>
      <w:r>
        <w:t xml:space="preserve">Cite a fonte (a tese que definiu REST): </w:t>
      </w:r>
      <w:r w:rsidRPr="00CD099A">
        <w:t>https://www.ics.uci.edu/~fielding/pubs/dissertation/fielding_dissertation.pdf</w:t>
      </w:r>
    </w:p>
  </w:comment>
  <w:comment w:id="262" w:author="Leonardo Murta" w:date="2014-12-24T18:16:00Z" w:initials="LM">
    <w:p w14:paraId="0584A873" w14:textId="77777777" w:rsidR="00020E07" w:rsidRDefault="00020E07" w:rsidP="00FF7707">
      <w:pPr>
        <w:pStyle w:val="Textodecomentrio"/>
      </w:pPr>
      <w:r>
        <w:rPr>
          <w:rStyle w:val="Refdecomentrio"/>
        </w:rPr>
        <w:annotationRef/>
      </w:r>
      <w:r>
        <w:t xml:space="preserve">Garanta que vc está usando os temos clone e repository de forma consistente em todo o texto. Nunca use sinônimos no espaço do discurso, pois isso pode levar a confusão. </w:t>
      </w:r>
    </w:p>
  </w:comment>
  <w:comment w:id="263" w:author="Leonardo Murta" w:date="2014-12-24T18:19:00Z" w:initials="LM">
    <w:p w14:paraId="4D3F08C9" w14:textId="77777777" w:rsidR="00020E07" w:rsidRDefault="00020E07" w:rsidP="00FF7707">
      <w:pPr>
        <w:pStyle w:val="Textodecomentrio"/>
      </w:pPr>
      <w:r>
        <w:rPr>
          <w:rStyle w:val="Refdecomentrio"/>
        </w:rPr>
        <w:annotationRef/>
      </w:r>
      <w:r>
        <w:t>Como disse antes, acho furada vender isso como uma contribuição sua.</w:t>
      </w:r>
    </w:p>
  </w:comment>
  <w:comment w:id="264" w:author="Leonardo Murta" w:date="2014-12-24T18:21:00Z" w:initials="LM">
    <w:p w14:paraId="0640EC07" w14:textId="77777777" w:rsidR="00020E07" w:rsidRDefault="00020E07" w:rsidP="00FF7707">
      <w:pPr>
        <w:pStyle w:val="Textodecomentrio"/>
      </w:pPr>
      <w:r>
        <w:rPr>
          <w:rStyle w:val="Refdecomentrio"/>
        </w:rPr>
        <w:annotationRef/>
      </w:r>
      <w:r>
        <w:t xml:space="preserve">Desenvolva mais isso, vendendo seu peixe. </w:t>
      </w:r>
    </w:p>
  </w:comment>
  <w:comment w:id="266" w:author="Leonardo Murta" w:date="2014-12-24T18:22:00Z" w:initials="LM">
    <w:p w14:paraId="03AB7654" w14:textId="77777777" w:rsidR="00020E07" w:rsidRDefault="00020E07" w:rsidP="00FF7707">
      <w:pPr>
        <w:pStyle w:val="Textodecomentrio"/>
      </w:pPr>
      <w:r>
        <w:rPr>
          <w:rStyle w:val="Refdecomentrio"/>
        </w:rPr>
        <w:annotationRef/>
      </w:r>
      <w:r>
        <w:t>Ref?</w:t>
      </w:r>
    </w:p>
  </w:comment>
  <w:comment w:id="267" w:author="Leonardo Murta" w:date="2014-12-24T18:22:00Z" w:initials="LM">
    <w:p w14:paraId="63E72751" w14:textId="77777777" w:rsidR="00020E07" w:rsidRDefault="00020E07" w:rsidP="00FF7707">
      <w:pPr>
        <w:pStyle w:val="Textodecomentrio"/>
      </w:pPr>
      <w:r>
        <w:rPr>
          <w:rStyle w:val="Refdecomentrio"/>
        </w:rPr>
        <w:annotationRef/>
      </w:r>
      <w:r>
        <w:t>Tens? Hundreds?</w:t>
      </w:r>
    </w:p>
  </w:comment>
  <w:comment w:id="268" w:author="Leonardo Murta" w:date="2014-12-24T18:25:00Z" w:initials="LM">
    <w:p w14:paraId="35DC2E1C" w14:textId="77777777" w:rsidR="00020E07" w:rsidRDefault="00020E07" w:rsidP="00FF7707">
      <w:pPr>
        <w:pStyle w:val="Textodecomentrio"/>
      </w:pPr>
      <w:r>
        <w:rPr>
          <w:rStyle w:val="Refdecomentrio"/>
        </w:rPr>
        <w:annotationRef/>
      </w:r>
      <w:r>
        <w:t>Será que vc não está confundindo o DyeVC com o deploy específico dele? Ou seja, faz parte da abordagem usar aquele servidor do Mongo ou aquilo foi um deploy que optamos fazer? Eu não venderia aquele serviço específico como parte da abordagem. Removeria essa parte marcada.</w:t>
      </w:r>
    </w:p>
  </w:comment>
  <w:comment w:id="269" w:author="Leonardo Murta" w:date="2014-12-24T18:26:00Z" w:initials="LM">
    <w:p w14:paraId="5AE1C049" w14:textId="77777777" w:rsidR="00020E07" w:rsidRDefault="00020E07" w:rsidP="00FF7707">
      <w:pPr>
        <w:pStyle w:val="Textodecomentrio"/>
      </w:pPr>
      <w:r>
        <w:rPr>
          <w:rStyle w:val="Refdecomentrio"/>
        </w:rPr>
        <w:annotationRef/>
      </w:r>
      <w:r>
        <w:t>Acho que novamente, isso é uma limitação de deploy. Ajuste o código para podermos informar o servidor em um descritor ou algo assim. Aí seria possível fazer N deploys, caso necessário.</w:t>
      </w:r>
    </w:p>
  </w:comment>
  <w:comment w:id="271" w:author="Leonardo Murta" w:date="2014-12-24T18:29:00Z" w:initials="LM">
    <w:p w14:paraId="219AA1BD" w14:textId="77777777" w:rsidR="00020E07" w:rsidRDefault="00020E07" w:rsidP="00FF7707">
      <w:pPr>
        <w:pStyle w:val="Textodecomentrio"/>
      </w:pPr>
      <w:r>
        <w:rPr>
          <w:rStyle w:val="Refdecomentrio"/>
        </w:rPr>
        <w:annotationRef/>
      </w:r>
      <w:r>
        <w:t>Esse conceito é novo ou já foi trabalhado no restante do texto?</w:t>
      </w:r>
    </w:p>
  </w:comment>
  <w:comment w:id="272" w:author="Leonardo Murta" w:date="2014-12-24T18:31:00Z" w:initials="LM">
    <w:p w14:paraId="443B94BE" w14:textId="77777777" w:rsidR="00020E07" w:rsidRDefault="00020E07" w:rsidP="00FF7707">
      <w:pPr>
        <w:pStyle w:val="Textodecomentrio"/>
      </w:pPr>
      <w:r>
        <w:rPr>
          <w:rStyle w:val="Refdecomentrio"/>
        </w:rPr>
        <w:annotationRef/>
      </w:r>
      <w:r>
        <w:t>Lembre que cada trabalho futuro poderia ser um novo mestrado, então tente trabalhar melhor as ideias, dizendo por que elas seriam úteis.</w:t>
      </w:r>
    </w:p>
  </w:comment>
  <w:comment w:id="273" w:author="Leonardo Murta" w:date="2014-12-24T18:32:00Z" w:initials="LM">
    <w:p w14:paraId="3CC628FF" w14:textId="77777777" w:rsidR="00020E07" w:rsidRDefault="00020E07" w:rsidP="00FF7707">
      <w:pPr>
        <w:pStyle w:val="Textodecomentrio"/>
      </w:pPr>
      <w:r>
        <w:rPr>
          <w:rStyle w:val="Refdecomentrio"/>
        </w:rPr>
        <w:annotationRef/>
      </w:r>
      <w:r>
        <w:t xml:space="preserve">Não consegui pegar bem o benefício disso, considerando os trabalhos relacionados. </w:t>
      </w:r>
    </w:p>
  </w:comment>
  <w:comment w:id="274" w:author="Leonardo Murta" w:date="2014-12-24T18:34:00Z" w:initials="LM">
    <w:p w14:paraId="191F8EAA" w14:textId="77777777" w:rsidR="00020E07" w:rsidRDefault="00020E07" w:rsidP="00FF7707">
      <w:pPr>
        <w:pStyle w:val="Textodecomentrio"/>
      </w:pPr>
      <w:r>
        <w:rPr>
          <w:rStyle w:val="Refdecomentrio"/>
        </w:rPr>
        <w:annotationRef/>
      </w:r>
      <w:r>
        <w:t>Normalmente coloco em trabalhos futuros o que daria outros mestrados: ou seja, coisas mais audaciosas. Esse tipo de fix eu colocaria nas limitações. Tente fazer um merge desse texto com o que já está lá, sobre escalabilidade.</w:t>
      </w:r>
    </w:p>
  </w:comment>
  <w:comment w:id="275" w:author="Leonardo Murta" w:date="2014-12-24T18:36:00Z" w:initials="LM">
    <w:p w14:paraId="6AB0C2EE" w14:textId="77777777" w:rsidR="00020E07" w:rsidRDefault="00020E07" w:rsidP="00FF7707">
      <w:pPr>
        <w:pStyle w:val="Textodecomentrio"/>
      </w:pPr>
      <w:r>
        <w:rPr>
          <w:rStyle w:val="Refdecomentrio"/>
        </w:rPr>
        <w:annotationRef/>
      </w:r>
      <w:r>
        <w:t>Tb achei bem operacional. Acho que poderia estar relacionado a uma limitação.</w:t>
      </w:r>
    </w:p>
    <w:p w14:paraId="1A3326FD" w14:textId="77777777" w:rsidR="00020E07" w:rsidRDefault="00020E07" w:rsidP="00FF7707">
      <w:pPr>
        <w:pStyle w:val="Textodecomentrio"/>
      </w:pPr>
    </w:p>
    <w:p w14:paraId="376B7B6C" w14:textId="77777777" w:rsidR="00020E07" w:rsidRDefault="00020E07" w:rsidP="00FF7707">
      <w:pPr>
        <w:pStyle w:val="Textodecomentrio"/>
      </w:pPr>
      <w:r>
        <w:t>Tente pensar de forma mais ampla aqui. Por exemplo, aquele problema de ordem de merge, que era a sua motivação inicial, poderia ser discutido aqui.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70DA84" w15:done="0"/>
  <w15:commentEx w15:paraId="617B9D18" w15:done="0"/>
  <w15:commentEx w15:paraId="5E4682D3" w15:done="0"/>
  <w15:commentEx w15:paraId="5215CD8A" w15:done="0"/>
  <w15:commentEx w15:paraId="297B0EC3" w15:done="0"/>
  <w15:commentEx w15:paraId="70F20A55" w15:done="0"/>
  <w15:commentEx w15:paraId="10834143" w15:done="0"/>
  <w15:commentEx w15:paraId="166B6DDA" w15:done="0"/>
  <w15:commentEx w15:paraId="3261F4C0" w15:done="0"/>
  <w15:commentEx w15:paraId="72F73832" w15:done="0"/>
  <w15:commentEx w15:paraId="1133DD30" w15:done="0"/>
  <w15:commentEx w15:paraId="4BD131AB" w15:done="0"/>
  <w15:commentEx w15:paraId="10122B4C" w15:done="0"/>
  <w15:commentEx w15:paraId="2413BD6E" w15:done="0"/>
  <w15:commentEx w15:paraId="2456EEFE" w15:done="0"/>
  <w15:commentEx w15:paraId="361B4B6F" w15:done="0"/>
  <w15:commentEx w15:paraId="5029ADE6" w15:done="0"/>
  <w15:commentEx w15:paraId="6A0142D1" w15:done="0"/>
  <w15:commentEx w15:paraId="4D6D4C34" w15:done="0"/>
  <w15:commentEx w15:paraId="0B48D09A" w15:done="0"/>
  <w15:commentEx w15:paraId="642CA807" w15:done="0"/>
  <w15:commentEx w15:paraId="2036F6C7" w15:done="0"/>
  <w15:commentEx w15:paraId="77A5E8C9" w15:done="0"/>
  <w15:commentEx w15:paraId="32E06593" w15:done="0"/>
  <w15:commentEx w15:paraId="65A58A4C" w15:done="0"/>
  <w15:commentEx w15:paraId="1AB773E8" w15:done="0"/>
  <w15:commentEx w15:paraId="0AE64D26" w15:done="0"/>
  <w15:commentEx w15:paraId="402A5151" w15:done="0"/>
  <w15:commentEx w15:paraId="327E7834" w15:done="0"/>
  <w15:commentEx w15:paraId="38D62C52" w15:done="0"/>
  <w15:commentEx w15:paraId="51A6E6D9" w15:done="0"/>
  <w15:commentEx w15:paraId="0AF2E28F" w15:done="0"/>
  <w15:commentEx w15:paraId="22EA459E" w15:done="0"/>
  <w15:commentEx w15:paraId="107D84AF" w15:done="0"/>
  <w15:commentEx w15:paraId="3A57EF96" w15:done="0"/>
  <w15:commentEx w15:paraId="5A8F284E" w15:done="0"/>
  <w15:commentEx w15:paraId="410A17DF" w15:done="0"/>
  <w15:commentEx w15:paraId="3B429031" w15:done="0"/>
  <w15:commentEx w15:paraId="03A27AE6" w15:done="0"/>
  <w15:commentEx w15:paraId="0B518DE5" w15:done="0"/>
  <w15:commentEx w15:paraId="0C1D6A62" w15:done="0"/>
  <w15:commentEx w15:paraId="5F86E440" w15:done="0"/>
  <w15:commentEx w15:paraId="54EF635C" w15:done="0"/>
  <w15:commentEx w15:paraId="7EC3A0C7" w15:done="0"/>
  <w15:commentEx w15:paraId="31FBE2C3" w15:done="0"/>
  <w15:commentEx w15:paraId="27371F0B" w15:done="0"/>
  <w15:commentEx w15:paraId="58520618" w15:done="0"/>
  <w15:commentEx w15:paraId="5DC0AD98" w15:done="0"/>
  <w15:commentEx w15:paraId="43D0891E" w15:done="0"/>
  <w15:commentEx w15:paraId="32292921" w15:done="0"/>
  <w15:commentEx w15:paraId="701B99AC" w15:done="0"/>
  <w15:commentEx w15:paraId="6DE34EA6" w15:done="0"/>
  <w15:commentEx w15:paraId="444D1730" w15:done="0"/>
  <w15:commentEx w15:paraId="5C7F6108" w15:done="0"/>
  <w15:commentEx w15:paraId="1DBA4C85" w15:done="0"/>
  <w15:commentEx w15:paraId="0F165147" w15:done="0"/>
  <w15:commentEx w15:paraId="6638C4CB" w15:done="0"/>
  <w15:commentEx w15:paraId="2AE27BD6" w15:done="0"/>
  <w15:commentEx w15:paraId="4DB57D49" w15:done="0"/>
  <w15:commentEx w15:paraId="46942A5E" w15:done="0"/>
  <w15:commentEx w15:paraId="3D2A319D" w15:done="0"/>
  <w15:commentEx w15:paraId="16BE293B" w15:done="0"/>
  <w15:commentEx w15:paraId="18408411" w15:done="0"/>
  <w15:commentEx w15:paraId="7E174C86" w15:done="0"/>
  <w15:commentEx w15:paraId="5EDFB467" w15:done="0"/>
  <w15:commentEx w15:paraId="4718B9D8" w15:done="0"/>
  <w15:commentEx w15:paraId="107ECFF5" w15:done="0"/>
  <w15:commentEx w15:paraId="6BFCA592" w15:done="0"/>
  <w15:commentEx w15:paraId="5668BB63" w15:done="0"/>
  <w15:commentEx w15:paraId="0AE9ADCB" w15:done="0"/>
  <w15:commentEx w15:paraId="41BCFCA5" w15:done="0"/>
  <w15:commentEx w15:paraId="0A350CC1" w15:done="0"/>
  <w15:commentEx w15:paraId="3036EE2E" w15:done="0"/>
  <w15:commentEx w15:paraId="465C18AD" w15:done="0"/>
  <w15:commentEx w15:paraId="562B8701" w15:done="0"/>
  <w15:commentEx w15:paraId="5EE70941" w15:done="0"/>
  <w15:commentEx w15:paraId="605ADEEC" w15:done="0"/>
  <w15:commentEx w15:paraId="1926FB8C" w15:done="0"/>
  <w15:commentEx w15:paraId="078CEE59" w15:done="0"/>
  <w15:commentEx w15:paraId="44A0808F" w15:done="0"/>
  <w15:commentEx w15:paraId="5C70B894" w15:done="0"/>
  <w15:commentEx w15:paraId="6B65DC4E" w15:done="0"/>
  <w15:commentEx w15:paraId="3DC194AC" w15:done="0"/>
  <w15:commentEx w15:paraId="46715989" w15:done="0"/>
  <w15:commentEx w15:paraId="0584A873" w15:done="0"/>
  <w15:commentEx w15:paraId="4D3F08C9" w15:done="0"/>
  <w15:commentEx w15:paraId="0640EC07" w15:done="0"/>
  <w15:commentEx w15:paraId="03AB7654" w15:done="0"/>
  <w15:commentEx w15:paraId="63E72751" w15:done="0"/>
  <w15:commentEx w15:paraId="35DC2E1C" w15:done="0"/>
  <w15:commentEx w15:paraId="5AE1C049" w15:done="0"/>
  <w15:commentEx w15:paraId="219AA1BD" w15:done="0"/>
  <w15:commentEx w15:paraId="443B94BE" w15:done="0"/>
  <w15:commentEx w15:paraId="3CC628FF" w15:done="0"/>
  <w15:commentEx w15:paraId="191F8EAA" w15:done="0"/>
  <w15:commentEx w15:paraId="376B7B6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E2A80B" w14:textId="77777777" w:rsidR="005D1660" w:rsidRDefault="005D1660" w:rsidP="00EA4B57">
      <w:pPr>
        <w:spacing w:line="240" w:lineRule="auto"/>
      </w:pPr>
      <w:r>
        <w:separator/>
      </w:r>
    </w:p>
    <w:p w14:paraId="03556380" w14:textId="77777777" w:rsidR="005D1660" w:rsidRDefault="005D1660"/>
  </w:endnote>
  <w:endnote w:type="continuationSeparator" w:id="0">
    <w:p w14:paraId="348894EE" w14:textId="77777777" w:rsidR="005D1660" w:rsidRDefault="005D1660" w:rsidP="00EA4B57">
      <w:pPr>
        <w:spacing w:line="240" w:lineRule="auto"/>
      </w:pPr>
      <w:r>
        <w:continuationSeparator/>
      </w:r>
    </w:p>
    <w:p w14:paraId="76C63783" w14:textId="77777777" w:rsidR="005D1660" w:rsidRDefault="005D16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67AFD7" w14:textId="77777777" w:rsidR="005D1660" w:rsidRDefault="005D1660" w:rsidP="00EA4B57">
      <w:pPr>
        <w:spacing w:line="240" w:lineRule="auto"/>
      </w:pPr>
      <w:r>
        <w:separator/>
      </w:r>
    </w:p>
    <w:p w14:paraId="2DD185C7" w14:textId="77777777" w:rsidR="005D1660" w:rsidRDefault="005D1660"/>
  </w:footnote>
  <w:footnote w:type="continuationSeparator" w:id="0">
    <w:p w14:paraId="2E57A65E" w14:textId="77777777" w:rsidR="005D1660" w:rsidRDefault="005D1660" w:rsidP="00EA4B57">
      <w:pPr>
        <w:spacing w:line="240" w:lineRule="auto"/>
      </w:pPr>
      <w:r>
        <w:continuationSeparator/>
      </w:r>
    </w:p>
    <w:p w14:paraId="73962FF9" w14:textId="77777777" w:rsidR="005D1660" w:rsidRDefault="005D1660"/>
  </w:footnote>
  <w:footnote w:id="1">
    <w:p w14:paraId="21982BDE" w14:textId="77777777" w:rsidR="00020E07" w:rsidRDefault="00020E07" w:rsidP="00FF7707">
      <w:pPr>
        <w:pStyle w:val="Textodenotaderodap"/>
      </w:pPr>
      <w:r>
        <w:rPr>
          <w:rStyle w:val="Refdenotaderodap"/>
        </w:rPr>
        <w:footnoteRef/>
      </w:r>
      <w:r>
        <w:t xml:space="preserve"> Dye is commonly used in cells to observe the cell division process. As an analogy, DyeVC allows developers to observe how a Version Control repository evolved over time.</w:t>
      </w:r>
    </w:p>
  </w:footnote>
  <w:footnote w:id="2">
    <w:p w14:paraId="65D7B71E" w14:textId="77777777" w:rsidR="00020E07" w:rsidRPr="00F955E5" w:rsidRDefault="00020E07" w:rsidP="00FF7707">
      <w:pPr>
        <w:pStyle w:val="Textodenotaderodap"/>
      </w:pPr>
      <w:r>
        <w:rPr>
          <w:rStyle w:val="Refdenotaderodap"/>
        </w:rPr>
        <w:footnoteRef/>
      </w:r>
      <w:r>
        <w:t xml:space="preserve"> Here we focus on the possibility of breaking a </w:t>
      </w:r>
      <w:r>
        <w:rPr>
          <w:i/>
        </w:rPr>
        <w:t xml:space="preserve">pull </w:t>
      </w:r>
      <w:r>
        <w:t>into two different commands, but keep in mind that d</w:t>
      </w:r>
      <w:r w:rsidRPr="00F955E5">
        <w:t>ifferent</w:t>
      </w:r>
      <w:r w:rsidRPr="007E5BCD">
        <w:t xml:space="preserve"> tools can have dif</w:t>
      </w:r>
      <w:r>
        <w:t>f</w:t>
      </w:r>
      <w:r w:rsidRPr="007E5BCD">
        <w:t>erent com</w:t>
      </w:r>
      <w:r>
        <w:t xml:space="preserve">mands to do the same operation. An example is the </w:t>
      </w:r>
      <w:r>
        <w:rPr>
          <w:i/>
        </w:rPr>
        <w:t xml:space="preserve">pull </w:t>
      </w:r>
      <w:r>
        <w:t xml:space="preserve">command. Whereas in </w:t>
      </w:r>
      <w:r>
        <w:rPr>
          <w:i/>
        </w:rPr>
        <w:t>Git</w:t>
      </w:r>
      <w:r>
        <w:t xml:space="preserve"> it brings the changes and applies them to the workspace, in </w:t>
      </w:r>
      <w:r w:rsidRPr="00F955E5">
        <w:rPr>
          <w:i/>
        </w:rPr>
        <w:t>Mercurial</w:t>
      </w:r>
      <w:r>
        <w:t xml:space="preserve"> it only brings the changes and we have to perform an </w:t>
      </w:r>
      <w:r>
        <w:rPr>
          <w:i/>
        </w:rPr>
        <w:t>update</w:t>
      </w:r>
      <w:r>
        <w:t xml:space="preserve"> command to apply them. Later versions of </w:t>
      </w:r>
      <w:r w:rsidRPr="00F955E5">
        <w:rPr>
          <w:i/>
        </w:rPr>
        <w:t>Mercurial</w:t>
      </w:r>
      <w:r>
        <w:t xml:space="preserve"> are being distributed with a </w:t>
      </w:r>
      <w:r>
        <w:rPr>
          <w:i/>
        </w:rPr>
        <w:t>fetch</w:t>
      </w:r>
      <w:r>
        <w:t xml:space="preserve"> extension, which brings the changes and applies them. This way, the </w:t>
      </w:r>
      <w:r>
        <w:rPr>
          <w:i/>
        </w:rPr>
        <w:t xml:space="preserve">pull </w:t>
      </w:r>
      <w:r>
        <w:t xml:space="preserve">command in </w:t>
      </w:r>
      <w:r>
        <w:rPr>
          <w:i/>
        </w:rPr>
        <w:t>Git</w:t>
      </w:r>
      <w:r>
        <w:t xml:space="preserve"> is equivalent to the </w:t>
      </w:r>
      <w:r>
        <w:rPr>
          <w:i/>
        </w:rPr>
        <w:t>fetch</w:t>
      </w:r>
      <w:r>
        <w:t xml:space="preserve"> command in </w:t>
      </w:r>
      <w:r>
        <w:rPr>
          <w:i/>
        </w:rPr>
        <w:t>Mercurial</w:t>
      </w:r>
      <w:r>
        <w:t xml:space="preserve">, and vice-versa. Whenever we mention any command herein, we will be expecting the behavior provided by </w:t>
      </w:r>
      <w:r>
        <w:rPr>
          <w:i/>
        </w:rPr>
        <w:t>Git</w:t>
      </w:r>
      <w:r>
        <w:t>.</w:t>
      </w:r>
    </w:p>
  </w:footnote>
  <w:footnote w:id="3">
    <w:p w14:paraId="1F98E114" w14:textId="77777777" w:rsidR="00020E07" w:rsidRPr="001B14BA" w:rsidRDefault="00020E07" w:rsidP="00FF7707">
      <w:pPr>
        <w:pStyle w:val="Textodenotaderodap"/>
      </w:pPr>
      <w:r>
        <w:rPr>
          <w:rStyle w:val="Refdenotaderodap"/>
        </w:rPr>
        <w:footnoteRef/>
      </w:r>
      <w:r>
        <w:t xml:space="preserve"> </w:t>
      </w:r>
      <w:r w:rsidRPr="001B14BA">
        <w:t xml:space="preserve">A compilation of branching patterns to address </w:t>
      </w:r>
      <w:r>
        <w:t>different</w:t>
      </w:r>
      <w:r w:rsidRPr="001B14BA">
        <w:t xml:space="preserve"> needs can be found in </w:t>
      </w:r>
      <w:r>
        <w:fldChar w:fldCharType="begin"/>
      </w:r>
      <w:r>
        <w:instrText xml:space="preserve"> ADDIN ZOTERO_ITEM {"citationID":"eohrl131m","properties":{"formattedCitation":"{\\rtf (APPLETON \\i et al.\\i0{}, 1998)}","plainCitation":"(APPLETON et al., 1998)"},"citationItems":[{"id":1062,"uris":["http://zotero.org/users/892576/items/64TVAQ57"],"uri":["http://zotero.org/users/892576/items/64TVAQ57"]}]} </w:instrText>
      </w:r>
      <w:r>
        <w:fldChar w:fldCharType="separate"/>
      </w:r>
      <w:r w:rsidRPr="001B14BA">
        <w:rPr>
          <w:szCs w:val="24"/>
        </w:rPr>
        <w:t xml:space="preserve">(APPLETON </w:t>
      </w:r>
      <w:r w:rsidRPr="001B14BA">
        <w:rPr>
          <w:i/>
          <w:iCs/>
          <w:szCs w:val="24"/>
        </w:rPr>
        <w:t>et al.</w:t>
      </w:r>
      <w:r w:rsidRPr="001B14BA">
        <w:rPr>
          <w:szCs w:val="24"/>
        </w:rPr>
        <w:t>, 1998)</w:t>
      </w:r>
      <w:r>
        <w:fldChar w:fldCharType="end"/>
      </w:r>
      <w:ins w:id="58" w:author="Leonardo Murta" w:date="2014-08-16T07:59:00Z">
        <w:r>
          <w:t>.</w:t>
        </w:r>
      </w:ins>
    </w:p>
  </w:footnote>
  <w:footnote w:id="4">
    <w:p w14:paraId="46FF7450" w14:textId="77777777" w:rsidR="00020E07" w:rsidRPr="00ED268C" w:rsidRDefault="00020E07" w:rsidP="00FF7707">
      <w:pPr>
        <w:pStyle w:val="Textodenotaderodap"/>
      </w:pPr>
      <w:r>
        <w:rPr>
          <w:rStyle w:val="Refdenotaderodap"/>
        </w:rPr>
        <w:footnoteRef/>
      </w:r>
      <w:r w:rsidRPr="00ED268C">
        <w:t xml:space="preserve"> http://svnnotifier.tigris.org/</w:t>
      </w:r>
      <w:r>
        <w:t xml:space="preserve"> (2012)</w:t>
      </w:r>
    </w:p>
  </w:footnote>
  <w:footnote w:id="5">
    <w:p w14:paraId="511DF5CE" w14:textId="77777777" w:rsidR="00020E07" w:rsidRPr="00ED268C" w:rsidRDefault="00020E07" w:rsidP="00FF7707">
      <w:pPr>
        <w:pStyle w:val="Textodenotaderodap"/>
      </w:pPr>
      <w:r>
        <w:rPr>
          <w:rStyle w:val="Refdenotaderodap"/>
        </w:rPr>
        <w:footnoteRef/>
      </w:r>
      <w:r w:rsidRPr="00ED268C">
        <w:t xml:space="preserve"> https://github.com/pocorall/scm-notifier</w:t>
      </w:r>
      <w:r>
        <w:t xml:space="preserve"> (2012)</w:t>
      </w:r>
    </w:p>
  </w:footnote>
  <w:footnote w:id="6">
    <w:p w14:paraId="056BCA63" w14:textId="77777777" w:rsidR="00020E07" w:rsidRPr="00ED268C" w:rsidRDefault="00020E07" w:rsidP="00FF7707">
      <w:pPr>
        <w:pStyle w:val="Textodenotaderodap"/>
      </w:pPr>
      <w:r>
        <w:rPr>
          <w:rStyle w:val="Refdenotaderodap"/>
        </w:rPr>
        <w:footnoteRef/>
      </w:r>
      <w:r w:rsidRPr="00ED268C">
        <w:t xml:space="preserve"> http://tools.tortoisesvn.net/CommitMonitor.html</w:t>
      </w:r>
      <w:r>
        <w:t xml:space="preserve"> (2013)</w:t>
      </w:r>
    </w:p>
  </w:footnote>
  <w:footnote w:id="7">
    <w:p w14:paraId="133FF6AF" w14:textId="77777777" w:rsidR="00020E07" w:rsidRPr="00ED268C" w:rsidRDefault="00020E07" w:rsidP="00FF7707">
      <w:pPr>
        <w:pStyle w:val="Textodenotaderodap"/>
      </w:pPr>
      <w:r>
        <w:rPr>
          <w:rStyle w:val="Refdenotaderodap"/>
        </w:rPr>
        <w:footnoteRef/>
      </w:r>
      <w:r w:rsidRPr="00ED268C">
        <w:t xml:space="preserve"> http://code.google.com/p/svnradar/</w:t>
      </w:r>
      <w:r>
        <w:t xml:space="preserve"> (2011)</w:t>
      </w:r>
    </w:p>
  </w:footnote>
  <w:footnote w:id="8">
    <w:p w14:paraId="17E74C54" w14:textId="77777777" w:rsidR="00020E07" w:rsidRPr="00ED268C" w:rsidRDefault="00020E07" w:rsidP="00FF7707">
      <w:pPr>
        <w:pStyle w:val="Textodenotaderodap"/>
      </w:pPr>
      <w:r>
        <w:rPr>
          <w:rStyle w:val="Refdenotaderodap"/>
        </w:rPr>
        <w:footnoteRef/>
      </w:r>
      <w:r w:rsidRPr="00ED268C">
        <w:t xml:space="preserve"> http://www.fsmpi.uni-bayreuth.de/~dun3/hg-commit-monitor</w:t>
      </w:r>
      <w:r>
        <w:t xml:space="preserve"> (2009)</w:t>
      </w:r>
    </w:p>
  </w:footnote>
  <w:footnote w:id="9">
    <w:p w14:paraId="1F67E133" w14:textId="77777777" w:rsidR="00020E07" w:rsidRPr="008F44FC" w:rsidRDefault="00020E07" w:rsidP="00FF7707">
      <w:pPr>
        <w:pStyle w:val="Textodenotaderodap"/>
      </w:pPr>
      <w:r>
        <w:rPr>
          <w:rStyle w:val="Refdenotaderodap"/>
        </w:rPr>
        <w:footnoteRef/>
      </w:r>
      <w:r>
        <w:t xml:space="preserve"> </w:t>
      </w:r>
      <w:r w:rsidRPr="008F44FC">
        <w:t>http://www.visualstudio.com/en-us/products/tfs-overview-vs.aspx</w:t>
      </w:r>
      <w:r>
        <w:t xml:space="preserve"> (2013)</w:t>
      </w:r>
    </w:p>
  </w:footnote>
  <w:footnote w:id="10">
    <w:p w14:paraId="6F371B38" w14:textId="77777777" w:rsidR="00020E07" w:rsidRPr="00D1079D" w:rsidRDefault="00020E07" w:rsidP="00FF7707">
      <w:pPr>
        <w:pStyle w:val="Textodenotaderodap"/>
      </w:pPr>
      <w:r>
        <w:rPr>
          <w:rStyle w:val="Refdenotaderodap"/>
        </w:rPr>
        <w:footnoteRef/>
      </w:r>
      <w:r>
        <w:t xml:space="preserve"> </w:t>
      </w:r>
      <w:r w:rsidRPr="00D1079D">
        <w:t>https://github.com/gems-uff/dyevc</w:t>
      </w:r>
    </w:p>
  </w:footnote>
  <w:footnote w:id="11">
    <w:p w14:paraId="301C2E4D" w14:textId="77777777" w:rsidR="00020E07" w:rsidRPr="00235282" w:rsidRDefault="00020E07" w:rsidP="00FF7707">
      <w:pPr>
        <w:pStyle w:val="Textodenotaderodap"/>
      </w:pPr>
      <w:r>
        <w:rPr>
          <w:rStyle w:val="Refdenotaderodap"/>
        </w:rPr>
        <w:footnoteRef/>
      </w:r>
      <w:r>
        <w:t xml:space="preserve"> http://mongolab.com</w:t>
      </w:r>
    </w:p>
  </w:footnote>
  <w:footnote w:id="12">
    <w:p w14:paraId="44291CA9" w14:textId="77777777" w:rsidR="00020E07" w:rsidRPr="000D6266" w:rsidRDefault="00020E07" w:rsidP="00FF7707">
      <w:pPr>
        <w:pStyle w:val="Textodenotaderodap"/>
      </w:pPr>
      <w:r w:rsidRPr="00BC5B33">
        <w:rPr>
          <w:rStyle w:val="Refdenotaderodap"/>
        </w:rPr>
        <w:footnoteRef/>
      </w:r>
      <w:r>
        <w:t xml:space="preserve"> </w:t>
      </w:r>
      <w:r w:rsidRPr="007C6EFC">
        <w:t>https://github.com/jquery/jquery.git</w:t>
      </w:r>
    </w:p>
  </w:footnote>
  <w:footnote w:id="13">
    <w:p w14:paraId="783D4D51" w14:textId="77777777" w:rsidR="00020E07" w:rsidRPr="005C05E4" w:rsidRDefault="00020E07" w:rsidP="00FF7707">
      <w:pPr>
        <w:pStyle w:val="Textodenotaderodap"/>
      </w:pPr>
      <w:r w:rsidRPr="00BC5B33">
        <w:rPr>
          <w:rStyle w:val="Refdenotaderodap"/>
        </w:rPr>
        <w:footnoteRef/>
      </w:r>
      <w:r>
        <w:t xml:space="preserve"> </w:t>
      </w:r>
      <w:r w:rsidRPr="00B06BCE">
        <w:t>Memory us</w:t>
      </w:r>
      <w:r>
        <w:t>age</w:t>
      </w:r>
      <w:r w:rsidRPr="00B06BCE">
        <w:t xml:space="preserve"> was measured in MB during the execution of “Commit History” operation.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47F8B" w14:textId="77777777" w:rsidR="00020E07" w:rsidRDefault="00020E07">
    <w:pPr>
      <w:pStyle w:val="Cabealho"/>
      <w:jc w:val="right"/>
    </w:pPr>
  </w:p>
  <w:p w14:paraId="269DF00F" w14:textId="77777777" w:rsidR="00020E07" w:rsidRDefault="00020E0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CDE71" w14:textId="77777777" w:rsidR="00020E07" w:rsidRDefault="00020E07">
    <w:pPr>
      <w:pStyle w:val="Cabealho"/>
      <w:jc w:val="right"/>
    </w:pPr>
  </w:p>
  <w:p w14:paraId="2B2E5F4E" w14:textId="77777777" w:rsidR="00020E07" w:rsidRDefault="00020E07">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5981"/>
      <w:docPartObj>
        <w:docPartGallery w:val="Page Numbers (Top of Page)"/>
        <w:docPartUnique/>
      </w:docPartObj>
    </w:sdtPr>
    <w:sdtContent>
      <w:p w14:paraId="1C0DE8A2" w14:textId="77777777" w:rsidR="00020E07" w:rsidRDefault="00020E07">
        <w:pPr>
          <w:pStyle w:val="Cabealho"/>
          <w:jc w:val="right"/>
        </w:pPr>
        <w:r>
          <w:fldChar w:fldCharType="begin"/>
        </w:r>
        <w:r>
          <w:instrText xml:space="preserve"> PAGE   \* MERGEFORMAT </w:instrText>
        </w:r>
        <w:r>
          <w:fldChar w:fldCharType="separate"/>
        </w:r>
        <w:r w:rsidR="00D81017">
          <w:rPr>
            <w:noProof/>
          </w:rPr>
          <w:t>71</w:t>
        </w:r>
        <w:r>
          <w:rPr>
            <w:noProof/>
          </w:rPr>
          <w:fldChar w:fldCharType="end"/>
        </w:r>
      </w:p>
    </w:sdtContent>
  </w:sdt>
  <w:p w14:paraId="5CA25BE0" w14:textId="77777777" w:rsidR="00020E07" w:rsidRDefault="00020E07">
    <w:pPr>
      <w:pStyle w:val="Cabealho"/>
    </w:pPr>
  </w:p>
  <w:p w14:paraId="5BAB9616" w14:textId="77777777" w:rsidR="00020E07" w:rsidRDefault="00020E07"/>
  <w:p w14:paraId="60A9B18B" w14:textId="77777777" w:rsidR="00020E07" w:rsidRDefault="00020E0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17C22975"/>
    <w:multiLevelType w:val="multilevel"/>
    <w:tmpl w:val="4164ED5C"/>
    <w:lvl w:ilvl="0">
      <w:start w:val="1"/>
      <w:numFmt w:val="decimal"/>
      <w:pStyle w:val="Ttulo1"/>
      <w:suff w:val="space"/>
      <w:lvlText w:val="Chapter %1"/>
      <w:lvlJc w:val="left"/>
      <w:pPr>
        <w:ind w:left="432" w:hanging="432"/>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tulo5"/>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tulo6"/>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Ttulo7"/>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Ttulo8"/>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Ttulo9"/>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nsid w:val="45B046A7"/>
    <w:multiLevelType w:val="multilevel"/>
    <w:tmpl w:val="CA2EDE12"/>
    <w:lvl w:ilvl="0">
      <w:start w:val="1"/>
      <w:numFmt w:val="decimal"/>
      <w:suff w:val="space"/>
      <w:lvlText w:val="Capítulo %1"/>
      <w:lvlJc w:val="left"/>
      <w:pPr>
        <w:ind w:left="432" w:hanging="432"/>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720" w:hanging="72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864" w:hanging="86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1008" w:hanging="1008"/>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nsid w:val="55FD1BB7"/>
    <w:multiLevelType w:val="hybridMultilevel"/>
    <w:tmpl w:val="EB7C7A0C"/>
    <w:lvl w:ilvl="0" w:tplc="A2726716">
      <w:start w:val="1"/>
      <w:numFmt w:val="bullet"/>
      <w:pStyle w:val="Listasemnumerao"/>
      <w:lvlText w:val=""/>
      <w:lvlJc w:val="left"/>
      <w:pPr>
        <w:ind w:left="1069"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650F4D2B"/>
    <w:multiLevelType w:val="hybridMultilevel"/>
    <w:tmpl w:val="0394C702"/>
    <w:lvl w:ilvl="0" w:tplc="9AFE6CA8">
      <w:start w:val="1"/>
      <w:numFmt w:val="lowerLetter"/>
      <w:lvlText w:val="(%1)"/>
      <w:lvlJc w:val="left"/>
      <w:pPr>
        <w:ind w:left="7460" w:hanging="360"/>
      </w:pPr>
      <w:rPr>
        <w:rFonts w:hint="default"/>
      </w:rPr>
    </w:lvl>
    <w:lvl w:ilvl="1" w:tplc="04160019" w:tentative="1">
      <w:start w:val="1"/>
      <w:numFmt w:val="lowerLetter"/>
      <w:lvlText w:val="%2."/>
      <w:lvlJc w:val="left"/>
      <w:pPr>
        <w:ind w:left="8180" w:hanging="360"/>
      </w:pPr>
    </w:lvl>
    <w:lvl w:ilvl="2" w:tplc="0416001B" w:tentative="1">
      <w:start w:val="1"/>
      <w:numFmt w:val="lowerRoman"/>
      <w:lvlText w:val="%3."/>
      <w:lvlJc w:val="right"/>
      <w:pPr>
        <w:ind w:left="8900" w:hanging="180"/>
      </w:pPr>
    </w:lvl>
    <w:lvl w:ilvl="3" w:tplc="0416000F" w:tentative="1">
      <w:start w:val="1"/>
      <w:numFmt w:val="decimal"/>
      <w:lvlText w:val="%4."/>
      <w:lvlJc w:val="left"/>
      <w:pPr>
        <w:ind w:left="9620" w:hanging="360"/>
      </w:pPr>
    </w:lvl>
    <w:lvl w:ilvl="4" w:tplc="04160019" w:tentative="1">
      <w:start w:val="1"/>
      <w:numFmt w:val="lowerLetter"/>
      <w:lvlText w:val="%5."/>
      <w:lvlJc w:val="left"/>
      <w:pPr>
        <w:ind w:left="10340" w:hanging="360"/>
      </w:pPr>
    </w:lvl>
    <w:lvl w:ilvl="5" w:tplc="0416001B" w:tentative="1">
      <w:start w:val="1"/>
      <w:numFmt w:val="lowerRoman"/>
      <w:lvlText w:val="%6."/>
      <w:lvlJc w:val="right"/>
      <w:pPr>
        <w:ind w:left="11060" w:hanging="180"/>
      </w:pPr>
    </w:lvl>
    <w:lvl w:ilvl="6" w:tplc="0416000F" w:tentative="1">
      <w:start w:val="1"/>
      <w:numFmt w:val="decimal"/>
      <w:lvlText w:val="%7."/>
      <w:lvlJc w:val="left"/>
      <w:pPr>
        <w:ind w:left="11780" w:hanging="360"/>
      </w:pPr>
    </w:lvl>
    <w:lvl w:ilvl="7" w:tplc="04160019" w:tentative="1">
      <w:start w:val="1"/>
      <w:numFmt w:val="lowerLetter"/>
      <w:lvlText w:val="%8."/>
      <w:lvlJc w:val="left"/>
      <w:pPr>
        <w:ind w:left="12500" w:hanging="360"/>
      </w:pPr>
    </w:lvl>
    <w:lvl w:ilvl="8" w:tplc="0416001B" w:tentative="1">
      <w:start w:val="1"/>
      <w:numFmt w:val="lowerRoman"/>
      <w:lvlText w:val="%9."/>
      <w:lvlJc w:val="right"/>
      <w:pPr>
        <w:ind w:left="13220" w:hanging="180"/>
      </w:pPr>
    </w:lvl>
  </w:abstractNum>
  <w:abstractNum w:abstractNumId="5">
    <w:nsid w:val="6AB57A3C"/>
    <w:multiLevelType w:val="hybridMultilevel"/>
    <w:tmpl w:val="5C2EEDEA"/>
    <w:lvl w:ilvl="0" w:tplc="D20C8CDE">
      <w:start w:val="1"/>
      <w:numFmt w:val="decimal"/>
      <w:pStyle w:val="IEEETable"/>
      <w:lvlText w:val="%1."/>
      <w:lvlJc w:val="left"/>
      <w:pPr>
        <w:ind w:left="1440" w:hanging="360"/>
      </w:pPr>
      <w:rPr>
        <w:rFonts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6AFC193E"/>
    <w:multiLevelType w:val="hybridMultilevel"/>
    <w:tmpl w:val="39027C5C"/>
    <w:lvl w:ilvl="0" w:tplc="04160001">
      <w:start w:val="1"/>
      <w:numFmt w:val="bullet"/>
      <w:lvlText w:val=""/>
      <w:lvlJc w:val="left"/>
      <w:pPr>
        <w:ind w:left="922" w:hanging="360"/>
      </w:pPr>
      <w:rPr>
        <w:rFonts w:ascii="Symbol" w:hAnsi="Symbol" w:hint="default"/>
      </w:rPr>
    </w:lvl>
    <w:lvl w:ilvl="1" w:tplc="04160003">
      <w:start w:val="1"/>
      <w:numFmt w:val="bullet"/>
      <w:lvlText w:val="o"/>
      <w:lvlJc w:val="left"/>
      <w:pPr>
        <w:ind w:left="1642" w:hanging="360"/>
      </w:pPr>
      <w:rPr>
        <w:rFonts w:ascii="Courier New" w:hAnsi="Courier New" w:cs="Courier New" w:hint="default"/>
      </w:rPr>
    </w:lvl>
    <w:lvl w:ilvl="2" w:tplc="04160005" w:tentative="1">
      <w:start w:val="1"/>
      <w:numFmt w:val="bullet"/>
      <w:lvlText w:val=""/>
      <w:lvlJc w:val="left"/>
      <w:pPr>
        <w:ind w:left="2362" w:hanging="360"/>
      </w:pPr>
      <w:rPr>
        <w:rFonts w:ascii="Wingdings" w:hAnsi="Wingdings" w:hint="default"/>
      </w:rPr>
    </w:lvl>
    <w:lvl w:ilvl="3" w:tplc="04160001" w:tentative="1">
      <w:start w:val="1"/>
      <w:numFmt w:val="bullet"/>
      <w:lvlText w:val=""/>
      <w:lvlJc w:val="left"/>
      <w:pPr>
        <w:ind w:left="3082" w:hanging="360"/>
      </w:pPr>
      <w:rPr>
        <w:rFonts w:ascii="Symbol" w:hAnsi="Symbol" w:hint="default"/>
      </w:rPr>
    </w:lvl>
    <w:lvl w:ilvl="4" w:tplc="04160003" w:tentative="1">
      <w:start w:val="1"/>
      <w:numFmt w:val="bullet"/>
      <w:lvlText w:val="o"/>
      <w:lvlJc w:val="left"/>
      <w:pPr>
        <w:ind w:left="3802" w:hanging="360"/>
      </w:pPr>
      <w:rPr>
        <w:rFonts w:ascii="Courier New" w:hAnsi="Courier New" w:cs="Courier New" w:hint="default"/>
      </w:rPr>
    </w:lvl>
    <w:lvl w:ilvl="5" w:tplc="04160005" w:tentative="1">
      <w:start w:val="1"/>
      <w:numFmt w:val="bullet"/>
      <w:lvlText w:val=""/>
      <w:lvlJc w:val="left"/>
      <w:pPr>
        <w:ind w:left="4522" w:hanging="360"/>
      </w:pPr>
      <w:rPr>
        <w:rFonts w:ascii="Wingdings" w:hAnsi="Wingdings" w:hint="default"/>
      </w:rPr>
    </w:lvl>
    <w:lvl w:ilvl="6" w:tplc="04160001" w:tentative="1">
      <w:start w:val="1"/>
      <w:numFmt w:val="bullet"/>
      <w:lvlText w:val=""/>
      <w:lvlJc w:val="left"/>
      <w:pPr>
        <w:ind w:left="5242" w:hanging="360"/>
      </w:pPr>
      <w:rPr>
        <w:rFonts w:ascii="Symbol" w:hAnsi="Symbol" w:hint="default"/>
      </w:rPr>
    </w:lvl>
    <w:lvl w:ilvl="7" w:tplc="04160003" w:tentative="1">
      <w:start w:val="1"/>
      <w:numFmt w:val="bullet"/>
      <w:lvlText w:val="o"/>
      <w:lvlJc w:val="left"/>
      <w:pPr>
        <w:ind w:left="5962" w:hanging="360"/>
      </w:pPr>
      <w:rPr>
        <w:rFonts w:ascii="Courier New" w:hAnsi="Courier New" w:cs="Courier New" w:hint="default"/>
      </w:rPr>
    </w:lvl>
    <w:lvl w:ilvl="8" w:tplc="04160005" w:tentative="1">
      <w:start w:val="1"/>
      <w:numFmt w:val="bullet"/>
      <w:lvlText w:val=""/>
      <w:lvlJc w:val="left"/>
      <w:pPr>
        <w:ind w:left="6682" w:hanging="360"/>
      </w:pPr>
      <w:rPr>
        <w:rFonts w:ascii="Wingdings" w:hAnsi="Wingdings" w:hint="default"/>
      </w:rPr>
    </w:lvl>
  </w:abstractNum>
  <w:abstractNum w:abstractNumId="7">
    <w:nsid w:val="77BA7234"/>
    <w:multiLevelType w:val="multilevel"/>
    <w:tmpl w:val="E84655D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97A1906"/>
    <w:multiLevelType w:val="hybridMultilevel"/>
    <w:tmpl w:val="A90E2948"/>
    <w:lvl w:ilvl="0" w:tplc="F4365C56">
      <w:start w:val="1"/>
      <w:numFmt w:val="lowerLetter"/>
      <w:lvlText w:val="(%1)"/>
      <w:lvlJc w:val="left"/>
      <w:pPr>
        <w:ind w:left="5400" w:hanging="3690"/>
      </w:pPr>
      <w:rPr>
        <w:rFonts w:hint="default"/>
      </w:rPr>
    </w:lvl>
    <w:lvl w:ilvl="1" w:tplc="04160019" w:tentative="1">
      <w:start w:val="1"/>
      <w:numFmt w:val="lowerLetter"/>
      <w:lvlText w:val="%2."/>
      <w:lvlJc w:val="left"/>
      <w:pPr>
        <w:ind w:left="2790" w:hanging="360"/>
      </w:pPr>
    </w:lvl>
    <w:lvl w:ilvl="2" w:tplc="0416001B" w:tentative="1">
      <w:start w:val="1"/>
      <w:numFmt w:val="lowerRoman"/>
      <w:lvlText w:val="%3."/>
      <w:lvlJc w:val="right"/>
      <w:pPr>
        <w:ind w:left="3510" w:hanging="180"/>
      </w:pPr>
    </w:lvl>
    <w:lvl w:ilvl="3" w:tplc="0416000F" w:tentative="1">
      <w:start w:val="1"/>
      <w:numFmt w:val="decimal"/>
      <w:lvlText w:val="%4."/>
      <w:lvlJc w:val="left"/>
      <w:pPr>
        <w:ind w:left="4230" w:hanging="360"/>
      </w:pPr>
    </w:lvl>
    <w:lvl w:ilvl="4" w:tplc="04160019" w:tentative="1">
      <w:start w:val="1"/>
      <w:numFmt w:val="lowerLetter"/>
      <w:lvlText w:val="%5."/>
      <w:lvlJc w:val="left"/>
      <w:pPr>
        <w:ind w:left="4950" w:hanging="360"/>
      </w:pPr>
    </w:lvl>
    <w:lvl w:ilvl="5" w:tplc="0416001B" w:tentative="1">
      <w:start w:val="1"/>
      <w:numFmt w:val="lowerRoman"/>
      <w:lvlText w:val="%6."/>
      <w:lvlJc w:val="right"/>
      <w:pPr>
        <w:ind w:left="5670" w:hanging="180"/>
      </w:pPr>
    </w:lvl>
    <w:lvl w:ilvl="6" w:tplc="0416000F" w:tentative="1">
      <w:start w:val="1"/>
      <w:numFmt w:val="decimal"/>
      <w:lvlText w:val="%7."/>
      <w:lvlJc w:val="left"/>
      <w:pPr>
        <w:ind w:left="6390" w:hanging="360"/>
      </w:pPr>
    </w:lvl>
    <w:lvl w:ilvl="7" w:tplc="04160019" w:tentative="1">
      <w:start w:val="1"/>
      <w:numFmt w:val="lowerLetter"/>
      <w:lvlText w:val="%8."/>
      <w:lvlJc w:val="left"/>
      <w:pPr>
        <w:ind w:left="7110" w:hanging="360"/>
      </w:pPr>
    </w:lvl>
    <w:lvl w:ilvl="8" w:tplc="0416001B" w:tentative="1">
      <w:start w:val="1"/>
      <w:numFmt w:val="lowerRoman"/>
      <w:lvlText w:val="%9."/>
      <w:lvlJc w:val="right"/>
      <w:pPr>
        <w:ind w:left="7830" w:hanging="180"/>
      </w:pPr>
    </w:lvl>
  </w:abstractNum>
  <w:num w:numId="1">
    <w:abstractNumId w:val="0"/>
  </w:num>
  <w:num w:numId="2">
    <w:abstractNumId w:val="1"/>
  </w:num>
  <w:num w:numId="3">
    <w:abstractNumId w:val="2"/>
  </w:num>
  <w:num w:numId="4">
    <w:abstractNumId w:val="6"/>
  </w:num>
  <w:num w:numId="5">
    <w:abstractNumId w:val="5"/>
  </w:num>
  <w:num w:numId="6">
    <w:abstractNumId w:val="7"/>
  </w:num>
  <w:num w:numId="7">
    <w:abstractNumId w:val="3"/>
  </w:num>
  <w:num w:numId="8">
    <w:abstractNumId w:val="4"/>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iano Cesario">
    <w15:presenceInfo w15:providerId="Windows Live" w15:userId="9965f50116cd59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284"/>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14"/>
    <w:rsid w:val="00012A04"/>
    <w:rsid w:val="00020E07"/>
    <w:rsid w:val="00024212"/>
    <w:rsid w:val="00036EF7"/>
    <w:rsid w:val="00042F3B"/>
    <w:rsid w:val="0004676C"/>
    <w:rsid w:val="000543B7"/>
    <w:rsid w:val="00071254"/>
    <w:rsid w:val="000742E2"/>
    <w:rsid w:val="00085E18"/>
    <w:rsid w:val="00097A67"/>
    <w:rsid w:val="000B2499"/>
    <w:rsid w:val="000C1F31"/>
    <w:rsid w:val="001234B8"/>
    <w:rsid w:val="001239C4"/>
    <w:rsid w:val="00130936"/>
    <w:rsid w:val="00142A8A"/>
    <w:rsid w:val="00144A67"/>
    <w:rsid w:val="001516CD"/>
    <w:rsid w:val="00164D5D"/>
    <w:rsid w:val="00170830"/>
    <w:rsid w:val="00190536"/>
    <w:rsid w:val="001B5E6A"/>
    <w:rsid w:val="001C7BBB"/>
    <w:rsid w:val="001F2C7C"/>
    <w:rsid w:val="00203594"/>
    <w:rsid w:val="00205799"/>
    <w:rsid w:val="0021402F"/>
    <w:rsid w:val="00215142"/>
    <w:rsid w:val="00246DD3"/>
    <w:rsid w:val="0027139B"/>
    <w:rsid w:val="00274BFA"/>
    <w:rsid w:val="0027507C"/>
    <w:rsid w:val="0027601E"/>
    <w:rsid w:val="002830AC"/>
    <w:rsid w:val="00287FD9"/>
    <w:rsid w:val="002D52D3"/>
    <w:rsid w:val="002F3EC6"/>
    <w:rsid w:val="002F6ED6"/>
    <w:rsid w:val="00301734"/>
    <w:rsid w:val="00330F8B"/>
    <w:rsid w:val="003505FE"/>
    <w:rsid w:val="00350D0A"/>
    <w:rsid w:val="0036225E"/>
    <w:rsid w:val="003677C4"/>
    <w:rsid w:val="00391851"/>
    <w:rsid w:val="003A0C7D"/>
    <w:rsid w:val="003A63B7"/>
    <w:rsid w:val="003D1B5E"/>
    <w:rsid w:val="003D240B"/>
    <w:rsid w:val="003E56A0"/>
    <w:rsid w:val="004006F9"/>
    <w:rsid w:val="00414E07"/>
    <w:rsid w:val="00426D80"/>
    <w:rsid w:val="00481CD5"/>
    <w:rsid w:val="00483167"/>
    <w:rsid w:val="004913AD"/>
    <w:rsid w:val="00491E78"/>
    <w:rsid w:val="00496ACF"/>
    <w:rsid w:val="004972A4"/>
    <w:rsid w:val="004A72BE"/>
    <w:rsid w:val="004C2BFD"/>
    <w:rsid w:val="004C4323"/>
    <w:rsid w:val="004D3A24"/>
    <w:rsid w:val="004D3A40"/>
    <w:rsid w:val="00506972"/>
    <w:rsid w:val="00524D6F"/>
    <w:rsid w:val="00525FCA"/>
    <w:rsid w:val="00547015"/>
    <w:rsid w:val="00552A48"/>
    <w:rsid w:val="00560B32"/>
    <w:rsid w:val="00570D50"/>
    <w:rsid w:val="00581A4A"/>
    <w:rsid w:val="00593F6D"/>
    <w:rsid w:val="005A67AD"/>
    <w:rsid w:val="005C7B7E"/>
    <w:rsid w:val="005D1660"/>
    <w:rsid w:val="00610BB9"/>
    <w:rsid w:val="00611FBE"/>
    <w:rsid w:val="00635F23"/>
    <w:rsid w:val="00645486"/>
    <w:rsid w:val="006476FD"/>
    <w:rsid w:val="006612AC"/>
    <w:rsid w:val="00696694"/>
    <w:rsid w:val="006A4744"/>
    <w:rsid w:val="006E11E4"/>
    <w:rsid w:val="006F0114"/>
    <w:rsid w:val="006F38AF"/>
    <w:rsid w:val="00704826"/>
    <w:rsid w:val="007146E5"/>
    <w:rsid w:val="00717EAB"/>
    <w:rsid w:val="00726D3A"/>
    <w:rsid w:val="007344AB"/>
    <w:rsid w:val="007372F3"/>
    <w:rsid w:val="007730AE"/>
    <w:rsid w:val="00787B05"/>
    <w:rsid w:val="0079691A"/>
    <w:rsid w:val="007A10AA"/>
    <w:rsid w:val="007B6A5D"/>
    <w:rsid w:val="0081652D"/>
    <w:rsid w:val="0087104D"/>
    <w:rsid w:val="00871856"/>
    <w:rsid w:val="00876D9C"/>
    <w:rsid w:val="008825D9"/>
    <w:rsid w:val="00883D22"/>
    <w:rsid w:val="008946CA"/>
    <w:rsid w:val="00895E77"/>
    <w:rsid w:val="008C0DA4"/>
    <w:rsid w:val="008C60A3"/>
    <w:rsid w:val="008D4068"/>
    <w:rsid w:val="008F6EEA"/>
    <w:rsid w:val="00905681"/>
    <w:rsid w:val="00915835"/>
    <w:rsid w:val="00921232"/>
    <w:rsid w:val="00941844"/>
    <w:rsid w:val="00980561"/>
    <w:rsid w:val="0098301A"/>
    <w:rsid w:val="00991E58"/>
    <w:rsid w:val="00995D27"/>
    <w:rsid w:val="009A4C4D"/>
    <w:rsid w:val="009B21C0"/>
    <w:rsid w:val="009B5491"/>
    <w:rsid w:val="009C3E38"/>
    <w:rsid w:val="009C70C5"/>
    <w:rsid w:val="009F29E2"/>
    <w:rsid w:val="00A019A3"/>
    <w:rsid w:val="00A02750"/>
    <w:rsid w:val="00A40574"/>
    <w:rsid w:val="00A72E65"/>
    <w:rsid w:val="00A83D85"/>
    <w:rsid w:val="00A938DD"/>
    <w:rsid w:val="00A96D47"/>
    <w:rsid w:val="00AA2B1D"/>
    <w:rsid w:val="00AC2C38"/>
    <w:rsid w:val="00AD22E3"/>
    <w:rsid w:val="00AE6BF4"/>
    <w:rsid w:val="00B0335C"/>
    <w:rsid w:val="00B05DF0"/>
    <w:rsid w:val="00B26129"/>
    <w:rsid w:val="00B317EB"/>
    <w:rsid w:val="00B335D2"/>
    <w:rsid w:val="00B4028D"/>
    <w:rsid w:val="00B41762"/>
    <w:rsid w:val="00B83D37"/>
    <w:rsid w:val="00BA43F3"/>
    <w:rsid w:val="00BA4437"/>
    <w:rsid w:val="00BA7C04"/>
    <w:rsid w:val="00BB2E2C"/>
    <w:rsid w:val="00BB3EBC"/>
    <w:rsid w:val="00BC5B33"/>
    <w:rsid w:val="00BC5C1F"/>
    <w:rsid w:val="00BD7DA1"/>
    <w:rsid w:val="00BF2ED4"/>
    <w:rsid w:val="00BF6F9A"/>
    <w:rsid w:val="00C0031C"/>
    <w:rsid w:val="00C10988"/>
    <w:rsid w:val="00C442CC"/>
    <w:rsid w:val="00C56FA4"/>
    <w:rsid w:val="00C5701D"/>
    <w:rsid w:val="00C70480"/>
    <w:rsid w:val="00C7341E"/>
    <w:rsid w:val="00C815D6"/>
    <w:rsid w:val="00CC461E"/>
    <w:rsid w:val="00CC787F"/>
    <w:rsid w:val="00CE1780"/>
    <w:rsid w:val="00CE60E0"/>
    <w:rsid w:val="00D3439D"/>
    <w:rsid w:val="00D404E9"/>
    <w:rsid w:val="00D42F2F"/>
    <w:rsid w:val="00D7163E"/>
    <w:rsid w:val="00D81017"/>
    <w:rsid w:val="00DA0579"/>
    <w:rsid w:val="00DC0CCA"/>
    <w:rsid w:val="00DD6821"/>
    <w:rsid w:val="00DF3395"/>
    <w:rsid w:val="00E1450B"/>
    <w:rsid w:val="00E274CE"/>
    <w:rsid w:val="00E53162"/>
    <w:rsid w:val="00E61A51"/>
    <w:rsid w:val="00E92F36"/>
    <w:rsid w:val="00E93374"/>
    <w:rsid w:val="00EA45DE"/>
    <w:rsid w:val="00EA4B57"/>
    <w:rsid w:val="00ED04EC"/>
    <w:rsid w:val="00ED619F"/>
    <w:rsid w:val="00EE29F8"/>
    <w:rsid w:val="00EF03E2"/>
    <w:rsid w:val="00F0149E"/>
    <w:rsid w:val="00F11289"/>
    <w:rsid w:val="00F11BBD"/>
    <w:rsid w:val="00F12674"/>
    <w:rsid w:val="00F137FE"/>
    <w:rsid w:val="00F24FE9"/>
    <w:rsid w:val="00F269E3"/>
    <w:rsid w:val="00F26B07"/>
    <w:rsid w:val="00F26CFA"/>
    <w:rsid w:val="00F534A4"/>
    <w:rsid w:val="00F57DA2"/>
    <w:rsid w:val="00F60A01"/>
    <w:rsid w:val="00F74043"/>
    <w:rsid w:val="00F91289"/>
    <w:rsid w:val="00F918F2"/>
    <w:rsid w:val="00FA750F"/>
    <w:rsid w:val="00FC0C54"/>
    <w:rsid w:val="00FC41B8"/>
    <w:rsid w:val="00FC6806"/>
    <w:rsid w:val="00FE6AAA"/>
    <w:rsid w:val="00FF77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B7D52"/>
  <w15:docId w15:val="{F4D3793C-3283-4D84-8272-492AB6670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35C"/>
    <w:pPr>
      <w:spacing w:after="0" w:line="360" w:lineRule="auto"/>
      <w:ind w:firstLine="709"/>
      <w:jc w:val="both"/>
    </w:pPr>
    <w:rPr>
      <w:rFonts w:ascii="Times New Roman" w:hAnsi="Times New Roman"/>
      <w:sz w:val="24"/>
    </w:rPr>
  </w:style>
  <w:style w:type="paragraph" w:styleId="Ttulo1">
    <w:name w:val="heading 1"/>
    <w:basedOn w:val="Normal"/>
    <w:next w:val="Normal"/>
    <w:link w:val="Ttulo1Char"/>
    <w:uiPriority w:val="9"/>
    <w:qFormat/>
    <w:rsid w:val="00274BFA"/>
    <w:pPr>
      <w:keepNext/>
      <w:keepLines/>
      <w:numPr>
        <w:numId w:val="2"/>
      </w:numPr>
      <w:spacing w:after="360"/>
      <w:jc w:val="center"/>
      <w:outlineLvl w:val="0"/>
    </w:pPr>
    <w:rPr>
      <w:rFonts w:eastAsiaTheme="majorEastAsia" w:cstheme="majorBidi"/>
      <w:b/>
      <w:bCs/>
      <w:caps/>
      <w:sz w:val="28"/>
      <w:szCs w:val="28"/>
    </w:rPr>
  </w:style>
  <w:style w:type="paragraph" w:styleId="Ttulo2">
    <w:name w:val="heading 2"/>
    <w:basedOn w:val="Normal"/>
    <w:next w:val="Normal"/>
    <w:link w:val="Ttulo2Char"/>
    <w:uiPriority w:val="9"/>
    <w:unhideWhenUsed/>
    <w:qFormat/>
    <w:rsid w:val="00ED04EC"/>
    <w:pPr>
      <w:keepNext/>
      <w:keepLines/>
      <w:numPr>
        <w:ilvl w:val="1"/>
        <w:numId w:val="2"/>
      </w:numPr>
      <w:spacing w:before="240" w:after="120"/>
      <w:outlineLvl w:val="1"/>
    </w:pPr>
    <w:rPr>
      <w:rFonts w:eastAsiaTheme="majorEastAsia" w:cstheme="majorBidi"/>
      <w:b/>
      <w:bCs/>
      <w:caps/>
      <w:szCs w:val="26"/>
    </w:rPr>
  </w:style>
  <w:style w:type="paragraph" w:styleId="Ttulo3">
    <w:name w:val="heading 3"/>
    <w:basedOn w:val="Normal"/>
    <w:next w:val="Normal"/>
    <w:link w:val="Ttulo3Char"/>
    <w:uiPriority w:val="9"/>
    <w:unhideWhenUsed/>
    <w:qFormat/>
    <w:rsid w:val="00274BFA"/>
    <w:pPr>
      <w:keepNext/>
      <w:keepLines/>
      <w:numPr>
        <w:ilvl w:val="2"/>
        <w:numId w:val="2"/>
      </w:numPr>
      <w:spacing w:before="240" w:after="120"/>
      <w:outlineLvl w:val="2"/>
    </w:pPr>
    <w:rPr>
      <w:rFonts w:eastAsiaTheme="majorEastAsia" w:cstheme="majorBidi"/>
      <w:b/>
      <w:bCs/>
      <w:caps/>
    </w:rPr>
  </w:style>
  <w:style w:type="paragraph" w:styleId="Ttulo4">
    <w:name w:val="heading 4"/>
    <w:basedOn w:val="Normal"/>
    <w:next w:val="Normal"/>
    <w:link w:val="Ttulo4Char"/>
    <w:uiPriority w:val="9"/>
    <w:unhideWhenUsed/>
    <w:qFormat/>
    <w:rsid w:val="00274BFA"/>
    <w:pPr>
      <w:keepNext/>
      <w:keepLines/>
      <w:numPr>
        <w:ilvl w:val="3"/>
        <w:numId w:val="2"/>
      </w:numPr>
      <w:spacing w:before="240" w:after="120"/>
      <w:outlineLvl w:val="3"/>
    </w:pPr>
    <w:rPr>
      <w:rFonts w:eastAsiaTheme="majorEastAsia" w:cstheme="majorBidi"/>
      <w:b/>
      <w:bCs/>
      <w:iCs/>
      <w:caps/>
    </w:rPr>
  </w:style>
  <w:style w:type="paragraph" w:styleId="Ttulo5">
    <w:name w:val="heading 5"/>
    <w:basedOn w:val="Normal"/>
    <w:next w:val="Normal"/>
    <w:link w:val="Ttulo5Char"/>
    <w:uiPriority w:val="9"/>
    <w:unhideWhenUsed/>
    <w:qFormat/>
    <w:rsid w:val="00274BFA"/>
    <w:pPr>
      <w:keepNext/>
      <w:keepLines/>
      <w:numPr>
        <w:ilvl w:val="4"/>
        <w:numId w:val="2"/>
      </w:numPr>
      <w:spacing w:before="240" w:after="120"/>
      <w:outlineLvl w:val="4"/>
    </w:pPr>
    <w:rPr>
      <w:rFonts w:eastAsiaTheme="majorEastAsia" w:cstheme="majorBidi"/>
      <w:b/>
      <w:caps/>
    </w:rPr>
  </w:style>
  <w:style w:type="paragraph" w:styleId="Ttulo6">
    <w:name w:val="heading 6"/>
    <w:basedOn w:val="Normal"/>
    <w:next w:val="Normal"/>
    <w:link w:val="Ttulo6Char"/>
    <w:uiPriority w:val="9"/>
    <w:unhideWhenUsed/>
    <w:qFormat/>
    <w:rsid w:val="00274BFA"/>
    <w:pPr>
      <w:keepNext/>
      <w:keepLines/>
      <w:numPr>
        <w:ilvl w:val="5"/>
        <w:numId w:val="2"/>
      </w:numPr>
      <w:spacing w:before="240" w:after="120"/>
      <w:outlineLvl w:val="5"/>
    </w:pPr>
    <w:rPr>
      <w:rFonts w:eastAsiaTheme="majorEastAsia" w:cstheme="majorBidi"/>
      <w:b/>
      <w:iCs/>
      <w:caps/>
    </w:rPr>
  </w:style>
  <w:style w:type="paragraph" w:styleId="Ttulo7">
    <w:name w:val="heading 7"/>
    <w:basedOn w:val="Normal"/>
    <w:next w:val="Normal"/>
    <w:link w:val="Ttulo7Char"/>
    <w:uiPriority w:val="9"/>
    <w:unhideWhenUsed/>
    <w:qFormat/>
    <w:rsid w:val="00274BFA"/>
    <w:pPr>
      <w:keepNext/>
      <w:keepLines/>
      <w:numPr>
        <w:ilvl w:val="6"/>
        <w:numId w:val="2"/>
      </w:numPr>
      <w:spacing w:before="240" w:after="120"/>
      <w:outlineLvl w:val="6"/>
    </w:pPr>
    <w:rPr>
      <w:rFonts w:eastAsiaTheme="majorEastAsia" w:cstheme="majorBidi"/>
      <w:b/>
      <w:iCs/>
      <w:caps/>
    </w:rPr>
  </w:style>
  <w:style w:type="paragraph" w:styleId="Ttulo8">
    <w:name w:val="heading 8"/>
    <w:basedOn w:val="Normal"/>
    <w:next w:val="Normal"/>
    <w:link w:val="Ttulo8Char"/>
    <w:uiPriority w:val="9"/>
    <w:unhideWhenUsed/>
    <w:qFormat/>
    <w:rsid w:val="00274BFA"/>
    <w:pPr>
      <w:keepNext/>
      <w:keepLines/>
      <w:numPr>
        <w:ilvl w:val="7"/>
        <w:numId w:val="2"/>
      </w:numPr>
      <w:spacing w:before="240" w:after="120"/>
      <w:outlineLvl w:val="7"/>
    </w:pPr>
    <w:rPr>
      <w:rFonts w:eastAsiaTheme="majorEastAsia" w:cstheme="majorBidi"/>
      <w:b/>
      <w:caps/>
      <w:szCs w:val="20"/>
    </w:rPr>
  </w:style>
  <w:style w:type="paragraph" w:styleId="Ttulo9">
    <w:name w:val="heading 9"/>
    <w:basedOn w:val="Normal"/>
    <w:next w:val="Normal"/>
    <w:link w:val="Ttulo9Char"/>
    <w:uiPriority w:val="9"/>
    <w:unhideWhenUsed/>
    <w:qFormat/>
    <w:rsid w:val="00274BFA"/>
    <w:pPr>
      <w:keepNext/>
      <w:keepLines/>
      <w:numPr>
        <w:ilvl w:val="8"/>
        <w:numId w:val="2"/>
      </w:numPr>
      <w:spacing w:before="240" w:after="120"/>
      <w:outlineLvl w:val="8"/>
    </w:pPr>
    <w:rPr>
      <w:rFonts w:eastAsiaTheme="majorEastAsia" w:cstheme="majorBidi"/>
      <w:b/>
      <w:iCs/>
      <w:cap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74BFA"/>
    <w:rPr>
      <w:rFonts w:ascii="Times New Roman" w:eastAsiaTheme="majorEastAsia" w:hAnsi="Times New Roman" w:cstheme="majorBidi"/>
      <w:b/>
      <w:bCs/>
      <w:caps/>
      <w:sz w:val="28"/>
      <w:szCs w:val="28"/>
    </w:rPr>
  </w:style>
  <w:style w:type="character" w:customStyle="1" w:styleId="Ttulo2Char">
    <w:name w:val="Título 2 Char"/>
    <w:basedOn w:val="Fontepargpadro"/>
    <w:link w:val="Ttulo2"/>
    <w:uiPriority w:val="9"/>
    <w:rsid w:val="00ED04EC"/>
    <w:rPr>
      <w:rFonts w:ascii="Times New Roman" w:eastAsiaTheme="majorEastAsia" w:hAnsi="Times New Roman" w:cstheme="majorBidi"/>
      <w:b/>
      <w:bCs/>
      <w:caps/>
      <w:sz w:val="24"/>
      <w:szCs w:val="26"/>
    </w:rPr>
  </w:style>
  <w:style w:type="character" w:customStyle="1" w:styleId="Ttulo3Char">
    <w:name w:val="Título 3 Char"/>
    <w:basedOn w:val="Fontepargpadro"/>
    <w:link w:val="Ttulo3"/>
    <w:uiPriority w:val="9"/>
    <w:rsid w:val="00274BFA"/>
    <w:rPr>
      <w:rFonts w:ascii="Times New Roman" w:eastAsiaTheme="majorEastAsia" w:hAnsi="Times New Roman" w:cstheme="majorBidi"/>
      <w:b/>
      <w:bCs/>
      <w:caps/>
      <w:sz w:val="24"/>
    </w:rPr>
  </w:style>
  <w:style w:type="character" w:customStyle="1" w:styleId="Ttulo4Char">
    <w:name w:val="Título 4 Char"/>
    <w:basedOn w:val="Fontepargpadro"/>
    <w:link w:val="Ttulo4"/>
    <w:uiPriority w:val="9"/>
    <w:rsid w:val="00274BFA"/>
    <w:rPr>
      <w:rFonts w:ascii="Times New Roman" w:eastAsiaTheme="majorEastAsia" w:hAnsi="Times New Roman" w:cstheme="majorBidi"/>
      <w:b/>
      <w:bCs/>
      <w:iCs/>
      <w:caps/>
      <w:sz w:val="24"/>
    </w:rPr>
  </w:style>
  <w:style w:type="character" w:customStyle="1" w:styleId="Ttulo5Char">
    <w:name w:val="Título 5 Char"/>
    <w:basedOn w:val="Fontepargpadro"/>
    <w:link w:val="Ttulo5"/>
    <w:uiPriority w:val="9"/>
    <w:rsid w:val="00274BFA"/>
    <w:rPr>
      <w:rFonts w:ascii="Times New Roman" w:eastAsiaTheme="majorEastAsia" w:hAnsi="Times New Roman" w:cstheme="majorBidi"/>
      <w:b/>
      <w:caps/>
      <w:sz w:val="24"/>
    </w:rPr>
  </w:style>
  <w:style w:type="character" w:customStyle="1" w:styleId="Ttulo6Char">
    <w:name w:val="Título 6 Char"/>
    <w:basedOn w:val="Fontepargpadro"/>
    <w:link w:val="Ttulo6"/>
    <w:uiPriority w:val="9"/>
    <w:rsid w:val="00274BFA"/>
    <w:rPr>
      <w:rFonts w:ascii="Times New Roman" w:eastAsiaTheme="majorEastAsia" w:hAnsi="Times New Roman" w:cstheme="majorBidi"/>
      <w:b/>
      <w:iCs/>
      <w:caps/>
      <w:sz w:val="24"/>
    </w:rPr>
  </w:style>
  <w:style w:type="character" w:customStyle="1" w:styleId="Ttulo7Char">
    <w:name w:val="Título 7 Char"/>
    <w:basedOn w:val="Fontepargpadro"/>
    <w:link w:val="Ttulo7"/>
    <w:uiPriority w:val="9"/>
    <w:rsid w:val="00274BFA"/>
    <w:rPr>
      <w:rFonts w:ascii="Times New Roman" w:eastAsiaTheme="majorEastAsia" w:hAnsi="Times New Roman" w:cstheme="majorBidi"/>
      <w:b/>
      <w:iCs/>
      <w:caps/>
      <w:sz w:val="24"/>
    </w:rPr>
  </w:style>
  <w:style w:type="character" w:customStyle="1" w:styleId="Ttulo8Char">
    <w:name w:val="Título 8 Char"/>
    <w:basedOn w:val="Fontepargpadro"/>
    <w:link w:val="Ttulo8"/>
    <w:uiPriority w:val="9"/>
    <w:rsid w:val="00274BFA"/>
    <w:rPr>
      <w:rFonts w:ascii="Times New Roman" w:eastAsiaTheme="majorEastAsia" w:hAnsi="Times New Roman" w:cstheme="majorBidi"/>
      <w:b/>
      <w:caps/>
      <w:sz w:val="24"/>
      <w:szCs w:val="20"/>
    </w:rPr>
  </w:style>
  <w:style w:type="character" w:customStyle="1" w:styleId="Ttulo9Char">
    <w:name w:val="Título 9 Char"/>
    <w:basedOn w:val="Fontepargpadro"/>
    <w:link w:val="Ttulo9"/>
    <w:uiPriority w:val="9"/>
    <w:rsid w:val="00274BFA"/>
    <w:rPr>
      <w:rFonts w:ascii="Times New Roman" w:eastAsiaTheme="majorEastAsia" w:hAnsi="Times New Roman" w:cstheme="majorBidi"/>
      <w:b/>
      <w:iCs/>
      <w:caps/>
      <w:sz w:val="24"/>
      <w:szCs w:val="20"/>
    </w:rPr>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character" w:customStyle="1" w:styleId="TtulosChar">
    <w:name w:val="Títulos Char"/>
    <w:basedOn w:val="Fontepargpadro"/>
    <w:link w:val="Ttulos"/>
    <w:rsid w:val="007344AB"/>
    <w:rPr>
      <w:rFonts w:ascii="Times New Roman" w:hAnsi="Times New Roman" w:cs="Arial"/>
      <w:b/>
      <w:color w:val="000000"/>
      <w:sz w:val="26"/>
      <w:szCs w:val="20"/>
    </w:rPr>
  </w:style>
  <w:style w:type="paragraph" w:customStyle="1" w:styleId="TextoSimples">
    <w:name w:val="TextoSimples"/>
    <w:next w:val="Normal"/>
    <w:link w:val="TextoSimplesChar"/>
    <w:qFormat/>
    <w:rsid w:val="00483167"/>
    <w:pPr>
      <w:spacing w:after="0" w:line="360" w:lineRule="auto"/>
    </w:pPr>
    <w:rPr>
      <w:rFonts w:ascii="Times New Roman" w:hAnsi="Times New Roman"/>
      <w:sz w:val="24"/>
      <w:szCs w:val="24"/>
    </w:rPr>
  </w:style>
  <w:style w:type="character" w:customStyle="1" w:styleId="TextoSimplesChar">
    <w:name w:val="TextoSimples Char"/>
    <w:basedOn w:val="TtulosChar"/>
    <w:link w:val="TextoSimples"/>
    <w:rsid w:val="00483167"/>
    <w:rPr>
      <w:rFonts w:ascii="Times New Roman" w:hAnsi="Times New Roman" w:cs="Arial"/>
      <w:b/>
      <w:color w:val="000000"/>
      <w:sz w:val="24"/>
      <w:szCs w:val="24"/>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FiguraEtabelaChar">
    <w:name w:val="FiguraEtabela Char"/>
    <w:basedOn w:val="TextoSimplesChar"/>
    <w:link w:val="FiguraEtabela"/>
    <w:rsid w:val="0087104D"/>
    <w:rPr>
      <w:rFonts w:ascii="Helvetica" w:hAnsi="Helvetica" w:cs="Arial"/>
      <w:b/>
      <w:color w:val="000000"/>
      <w:sz w:val="20"/>
      <w:szCs w:val="20"/>
    </w:rPr>
  </w:style>
  <w:style w:type="character" w:styleId="TtulodoLivro">
    <w:name w:val="Book Title"/>
    <w:basedOn w:val="Fontepargpadro"/>
    <w:uiPriority w:val="33"/>
    <w:qFormat/>
    <w:rsid w:val="00496ACF"/>
    <w:rPr>
      <w:b/>
      <w:bCs/>
      <w:smallCaps/>
      <w:spacing w:val="5"/>
    </w:rPr>
  </w:style>
  <w:style w:type="character" w:styleId="TextodoEspaoReservado">
    <w:name w:val="Placeholder Text"/>
    <w:basedOn w:val="Fontepargpadro"/>
    <w:uiPriority w:val="99"/>
    <w:semiHidden/>
    <w:rsid w:val="00496ACF"/>
    <w:rPr>
      <w:color w:val="808080"/>
    </w:rPr>
  </w:style>
  <w:style w:type="paragraph" w:styleId="Textodebalo">
    <w:name w:val="Balloon Text"/>
    <w:basedOn w:val="Normal"/>
    <w:link w:val="TextodebaloChar"/>
    <w:uiPriority w:val="99"/>
    <w:semiHidden/>
    <w:unhideWhenUsed/>
    <w:rsid w:val="00496AC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character" w:customStyle="1" w:styleId="FigurasChar">
    <w:name w:val="Figuras Char"/>
    <w:basedOn w:val="TtulosChar"/>
    <w:link w:val="Figuras"/>
    <w:rsid w:val="00AE6BF4"/>
    <w:rPr>
      <w:rFonts w:ascii="Times New Roman" w:hAnsi="Times New Roman" w:cs="Arial"/>
      <w:b/>
      <w:color w:val="000000"/>
      <w:sz w:val="20"/>
      <w:szCs w:val="20"/>
    </w:rPr>
  </w:style>
  <w:style w:type="paragraph" w:styleId="Cabealho">
    <w:name w:val="header"/>
    <w:basedOn w:val="Normal"/>
    <w:link w:val="CabealhoChar"/>
    <w:uiPriority w:val="99"/>
    <w:unhideWhenUsed/>
    <w:rsid w:val="00426D80"/>
    <w:pPr>
      <w:tabs>
        <w:tab w:val="center" w:pos="4252"/>
        <w:tab w:val="right" w:pos="8504"/>
      </w:tabs>
      <w:spacing w:line="240" w:lineRule="auto"/>
    </w:pPr>
  </w:style>
  <w:style w:type="character" w:customStyle="1" w:styleId="CabealhoChar">
    <w:name w:val="Cabeçalho Char"/>
    <w:basedOn w:val="Fontepargpadro"/>
    <w:link w:val="Cabealho"/>
    <w:uiPriority w:val="99"/>
    <w:rsid w:val="00426D80"/>
  </w:style>
  <w:style w:type="paragraph" w:styleId="Rodap">
    <w:name w:val="footer"/>
    <w:basedOn w:val="Normal"/>
    <w:link w:val="RodapChar1"/>
    <w:uiPriority w:val="99"/>
    <w:semiHidden/>
    <w:unhideWhenUsed/>
    <w:rsid w:val="00EA4B57"/>
    <w:pPr>
      <w:tabs>
        <w:tab w:val="center" w:pos="4252"/>
        <w:tab w:val="right" w:pos="8504"/>
      </w:tabs>
      <w:spacing w:line="240" w:lineRule="auto"/>
    </w:pPr>
  </w:style>
  <w:style w:type="character" w:customStyle="1" w:styleId="RodapChar1">
    <w:name w:val="Rodapé Char1"/>
    <w:basedOn w:val="Fontepargpadro"/>
    <w:link w:val="Rodap"/>
    <w:uiPriority w:val="99"/>
    <w:semiHidden/>
    <w:rsid w:val="00EA4B57"/>
  </w:style>
  <w:style w:type="paragraph" w:customStyle="1" w:styleId="Seo">
    <w:name w:val="Seção"/>
    <w:basedOn w:val="Ttulos"/>
    <w:link w:val="SeoChar"/>
    <w:rsid w:val="00483167"/>
    <w:pPr>
      <w:spacing w:after="0" w:line="360" w:lineRule="auto"/>
      <w:jc w:val="center"/>
    </w:pPr>
    <w:rPr>
      <w:b w:val="0"/>
      <w:caps/>
      <w:sz w:val="24"/>
    </w:rPr>
  </w:style>
  <w:style w:type="character" w:customStyle="1" w:styleId="SeoChar">
    <w:name w:val="Seção Char"/>
    <w:basedOn w:val="TtulosChar"/>
    <w:link w:val="Seo"/>
    <w:rsid w:val="00483167"/>
    <w:rPr>
      <w:rFonts w:ascii="Times New Roman" w:hAnsi="Times New Roman" w:cs="Arial"/>
      <w:b/>
      <w:caps/>
      <w:color w:val="000000"/>
      <w:sz w:val="24"/>
      <w:szCs w:val="20"/>
    </w:rPr>
  </w:style>
  <w:style w:type="paragraph" w:customStyle="1" w:styleId="Sub-seo">
    <w:name w:val="Sub-seção"/>
    <w:basedOn w:val="Seo"/>
    <w:link w:val="Sub-seoChar"/>
    <w:rsid w:val="007344AB"/>
    <w:pPr>
      <w:spacing w:before="30"/>
    </w:pPr>
  </w:style>
  <w:style w:type="character" w:customStyle="1" w:styleId="Sub-seoChar">
    <w:name w:val="Sub-seção Char"/>
    <w:basedOn w:val="Seo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character" w:customStyle="1" w:styleId="TabelaChar">
    <w:name w:val="Tabela Char"/>
    <w:basedOn w:val="FigurasChar"/>
    <w:link w:val="Tabela"/>
    <w:rsid w:val="00FC6806"/>
    <w:rPr>
      <w:rFonts w:ascii="Times New Roman" w:hAnsi="Times New Roman" w:cs="Arial"/>
      <w:b/>
      <w:color w:val="000000"/>
      <w:sz w:val="20"/>
      <w:szCs w:val="20"/>
    </w:rPr>
  </w:style>
  <w:style w:type="table" w:styleId="Tabelacomgrade">
    <w:name w:val="Table Grid"/>
    <w:basedOn w:val="Tabelanormal"/>
    <w:uiPriority w:val="59"/>
    <w:rsid w:val="00FC68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Rodap1">
    <w:name w:val="Rodapé1"/>
    <w:basedOn w:val="Rodap"/>
    <w:link w:val="RodapChar"/>
    <w:rsid w:val="00ED619F"/>
    <w:pPr>
      <w:ind w:left="1701"/>
    </w:pPr>
  </w:style>
  <w:style w:type="character" w:customStyle="1" w:styleId="RodapChar">
    <w:name w:val="Rodapé Char"/>
    <w:basedOn w:val="RodapChar1"/>
    <w:link w:val="Rodap1"/>
    <w:rsid w:val="00ED619F"/>
  </w:style>
  <w:style w:type="paragraph" w:styleId="MapadoDocumento">
    <w:name w:val="Document Map"/>
    <w:basedOn w:val="Normal"/>
    <w:link w:val="MapadoDocumentoChar"/>
    <w:uiPriority w:val="99"/>
    <w:semiHidden/>
    <w:unhideWhenUsed/>
    <w:rsid w:val="00941844"/>
    <w:pPr>
      <w:spacing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41844"/>
    <w:rPr>
      <w:rFonts w:ascii="Tahoma" w:hAnsi="Tahoma" w:cs="Tahoma"/>
      <w:sz w:val="16"/>
      <w:szCs w:val="16"/>
    </w:rPr>
  </w:style>
  <w:style w:type="character" w:styleId="Refdecomentrio">
    <w:name w:val="annotation reference"/>
    <w:basedOn w:val="Fontepargpadro"/>
    <w:uiPriority w:val="99"/>
    <w:semiHidden/>
    <w:unhideWhenUsed/>
    <w:rsid w:val="00525FCA"/>
    <w:rPr>
      <w:sz w:val="16"/>
      <w:szCs w:val="16"/>
    </w:rPr>
  </w:style>
  <w:style w:type="paragraph" w:styleId="Textodecomentrio">
    <w:name w:val="annotation text"/>
    <w:basedOn w:val="Normal"/>
    <w:link w:val="TextodecomentrioChar"/>
    <w:uiPriority w:val="99"/>
    <w:semiHidden/>
    <w:unhideWhenUsed/>
    <w:rsid w:val="00525FC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25FCA"/>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525FCA"/>
    <w:rPr>
      <w:b/>
      <w:bCs/>
    </w:rPr>
  </w:style>
  <w:style w:type="character" w:customStyle="1" w:styleId="AssuntodocomentrioChar">
    <w:name w:val="Assunto do comentário Char"/>
    <w:basedOn w:val="TextodecomentrioChar"/>
    <w:link w:val="Assuntodocomentrio"/>
    <w:uiPriority w:val="99"/>
    <w:semiHidden/>
    <w:rsid w:val="00525FCA"/>
    <w:rPr>
      <w:rFonts w:ascii="Times New Roman" w:hAnsi="Times New Roman"/>
      <w:b/>
      <w:bCs/>
      <w:sz w:val="20"/>
      <w:szCs w:val="20"/>
    </w:rPr>
  </w:style>
  <w:style w:type="paragraph" w:styleId="PargrafodaLista">
    <w:name w:val="List Paragraph"/>
    <w:basedOn w:val="Normal"/>
    <w:uiPriority w:val="34"/>
    <w:qFormat/>
    <w:rsid w:val="009C70C5"/>
    <w:pPr>
      <w:ind w:left="720"/>
      <w:contextualSpacing/>
    </w:pPr>
  </w:style>
  <w:style w:type="table" w:styleId="GradeMdia3-nfase4">
    <w:name w:val="Medium Grid 3 Accent 4"/>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2">
    <w:name w:val="Medium Grid 3 Accent 2"/>
    <w:basedOn w:val="Tabela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Legenda">
    <w:name w:val="caption"/>
    <w:basedOn w:val="Normal"/>
    <w:next w:val="Normal"/>
    <w:unhideWhenUsed/>
    <w:qFormat/>
    <w:rsid w:val="006E11E4"/>
    <w:pPr>
      <w:spacing w:after="200" w:line="240" w:lineRule="auto"/>
      <w:ind w:firstLine="0"/>
      <w:jc w:val="center"/>
    </w:pPr>
    <w:rPr>
      <w:b/>
      <w:bCs/>
      <w:szCs w:val="18"/>
    </w:rPr>
  </w:style>
  <w:style w:type="paragraph" w:styleId="CabealhodoSumrio">
    <w:name w:val="TOC Heading"/>
    <w:basedOn w:val="Ttulo1"/>
    <w:next w:val="Normal"/>
    <w:uiPriority w:val="39"/>
    <w:unhideWhenUsed/>
    <w:qFormat/>
    <w:rsid w:val="00144A67"/>
    <w:pPr>
      <w:numPr>
        <w:numId w:val="0"/>
      </w:numPr>
      <w:outlineLvl w:val="9"/>
    </w:pPr>
  </w:style>
  <w:style w:type="paragraph" w:styleId="Sumrio1">
    <w:name w:val="toc 1"/>
    <w:basedOn w:val="Normal"/>
    <w:next w:val="Normal"/>
    <w:autoRedefine/>
    <w:uiPriority w:val="39"/>
    <w:unhideWhenUsed/>
    <w:qFormat/>
    <w:rsid w:val="002F6ED6"/>
    <w:pPr>
      <w:spacing w:after="100"/>
      <w:ind w:firstLine="0"/>
    </w:pPr>
  </w:style>
  <w:style w:type="paragraph" w:styleId="Sumrio2">
    <w:name w:val="toc 2"/>
    <w:basedOn w:val="Normal"/>
    <w:next w:val="Normal"/>
    <w:autoRedefine/>
    <w:uiPriority w:val="39"/>
    <w:unhideWhenUsed/>
    <w:qFormat/>
    <w:rsid w:val="00CC461E"/>
    <w:pPr>
      <w:tabs>
        <w:tab w:val="right" w:leader="dot" w:pos="9061"/>
      </w:tabs>
      <w:spacing w:after="100"/>
      <w:ind w:left="284" w:firstLine="0"/>
    </w:pPr>
  </w:style>
  <w:style w:type="paragraph" w:styleId="Sumrio3">
    <w:name w:val="toc 3"/>
    <w:basedOn w:val="Normal"/>
    <w:next w:val="Normal"/>
    <w:autoRedefine/>
    <w:uiPriority w:val="39"/>
    <w:unhideWhenUsed/>
    <w:qFormat/>
    <w:rsid w:val="00CC461E"/>
    <w:pPr>
      <w:spacing w:after="100"/>
      <w:ind w:left="567" w:firstLine="0"/>
    </w:pPr>
  </w:style>
  <w:style w:type="character" w:styleId="Hyperlink">
    <w:name w:val="Hyperlink"/>
    <w:basedOn w:val="Fontepargpadro"/>
    <w:uiPriority w:val="99"/>
    <w:unhideWhenUsed/>
    <w:rsid w:val="000742E2"/>
    <w:rPr>
      <w:color w:val="0000FF" w:themeColor="hyperlink"/>
      <w:u w:val="single"/>
    </w:rPr>
  </w:style>
  <w:style w:type="paragraph" w:styleId="ndicedeilustraes">
    <w:name w:val="table of figures"/>
    <w:basedOn w:val="Normal"/>
    <w:next w:val="Normal"/>
    <w:uiPriority w:val="99"/>
    <w:unhideWhenUsed/>
    <w:rsid w:val="002F6ED6"/>
    <w:pPr>
      <w:ind w:firstLine="0"/>
    </w:pPr>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basedOn w:val="Fontepargpadro"/>
    <w:link w:val="RefernciasBibliogrficas"/>
    <w:rsid w:val="00F24FE9"/>
    <w:rPr>
      <w:rFonts w:ascii="Times New Roman" w:hAnsi="Times New Roman"/>
      <w:sz w:val="24"/>
    </w:rPr>
  </w:style>
  <w:style w:type="paragraph" w:styleId="Textodenotaderodap">
    <w:name w:val="footnote text"/>
    <w:basedOn w:val="Normal"/>
    <w:link w:val="TextodenotaderodapChar"/>
    <w:rsid w:val="00DA0579"/>
    <w:pPr>
      <w:spacing w:line="240" w:lineRule="auto"/>
      <w:ind w:firstLine="202"/>
    </w:pPr>
    <w:rPr>
      <w:rFonts w:eastAsia="Times New Roman" w:cs="Times New Roman"/>
      <w:sz w:val="16"/>
      <w:szCs w:val="16"/>
      <w:lang w:val="en-US"/>
    </w:rPr>
  </w:style>
  <w:style w:type="character" w:customStyle="1" w:styleId="TextodenotaderodapChar">
    <w:name w:val="Texto de nota de rodapé Char"/>
    <w:basedOn w:val="Fontepargpadro"/>
    <w:link w:val="Textodenotaderodap"/>
    <w:rsid w:val="00DA0579"/>
    <w:rPr>
      <w:rFonts w:ascii="Times New Roman" w:eastAsia="Times New Roman" w:hAnsi="Times New Roman" w:cs="Times New Roman"/>
      <w:sz w:val="16"/>
      <w:szCs w:val="16"/>
      <w:lang w:val="en-US"/>
    </w:rPr>
  </w:style>
  <w:style w:type="character" w:styleId="Refdenotaderodap">
    <w:name w:val="footnote reference"/>
    <w:basedOn w:val="Fontepargpadro"/>
    <w:rsid w:val="00DA0579"/>
    <w:rPr>
      <w:vertAlign w:val="superscript"/>
    </w:rPr>
  </w:style>
  <w:style w:type="paragraph" w:customStyle="1" w:styleId="Bibliografia1">
    <w:name w:val="Bibliografia1"/>
    <w:basedOn w:val="Normal"/>
    <w:link w:val="BibliographyChar"/>
    <w:qFormat/>
    <w:rsid w:val="00D3439D"/>
    <w:pPr>
      <w:spacing w:after="360"/>
      <w:ind w:firstLine="0"/>
      <w:jc w:val="center"/>
    </w:pPr>
    <w:rPr>
      <w:b/>
      <w:caps/>
      <w:sz w:val="28"/>
      <w:szCs w:val="28"/>
      <w:lang w:val="en-US"/>
    </w:rPr>
  </w:style>
  <w:style w:type="character" w:customStyle="1" w:styleId="BibliographyChar">
    <w:name w:val="Bibliography Char"/>
    <w:basedOn w:val="Fontepargpadro"/>
    <w:link w:val="Bibliografia1"/>
    <w:rsid w:val="00D3439D"/>
    <w:rPr>
      <w:rFonts w:ascii="Times New Roman" w:hAnsi="Times New Roman"/>
      <w:b/>
      <w:caps/>
      <w:sz w:val="28"/>
      <w:szCs w:val="28"/>
      <w:lang w:val="en-US"/>
    </w:rPr>
  </w:style>
  <w:style w:type="paragraph" w:customStyle="1" w:styleId="bulletlist">
    <w:name w:val="bullet list"/>
    <w:basedOn w:val="Corpodetexto"/>
    <w:rsid w:val="00DA0579"/>
    <w:pPr>
      <w:tabs>
        <w:tab w:val="left" w:pos="648"/>
      </w:tabs>
      <w:suppressAutoHyphens/>
      <w:spacing w:after="6" w:line="240" w:lineRule="auto"/>
      <w:ind w:left="648" w:firstLine="0"/>
    </w:pPr>
    <w:rPr>
      <w:rFonts w:eastAsia="SimSun" w:cs="Times New Roman"/>
      <w:spacing w:val="-1"/>
      <w:sz w:val="20"/>
      <w:szCs w:val="20"/>
      <w:lang w:val="en-US" w:eastAsia="zh-CN"/>
    </w:rPr>
  </w:style>
  <w:style w:type="paragraph" w:styleId="Corpodetexto">
    <w:name w:val="Body Text"/>
    <w:basedOn w:val="Normal"/>
    <w:link w:val="CorpodetextoChar"/>
    <w:uiPriority w:val="99"/>
    <w:semiHidden/>
    <w:unhideWhenUsed/>
    <w:rsid w:val="00DA0579"/>
    <w:pPr>
      <w:spacing w:after="120"/>
    </w:pPr>
  </w:style>
  <w:style w:type="character" w:customStyle="1" w:styleId="CorpodetextoChar">
    <w:name w:val="Corpo de texto Char"/>
    <w:basedOn w:val="Fontepargpadro"/>
    <w:link w:val="Corpodetexto"/>
    <w:uiPriority w:val="99"/>
    <w:semiHidden/>
    <w:rsid w:val="00DA0579"/>
    <w:rPr>
      <w:rFonts w:ascii="Times New Roman" w:hAnsi="Times New Roman"/>
      <w:sz w:val="24"/>
    </w:rPr>
  </w:style>
  <w:style w:type="paragraph" w:customStyle="1" w:styleId="PrimeiroPargrafo">
    <w:name w:val="Primeiro Parágrafo"/>
    <w:basedOn w:val="Normal"/>
    <w:next w:val="Normal"/>
    <w:link w:val="PrimeiroPargrafoChar"/>
    <w:qFormat/>
    <w:rsid w:val="00581A4A"/>
    <w:pPr>
      <w:tabs>
        <w:tab w:val="left" w:pos="720"/>
      </w:tabs>
      <w:spacing w:before="120" w:line="240" w:lineRule="auto"/>
      <w:ind w:firstLine="0"/>
    </w:pPr>
    <w:rPr>
      <w:rFonts w:ascii="Times" w:eastAsia="Times New Roman" w:hAnsi="Times" w:cs="Times New Roman"/>
      <w:szCs w:val="20"/>
      <w:lang w:eastAsia="pt-BR"/>
    </w:rPr>
  </w:style>
  <w:style w:type="character" w:customStyle="1" w:styleId="PrimeiroPargrafoChar">
    <w:name w:val="Primeiro Parágrafo Char"/>
    <w:link w:val="PrimeiroPargrafo"/>
    <w:rsid w:val="00581A4A"/>
    <w:rPr>
      <w:rFonts w:ascii="Times" w:eastAsia="Times New Roman" w:hAnsi="Times" w:cs="Times New Roman"/>
      <w:sz w:val="24"/>
      <w:szCs w:val="20"/>
      <w:lang w:eastAsia="pt-BR"/>
    </w:rPr>
  </w:style>
  <w:style w:type="table" w:customStyle="1" w:styleId="IEEETable">
    <w:name w:val="IEEE Table"/>
    <w:basedOn w:val="Tabelanormal"/>
    <w:uiPriority w:val="99"/>
    <w:rsid w:val="00581A4A"/>
    <w:pPr>
      <w:spacing w:after="0" w:line="240" w:lineRule="auto"/>
    </w:pPr>
    <w:rPr>
      <w:rFonts w:ascii="Times New Roman" w:eastAsia="Times New Roman" w:hAnsi="Times New Roman" w:cs="Times New Roman"/>
      <w:sz w:val="20"/>
      <w:szCs w:val="20"/>
      <w:lang w:val="en-US"/>
    </w:rPr>
    <w:tblPr>
      <w:tblBorders>
        <w:insideH w:val="single" w:sz="4" w:space="0" w:color="auto"/>
      </w:tblBorders>
    </w:tblPr>
    <w:tblStylePr w:type="firstRow">
      <w:tblPr/>
      <w:tcPr>
        <w:tcBorders>
          <w:top w:val="double" w:sz="4" w:space="0" w:color="auto"/>
        </w:tcBorders>
      </w:tcPr>
    </w:tblStylePr>
    <w:tblStylePr w:type="lastRow">
      <w:tblPr/>
      <w:tcPr>
        <w:tcBorders>
          <w:bottom w:val="double" w:sz="4" w:space="0" w:color="auto"/>
        </w:tcBorders>
      </w:tcPr>
    </w:tblStylePr>
  </w:style>
  <w:style w:type="paragraph" w:customStyle="1" w:styleId="ListaNumerada">
    <w:name w:val="Lista Numerada"/>
    <w:basedOn w:val="Normal"/>
    <w:link w:val="ListaNumeradaChar"/>
    <w:qFormat/>
    <w:rsid w:val="00581A4A"/>
    <w:pPr>
      <w:numPr>
        <w:numId w:val="5"/>
      </w:numPr>
      <w:tabs>
        <w:tab w:val="left" w:pos="993"/>
      </w:tabs>
      <w:spacing w:before="120" w:line="240" w:lineRule="auto"/>
    </w:pPr>
    <w:rPr>
      <w:rFonts w:ascii="Times" w:eastAsia="Times New Roman" w:hAnsi="Times" w:cs="Times New Roman"/>
      <w:szCs w:val="20"/>
      <w:lang w:eastAsia="pt-BR"/>
    </w:rPr>
  </w:style>
  <w:style w:type="character" w:customStyle="1" w:styleId="ListaNumeradaChar">
    <w:name w:val="Lista Numerada Char"/>
    <w:basedOn w:val="Fontepargpadro"/>
    <w:link w:val="ListaNumerada"/>
    <w:rsid w:val="00581A4A"/>
    <w:rPr>
      <w:rFonts w:ascii="Times" w:eastAsia="Times New Roman" w:hAnsi="Times" w:cs="Times New Roman"/>
      <w:sz w:val="24"/>
      <w:szCs w:val="20"/>
      <w:lang w:eastAsia="pt-BR"/>
    </w:rPr>
  </w:style>
  <w:style w:type="paragraph" w:styleId="Bibliografia">
    <w:name w:val="Bibliography"/>
    <w:basedOn w:val="Normal"/>
    <w:next w:val="Normal"/>
    <w:uiPriority w:val="37"/>
    <w:unhideWhenUsed/>
    <w:rsid w:val="00871856"/>
    <w:pPr>
      <w:spacing w:after="240" w:line="240" w:lineRule="auto"/>
      <w:ind w:firstLine="0"/>
    </w:pPr>
  </w:style>
  <w:style w:type="table" w:styleId="TabeladeGrade5Escura-nfase1">
    <w:name w:val="Grid Table 5 Dark Accent 1"/>
    <w:basedOn w:val="Tabelanormal"/>
    <w:uiPriority w:val="50"/>
    <w:rsid w:val="00717E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eladeGrade4-nfase1">
    <w:name w:val="Grid Table 4 Accent 1"/>
    <w:basedOn w:val="Tabelanormal"/>
    <w:uiPriority w:val="49"/>
    <w:rsid w:val="00F918F2"/>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extodeTabela">
    <w:name w:val="Texto de Tabela"/>
    <w:basedOn w:val="Normal"/>
    <w:link w:val="TextodeTabelaChar"/>
    <w:qFormat/>
    <w:rsid w:val="003D240B"/>
    <w:pPr>
      <w:spacing w:line="240" w:lineRule="auto"/>
      <w:ind w:firstLine="0"/>
    </w:pPr>
    <w:rPr>
      <w:rFonts w:ascii="Arial" w:hAnsi="Arial"/>
      <w:bCs/>
      <w:sz w:val="20"/>
      <w:szCs w:val="16"/>
      <w:lang w:val="en-US"/>
    </w:rPr>
  </w:style>
  <w:style w:type="character" w:customStyle="1" w:styleId="TextodeTabelaChar">
    <w:name w:val="Texto de Tabela Char"/>
    <w:basedOn w:val="Fontepargpadro"/>
    <w:link w:val="TextodeTabela"/>
    <w:rsid w:val="003D240B"/>
    <w:rPr>
      <w:rFonts w:ascii="Arial" w:hAnsi="Arial"/>
      <w:bCs/>
      <w:sz w:val="20"/>
      <w:szCs w:val="16"/>
      <w:lang w:val="en-US"/>
    </w:rPr>
  </w:style>
  <w:style w:type="table" w:styleId="TabeladeLista3-nfase1">
    <w:name w:val="List Table 3 Accent 1"/>
    <w:basedOn w:val="Tabelanormal"/>
    <w:uiPriority w:val="48"/>
    <w:rsid w:val="00F918F2"/>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eladeGrade3-nfase1">
    <w:name w:val="Grid Table 3 Accent 1"/>
    <w:basedOn w:val="Tabelanormal"/>
    <w:uiPriority w:val="48"/>
    <w:rsid w:val="00F918F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Refdenotadefim">
    <w:name w:val="endnote reference"/>
    <w:basedOn w:val="Fontepargpadro"/>
    <w:uiPriority w:val="99"/>
    <w:semiHidden/>
    <w:unhideWhenUsed/>
    <w:rsid w:val="00D7163E"/>
    <w:rPr>
      <w:vertAlign w:val="superscript"/>
    </w:rPr>
  </w:style>
  <w:style w:type="paragraph" w:customStyle="1" w:styleId="Listasemnumerao">
    <w:name w:val="Lista sem numeração"/>
    <w:basedOn w:val="Normal"/>
    <w:link w:val="ListasemnumeraoChar"/>
    <w:qFormat/>
    <w:rsid w:val="00FF7707"/>
    <w:pPr>
      <w:numPr>
        <w:numId w:val="7"/>
      </w:numPr>
      <w:tabs>
        <w:tab w:val="left" w:pos="993"/>
      </w:tabs>
      <w:spacing w:before="120" w:after="120" w:line="240" w:lineRule="auto"/>
      <w:ind w:left="1066" w:hanging="357"/>
    </w:pPr>
    <w:rPr>
      <w:rFonts w:ascii="Times" w:eastAsia="Times New Roman" w:hAnsi="Times" w:cs="Times New Roman"/>
      <w:szCs w:val="20"/>
      <w:lang w:eastAsia="pt-BR"/>
    </w:rPr>
  </w:style>
  <w:style w:type="character" w:customStyle="1" w:styleId="ListasemnumeraoChar">
    <w:name w:val="Lista sem numeração Char"/>
    <w:basedOn w:val="Fontepargpadro"/>
    <w:link w:val="Listasemnumerao"/>
    <w:rsid w:val="00FF7707"/>
    <w:rPr>
      <w:rFonts w:ascii="Times" w:eastAsia="Times New Roman" w:hAnsi="Times" w:cs="Times New Roman"/>
      <w:sz w:val="24"/>
      <w:szCs w:val="20"/>
      <w:lang w:eastAsia="pt-BR"/>
    </w:rPr>
  </w:style>
  <w:style w:type="table" w:customStyle="1" w:styleId="TabeladeGrade5Escura-nfase11">
    <w:name w:val="Tabela de Grade 5 Escura - Ênfase 11"/>
    <w:basedOn w:val="Tabelanormal"/>
    <w:uiPriority w:val="50"/>
    <w:rsid w:val="00FF77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adeGrade4-nfase11">
    <w:name w:val="Tabela de Grade 4 - Ênfase 11"/>
    <w:basedOn w:val="Tabelanormal"/>
    <w:uiPriority w:val="49"/>
    <w:rsid w:val="00FF7707"/>
    <w:pPr>
      <w:spacing w:after="0" w:line="240" w:lineRule="auto"/>
    </w:pPr>
    <w:rPr>
      <w:rFonts w:ascii="Arial" w:hAnsi="Arial"/>
      <w:sz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adeLista3-nfase11">
    <w:name w:val="Tabela de Lista 3 - Ênfase 11"/>
    <w:basedOn w:val="Tabelanormal"/>
    <w:uiPriority w:val="48"/>
    <w:rsid w:val="00FF7707"/>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TabeladeGrade3-nfase11">
    <w:name w:val="Tabela de Grade 3 - Ênfase 11"/>
    <w:basedOn w:val="Tabelanormal"/>
    <w:uiPriority w:val="48"/>
    <w:rsid w:val="00FF770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Default">
    <w:name w:val="Default"/>
    <w:rsid w:val="00FF770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ieeexplore.ieee.org/stamp/stamp.jsp?tp=&amp;arnumber=647539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image" Target="media/image84.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7.wmf"/><Relationship Id="rId89" Type="http://schemas.openxmlformats.org/officeDocument/2006/relationships/oleObject" Target="embeddings/oleObject9.bin"/><Relationship Id="rId112" Type="http://schemas.openxmlformats.org/officeDocument/2006/relationships/image" Target="media/image81.wmf"/><Relationship Id="rId16" Type="http://schemas.openxmlformats.org/officeDocument/2006/relationships/image" Target="media/image5.png"/><Relationship Id="rId107" Type="http://schemas.openxmlformats.org/officeDocument/2006/relationships/oleObject" Target="embeddings/oleObject18.bin"/><Relationship Id="rId11" Type="http://schemas.microsoft.com/office/2011/relationships/commentsExtended" Target="commentsExtended.xml"/><Relationship Id="rId32" Type="http://schemas.openxmlformats.org/officeDocument/2006/relationships/image" Target="media/image21.emf"/><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wmf"/><Relationship Id="rId79" Type="http://schemas.openxmlformats.org/officeDocument/2006/relationships/oleObject" Target="embeddings/oleObject4.bin"/><Relationship Id="rId102" Type="http://schemas.openxmlformats.org/officeDocument/2006/relationships/image" Target="media/image76.wmf"/><Relationship Id="rId123" Type="http://schemas.openxmlformats.org/officeDocument/2006/relationships/image" Target="media/image90.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0.wmf"/><Relationship Id="rId95" Type="http://schemas.openxmlformats.org/officeDocument/2006/relationships/oleObject" Target="embeddings/oleObject12.bin"/><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oleObject" Target="embeddings/oleObject3.bin"/><Relationship Id="rId100" Type="http://schemas.openxmlformats.org/officeDocument/2006/relationships/image" Target="media/image75.wmf"/><Relationship Id="rId105" Type="http://schemas.openxmlformats.org/officeDocument/2006/relationships/oleObject" Target="embeddings/oleObject17.bin"/><Relationship Id="rId113" Type="http://schemas.openxmlformats.org/officeDocument/2006/relationships/oleObject" Target="embeddings/oleObject21.bin"/><Relationship Id="rId118" Type="http://schemas.openxmlformats.org/officeDocument/2006/relationships/image" Target="media/image85.png"/><Relationship Id="rId12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wmf"/><Relationship Id="rId80" Type="http://schemas.openxmlformats.org/officeDocument/2006/relationships/image" Target="media/image65.wmf"/><Relationship Id="rId85" Type="http://schemas.openxmlformats.org/officeDocument/2006/relationships/oleObject" Target="embeddings/oleObject7.bin"/><Relationship Id="rId93" Type="http://schemas.openxmlformats.org/officeDocument/2006/relationships/oleObject" Target="embeddings/oleObject11.bin"/><Relationship Id="rId98" Type="http://schemas.openxmlformats.org/officeDocument/2006/relationships/image" Target="media/image74.wmf"/><Relationship Id="rId121"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16.bin"/><Relationship Id="rId108" Type="http://schemas.openxmlformats.org/officeDocument/2006/relationships/image" Target="media/image79.wmf"/><Relationship Id="rId116"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oleObject" Target="embeddings/oleObject2.bin"/><Relationship Id="rId83" Type="http://schemas.openxmlformats.org/officeDocument/2006/relationships/oleObject" Target="embeddings/oleObject6.bin"/><Relationship Id="rId88" Type="http://schemas.openxmlformats.org/officeDocument/2006/relationships/image" Target="media/image69.wmf"/><Relationship Id="rId91" Type="http://schemas.openxmlformats.org/officeDocument/2006/relationships/oleObject" Target="embeddings/oleObject10.bin"/><Relationship Id="rId96" Type="http://schemas.openxmlformats.org/officeDocument/2006/relationships/image" Target="media/image73.wmf"/><Relationship Id="rId111"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78.wmf"/><Relationship Id="rId114" Type="http://schemas.openxmlformats.org/officeDocument/2006/relationships/image" Target="media/image82.wmf"/><Relationship Id="rId119" Type="http://schemas.openxmlformats.org/officeDocument/2006/relationships/image" Target="media/image86.png"/><Relationship Id="rId127"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oleObject" Target="embeddings/oleObject1.bin"/><Relationship Id="rId78" Type="http://schemas.openxmlformats.org/officeDocument/2006/relationships/image" Target="media/image64.wmf"/><Relationship Id="rId81" Type="http://schemas.openxmlformats.org/officeDocument/2006/relationships/oleObject" Target="embeddings/oleObject5.bin"/><Relationship Id="rId86" Type="http://schemas.openxmlformats.org/officeDocument/2006/relationships/image" Target="media/image68.wmf"/><Relationship Id="rId94" Type="http://schemas.openxmlformats.org/officeDocument/2006/relationships/image" Target="media/image72.wmf"/><Relationship Id="rId99" Type="http://schemas.openxmlformats.org/officeDocument/2006/relationships/oleObject" Target="embeddings/oleObject14.bin"/><Relationship Id="rId101" Type="http://schemas.openxmlformats.org/officeDocument/2006/relationships/oleObject" Target="embeddings/oleObject15.bin"/><Relationship Id="rId122" Type="http://schemas.openxmlformats.org/officeDocument/2006/relationships/image" Target="media/image89.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oleObject" Target="embeddings/oleObject19.bin"/><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wmf"/><Relationship Id="rId97" Type="http://schemas.openxmlformats.org/officeDocument/2006/relationships/oleObject" Target="embeddings/oleObject13.bin"/><Relationship Id="rId104" Type="http://schemas.openxmlformats.org/officeDocument/2006/relationships/image" Target="media/image77.wmf"/><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1.w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oleObject" Target="embeddings/oleObject8.bin"/><Relationship Id="rId110" Type="http://schemas.openxmlformats.org/officeDocument/2006/relationships/image" Target="media/image80.wmf"/><Relationship Id="rId115" Type="http://schemas.openxmlformats.org/officeDocument/2006/relationships/oleObject" Target="embeddings/oleObject22.bin"/><Relationship Id="rId61" Type="http://schemas.openxmlformats.org/officeDocument/2006/relationships/image" Target="media/image50.png"/><Relationship Id="rId82" Type="http://schemas.openxmlformats.org/officeDocument/2006/relationships/image" Target="media/image66.wmf"/></Relationships>
</file>

<file path=word/_rels/settings.xml.rels><?xml version="1.0" encoding="UTF-8" standalone="yes"?>
<Relationships xmlns="http://schemas.openxmlformats.org/package/2006/relationships"><Relationship Id="rId1" Type="http://schemas.openxmlformats.org/officeDocument/2006/relationships/attachedTemplate" Target="file:///F:\mybackups\Educacao\Mestrado-UFF\Procedimentos\Modelos\pgc-uff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499FC81CD864324A15C4D39C0BD296B"/>
        <w:category>
          <w:name w:val="Geral"/>
          <w:gallery w:val="placeholder"/>
        </w:category>
        <w:types>
          <w:type w:val="bbPlcHdr"/>
        </w:types>
        <w:behaviors>
          <w:behavior w:val="content"/>
        </w:behaviors>
        <w:guid w:val="{E81D159E-4470-43A4-80D7-46B8689FAC0B}"/>
      </w:docPartPr>
      <w:docPartBody>
        <w:p w:rsidR="003D1BF7" w:rsidRDefault="003D1BF7" w:rsidP="003D1BF7">
          <w:pPr>
            <w:pStyle w:val="5499FC81CD864324A15C4D39C0BD296B1"/>
          </w:pPr>
          <w:r w:rsidRPr="00A938DD">
            <w:rPr>
              <w:rStyle w:val="TextodoEspaoReservado"/>
              <w:rFonts w:cs="Times New Roman"/>
              <w:szCs w:val="24"/>
            </w:rPr>
            <w:t>Escolher um item.</w:t>
          </w:r>
        </w:p>
      </w:docPartBody>
    </w:docPart>
    <w:docPart>
      <w:docPartPr>
        <w:name w:val="2377DDBD308A4010B8AD14CD81A1B44E"/>
        <w:category>
          <w:name w:val="Geral"/>
          <w:gallery w:val="placeholder"/>
        </w:category>
        <w:types>
          <w:type w:val="bbPlcHdr"/>
        </w:types>
        <w:behaviors>
          <w:behavior w:val="content"/>
        </w:behaviors>
        <w:guid w:val="{8430E403-FCDD-4D32-BC76-F0DE11106B4A}"/>
      </w:docPartPr>
      <w:docPartBody>
        <w:p w:rsidR="003D1BF7" w:rsidRDefault="003D1BF7" w:rsidP="003D1BF7">
          <w:pPr>
            <w:pStyle w:val="2377DDBD308A4010B8AD14CD81A1B44E1"/>
          </w:pPr>
          <w:r w:rsidRPr="00CE1780">
            <w:rPr>
              <w:caps/>
            </w:rPr>
            <w:t>Clique aqui para digitar texto.</w:t>
          </w:r>
        </w:p>
      </w:docPartBody>
    </w:docPart>
    <w:docPart>
      <w:docPartPr>
        <w:name w:val="9DB67C86873D4EA798815314F861C290"/>
        <w:category>
          <w:name w:val="Geral"/>
          <w:gallery w:val="placeholder"/>
        </w:category>
        <w:types>
          <w:type w:val="bbPlcHdr"/>
        </w:types>
        <w:behaviors>
          <w:behavior w:val="content"/>
        </w:behaviors>
        <w:guid w:val="{AD361440-7EBA-4F91-A4BB-06C8D14365BA}"/>
      </w:docPartPr>
      <w:docPartBody>
        <w:p w:rsidR="003D1BF7" w:rsidRDefault="003D1BF7" w:rsidP="003D1BF7">
          <w:pPr>
            <w:pStyle w:val="9DB67C86873D4EA798815314F861C2901"/>
          </w:pPr>
          <w:r w:rsidRPr="00CE1780">
            <w:rPr>
              <w:rFonts w:cs="Times New Roman"/>
              <w:caps/>
            </w:rPr>
            <w:t>Clique aqui para digitar texto.</w:t>
          </w:r>
        </w:p>
      </w:docPartBody>
    </w:docPart>
    <w:docPart>
      <w:docPartPr>
        <w:name w:val="83FD0E8A03524201BD4217A38BE98E43"/>
        <w:category>
          <w:name w:val="Geral"/>
          <w:gallery w:val="placeholder"/>
        </w:category>
        <w:types>
          <w:type w:val="bbPlcHdr"/>
        </w:types>
        <w:behaviors>
          <w:behavior w:val="content"/>
        </w:behaviors>
        <w:guid w:val="{CF10AAE1-D924-449A-AE6C-C6C8557EA3CD}"/>
      </w:docPartPr>
      <w:docPartBody>
        <w:p w:rsidR="003D1BF7" w:rsidRDefault="003D1BF7" w:rsidP="003D1BF7">
          <w:pPr>
            <w:pStyle w:val="83FD0E8A03524201BD4217A38BE98E431"/>
          </w:pPr>
          <w:r w:rsidRPr="00A938DD">
            <w:rPr>
              <w:rStyle w:val="TextodoEspaoReservado"/>
              <w:rFonts w:cs="Times New Roman"/>
              <w:szCs w:val="24"/>
            </w:rPr>
            <w:t>Escolher um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583"/>
    <w:rsid w:val="00154124"/>
    <w:rsid w:val="002B36E9"/>
    <w:rsid w:val="002C6B01"/>
    <w:rsid w:val="00362E25"/>
    <w:rsid w:val="003D1BF7"/>
    <w:rsid w:val="004D4CDC"/>
    <w:rsid w:val="00907745"/>
    <w:rsid w:val="00925666"/>
    <w:rsid w:val="00B01830"/>
    <w:rsid w:val="00D90BC6"/>
    <w:rsid w:val="00DD012E"/>
    <w:rsid w:val="00DF2FD3"/>
    <w:rsid w:val="00F535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D1BF7"/>
    <w:rPr>
      <w:color w:val="808080"/>
    </w:rPr>
  </w:style>
  <w:style w:type="paragraph" w:customStyle="1" w:styleId="5499FC81CD864324A15C4D39C0BD296B">
    <w:name w:val="5499FC81CD864324A15C4D39C0BD296B"/>
  </w:style>
  <w:style w:type="paragraph" w:customStyle="1" w:styleId="2377DDBD308A4010B8AD14CD81A1B44E">
    <w:name w:val="2377DDBD308A4010B8AD14CD81A1B44E"/>
  </w:style>
  <w:style w:type="paragraph" w:customStyle="1" w:styleId="9DB67C86873D4EA798815314F861C290">
    <w:name w:val="9DB67C86873D4EA798815314F861C290"/>
  </w:style>
  <w:style w:type="paragraph" w:customStyle="1" w:styleId="83FD0E8A03524201BD4217A38BE98E43">
    <w:name w:val="83FD0E8A03524201BD4217A38BE98E43"/>
  </w:style>
  <w:style w:type="paragraph" w:customStyle="1" w:styleId="2377DDBD308A4010B8AD14CD81A1B44E1">
    <w:name w:val="2377DDBD308A4010B8AD14CD81A1B44E1"/>
    <w:rsid w:val="003D1BF7"/>
    <w:pPr>
      <w:spacing w:after="0" w:line="360" w:lineRule="auto"/>
      <w:ind w:firstLine="709"/>
      <w:jc w:val="both"/>
    </w:pPr>
    <w:rPr>
      <w:rFonts w:ascii="Times New Roman" w:eastAsiaTheme="minorHAnsi" w:hAnsi="Times New Roman"/>
      <w:sz w:val="24"/>
      <w:lang w:eastAsia="en-US"/>
    </w:rPr>
  </w:style>
  <w:style w:type="paragraph" w:customStyle="1" w:styleId="9DB67C86873D4EA798815314F861C2901">
    <w:name w:val="9DB67C86873D4EA798815314F861C2901"/>
    <w:rsid w:val="003D1BF7"/>
    <w:pPr>
      <w:spacing w:after="0" w:line="360" w:lineRule="auto"/>
      <w:ind w:firstLine="709"/>
      <w:jc w:val="both"/>
    </w:pPr>
    <w:rPr>
      <w:rFonts w:ascii="Times New Roman" w:eastAsiaTheme="minorHAnsi" w:hAnsi="Times New Roman"/>
      <w:sz w:val="24"/>
      <w:lang w:eastAsia="en-US"/>
    </w:rPr>
  </w:style>
  <w:style w:type="paragraph" w:customStyle="1" w:styleId="5499FC81CD864324A15C4D39C0BD296B1">
    <w:name w:val="5499FC81CD864324A15C4D39C0BD296B1"/>
    <w:rsid w:val="003D1BF7"/>
    <w:pPr>
      <w:spacing w:after="0" w:line="360" w:lineRule="auto"/>
      <w:ind w:firstLine="709"/>
      <w:jc w:val="both"/>
    </w:pPr>
    <w:rPr>
      <w:rFonts w:ascii="Times New Roman" w:eastAsiaTheme="minorHAnsi" w:hAnsi="Times New Roman"/>
      <w:sz w:val="24"/>
      <w:lang w:eastAsia="en-US"/>
    </w:rPr>
  </w:style>
  <w:style w:type="paragraph" w:customStyle="1" w:styleId="83FD0E8A03524201BD4217A38BE98E431">
    <w:name w:val="83FD0E8A03524201BD4217A38BE98E431"/>
    <w:rsid w:val="003D1BF7"/>
    <w:pPr>
      <w:spacing w:after="0" w:line="360" w:lineRule="auto"/>
      <w:ind w:firstLine="709"/>
      <w:jc w:val="both"/>
    </w:pPr>
    <w:rPr>
      <w:rFonts w:ascii="Times New Roman" w:eastAsiaTheme="minorHAnsi" w:hAnsi="Times New Roman"/>
      <w:sz w:val="24"/>
      <w:lang w:eastAsia="en-US"/>
    </w:rPr>
  </w:style>
  <w:style w:type="paragraph" w:customStyle="1" w:styleId="048128ED2F734DC1B6AF9502293DC78F">
    <w:name w:val="048128ED2F734DC1B6AF9502293DC78F"/>
    <w:rsid w:val="003D1BF7"/>
  </w:style>
  <w:style w:type="paragraph" w:customStyle="1" w:styleId="AA25016275A749DBAE27F12DF3C02BBD">
    <w:name w:val="AA25016275A749DBAE27F12DF3C02BBD"/>
    <w:rsid w:val="003D1BF7"/>
  </w:style>
  <w:style w:type="paragraph" w:customStyle="1" w:styleId="2C24FBF057C4422784F316D724221C57">
    <w:name w:val="2C24FBF057C4422784F316D724221C57"/>
    <w:rsid w:val="003D1B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7F36F6-8F2C-4791-9925-3E2E4935CF2E}">
  <we:reference id="wa10308792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BBFE2D-A462-42F7-9616-DEC5103BF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pgc-uff_v2.dotx</Template>
  <TotalTime>1055</TotalTime>
  <Pages>71</Pages>
  <Words>20187</Words>
  <Characters>109012</Characters>
  <Application>Microsoft Office Word</Application>
  <DocSecurity>0</DocSecurity>
  <Lines>908</Lines>
  <Paragraphs>257</Paragraphs>
  <ScaleCrop>false</ScaleCrop>
  <HeadingPairs>
    <vt:vector size="6" baseType="variant">
      <vt:variant>
        <vt:lpstr>Título</vt:lpstr>
      </vt:variant>
      <vt:variant>
        <vt:i4>1</vt:i4>
      </vt:variant>
      <vt:variant>
        <vt:lpstr>Títulos</vt:lpstr>
      </vt:variant>
      <vt:variant>
        <vt:i4>33</vt:i4>
      </vt:variant>
      <vt:variant>
        <vt:lpstr>Title</vt:lpstr>
      </vt:variant>
      <vt:variant>
        <vt:i4>1</vt:i4>
      </vt:variant>
    </vt:vector>
  </HeadingPairs>
  <TitlesOfParts>
    <vt:vector size="35" baseType="lpstr">
      <vt:lpstr>Template de Dissertações e Teses da UFF</vt:lpstr>
      <vt:lpstr>– Introduction</vt:lpstr>
      <vt:lpstr>    Motivation</vt:lpstr>
      <vt:lpstr>    Goals</vt:lpstr>
      <vt:lpstr>    Research Questions</vt:lpstr>
      <vt:lpstr>    Contributions </vt:lpstr>
      <vt:lpstr>    Organization</vt:lpstr>
      <vt:lpstr>– Awareness over Distributed Version Control Systems</vt:lpstr>
      <vt:lpstr>    Introduction</vt:lpstr>
      <vt:lpstr>    Distributed Version Control Systems</vt:lpstr>
      <vt:lpstr>    Branching in DVCS</vt:lpstr>
      <vt:lpstr>        Cloning  a repository</vt:lpstr>
      <vt:lpstr>        Fetching  from a remote repository</vt:lpstr>
      <vt:lpstr>        Anonymous branches</vt:lpstr>
      <vt:lpstr>    Related Work</vt:lpstr>
      <vt:lpstr>        Commit Notification </vt:lpstr>
      <vt:lpstr>        Awareness  of Concurrent Changes</vt:lpstr>
      <vt:lpstr>        Repository  Visualization</vt:lpstr>
      <vt:lpstr>    Final Considerations</vt:lpstr>
      <vt:lpstr>– Approach</vt:lpstr>
      <vt:lpstr>    Introduction </vt:lpstr>
      <vt:lpstr>    Information Gathering </vt:lpstr>
      <vt:lpstr>    Information Visualization</vt:lpstr>
      <vt:lpstr>        Level 1: Notifications </vt:lpstr>
      <vt:lpstr>        Level 2: Topology</vt:lpstr>
      <vt:lpstr>        Level 3: Tracked branches</vt:lpstr>
      <vt:lpstr>        Level 4: Commits</vt:lpstr>
      <vt:lpstr>    Behind the Scenes</vt:lpstr>
      <vt:lpstr>    Technologies Used</vt:lpstr>
      <vt:lpstr>    DyeVC Usage</vt:lpstr>
      <vt:lpstr>    Final Considerations</vt:lpstr>
      <vt:lpstr>– evaluation</vt:lpstr>
      <vt:lpstr>    Introduction</vt:lpstr>
      <vt:lpstr>    Analyzing a real project with DyeVC</vt:lpstr>
      <vt:lpstr>Template de Dissertações e Teses da UFF</vt:lpstr>
    </vt:vector>
  </TitlesOfParts>
  <Company/>
  <LinksUpToDate>false</LinksUpToDate>
  <CharactersWithSpaces>128942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creator>Cristiano</dc:creator>
  <cp:lastModifiedBy>Cristiano Cesario</cp:lastModifiedBy>
  <cp:revision>24</cp:revision>
  <cp:lastPrinted>2014-07-25T12:37:00Z</cp:lastPrinted>
  <dcterms:created xsi:type="dcterms:W3CDTF">2014-07-02T23:13:00Z</dcterms:created>
  <dcterms:modified xsi:type="dcterms:W3CDTF">2015-01-02T20:44:00Z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zotero-version="4.0.23"&gt;&lt;session id="5dAmQiUi"/&gt;&lt;style id="http://www.zotero.org/styles/associacao-brasileira-de-normas-tecnicas-ufmg-face-initials-custom-Cristiano" hasBibliography="1" bibliographyStyleHasBeenSet="1"/&gt;&lt;prefs&gt;&lt;pref </vt:lpwstr>
  </property>
  <property fmtid="{D5CDD505-2E9C-101B-9397-08002B2CF9AE}" pid="3" name="ZOTERO_PREF_2">
    <vt:lpwstr>name="fieldType" value="Field"/&gt;&lt;pref name="storeReferences" value="false"/&gt;&lt;pref name="automaticJournalAbbreviations" value="false"/&gt;&lt;pref name="noteType" value="0"/&gt;&lt;/prefs&gt;&lt;/data&gt;</vt:lpwstr>
  </property>
</Properties>
</file>