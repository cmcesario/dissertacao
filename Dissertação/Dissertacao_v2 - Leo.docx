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E29CA8" w14:textId="77777777" w:rsidR="00330F8B" w:rsidRPr="005656D8" w:rsidRDefault="00330F8B" w:rsidP="00524D6F">
      <w:pPr>
        <w:rPr>
          <w:rStyle w:val="TextoSimplesChar"/>
          <w:rFonts w:cs="Times New Roman"/>
          <w:b w:val="0"/>
          <w:lang w:val="en-US"/>
        </w:rPr>
      </w:pPr>
    </w:p>
    <w:p w14:paraId="46A09918" w14:textId="77777777" w:rsidR="00330F8B" w:rsidRPr="005656D8" w:rsidRDefault="00330F8B" w:rsidP="00330F8B">
      <w:pPr>
        <w:jc w:val="center"/>
        <w:rPr>
          <w:rStyle w:val="TextoSimplesChar"/>
          <w:rFonts w:cs="Times New Roman"/>
          <w:b w:val="0"/>
          <w:lang w:val="en-US"/>
        </w:rPr>
      </w:pPr>
    </w:p>
    <w:p w14:paraId="1A1E132D" w14:textId="77777777" w:rsidR="00941844" w:rsidRPr="005656D8" w:rsidRDefault="00704826" w:rsidP="003A0C7D">
      <w:pPr>
        <w:ind w:firstLine="0"/>
        <w:jc w:val="center"/>
        <w:rPr>
          <w:szCs w:val="24"/>
          <w:lang w:val="en-US"/>
        </w:rPr>
      </w:pPr>
      <w:r w:rsidRPr="005656D8">
        <w:rPr>
          <w:lang w:val="en-US"/>
        </w:rPr>
        <w:fldChar w:fldCharType="begin">
          <w:ffData>
            <w:name w:val=""/>
            <w:enabled/>
            <w:calcOnExit w:val="0"/>
            <w:textInput>
              <w:default w:val="CRISTIANO MACHADO CESÁRIO"/>
              <w:format w:val="Maiúsculas"/>
            </w:textInput>
          </w:ffData>
        </w:fldChar>
      </w:r>
      <w:r w:rsidRPr="005656D8">
        <w:rPr>
          <w:lang w:val="en-US"/>
        </w:rPr>
        <w:instrText xml:space="preserve"> FORMTEXT </w:instrText>
      </w:r>
      <w:r w:rsidRPr="005656D8">
        <w:rPr>
          <w:lang w:val="en-US"/>
        </w:rPr>
      </w:r>
      <w:r w:rsidRPr="005656D8">
        <w:rPr>
          <w:lang w:val="en-US"/>
        </w:rPr>
        <w:fldChar w:fldCharType="separate"/>
      </w:r>
      <w:r w:rsidR="00A80296">
        <w:rPr>
          <w:noProof/>
          <w:lang w:val="en-US"/>
        </w:rPr>
        <w:t>CRISTIANO MACHADO CESÁRIO</w:t>
      </w:r>
      <w:r w:rsidRPr="005656D8">
        <w:rPr>
          <w:lang w:val="en-US"/>
        </w:rPr>
        <w:fldChar w:fldCharType="end"/>
      </w:r>
    </w:p>
    <w:p w14:paraId="0ED25694" w14:textId="77777777" w:rsidR="00941844" w:rsidRPr="00F1211A" w:rsidRDefault="00941844" w:rsidP="00330F8B">
      <w:pPr>
        <w:rPr>
          <w:szCs w:val="24"/>
          <w:lang w:val="en-US"/>
        </w:rPr>
      </w:pPr>
    </w:p>
    <w:p w14:paraId="36502C34" w14:textId="77777777" w:rsidR="00330F8B" w:rsidRPr="0086347E" w:rsidRDefault="00330F8B" w:rsidP="00330F8B">
      <w:pPr>
        <w:rPr>
          <w:szCs w:val="24"/>
          <w:lang w:val="en-US"/>
        </w:rPr>
      </w:pPr>
    </w:p>
    <w:p w14:paraId="3CBCA8D3" w14:textId="77777777" w:rsidR="00330F8B" w:rsidRPr="00071773" w:rsidRDefault="00330F8B" w:rsidP="00330F8B">
      <w:pPr>
        <w:rPr>
          <w:szCs w:val="24"/>
          <w:lang w:val="en-US"/>
        </w:rPr>
      </w:pPr>
    </w:p>
    <w:p w14:paraId="2CA569A4" w14:textId="77777777" w:rsidR="001B5E6A" w:rsidRPr="00717F71" w:rsidRDefault="001B5E6A" w:rsidP="00330F8B">
      <w:pPr>
        <w:rPr>
          <w:b/>
          <w:szCs w:val="24"/>
          <w:lang w:val="en-US"/>
        </w:rPr>
      </w:pPr>
    </w:p>
    <w:p w14:paraId="60D27AE3" w14:textId="77777777" w:rsidR="00941844" w:rsidRPr="005656D8" w:rsidRDefault="00704826" w:rsidP="00274BFA">
      <w:pPr>
        <w:ind w:firstLine="0"/>
        <w:jc w:val="center"/>
        <w:rPr>
          <w:caps/>
          <w:szCs w:val="24"/>
          <w:lang w:val="en-US"/>
        </w:rPr>
      </w:pPr>
      <w:r w:rsidRPr="005656D8">
        <w:rPr>
          <w:caps/>
          <w:lang w:val="en-US"/>
        </w:rPr>
        <w:fldChar w:fldCharType="begin">
          <w:ffData>
            <w:name w:val=""/>
            <w:enabled/>
            <w:calcOnExit w:val="0"/>
            <w:textInput>
              <w:default w:val="AWARENESS OVER DISTRIBUTED VERSION CONTROL SYSTEMS"/>
              <w:format w:val="Maiúsculas"/>
            </w:textInput>
          </w:ffData>
        </w:fldChar>
      </w:r>
      <w:r w:rsidRPr="009A2C5C">
        <w:rPr>
          <w:caps/>
          <w:lang w:val="en-US"/>
        </w:rPr>
        <w:instrText xml:space="preserve"> FORMTEXT </w:instrText>
      </w:r>
      <w:r w:rsidRPr="005656D8">
        <w:rPr>
          <w:caps/>
          <w:lang w:val="en-US"/>
        </w:rPr>
      </w:r>
      <w:r w:rsidRPr="005656D8">
        <w:rPr>
          <w:caps/>
          <w:lang w:val="en-US"/>
        </w:rPr>
        <w:fldChar w:fldCharType="separate"/>
      </w:r>
      <w:r w:rsidR="00A80296">
        <w:rPr>
          <w:caps/>
          <w:noProof/>
          <w:lang w:val="en-US"/>
        </w:rPr>
        <w:t>AWARENESS OVER DISTRIBUTED VERSION CONTROL SYSTEMS</w:t>
      </w:r>
      <w:r w:rsidRPr="005656D8">
        <w:rPr>
          <w:caps/>
          <w:lang w:val="en-US"/>
        </w:rPr>
        <w:fldChar w:fldCharType="end"/>
      </w:r>
    </w:p>
    <w:p w14:paraId="05C14D28" w14:textId="77777777" w:rsidR="00941844" w:rsidRPr="00F1211A" w:rsidRDefault="00941844" w:rsidP="00330F8B">
      <w:pPr>
        <w:rPr>
          <w:b/>
          <w:szCs w:val="24"/>
          <w:lang w:val="en-US"/>
        </w:rPr>
      </w:pPr>
    </w:p>
    <w:p w14:paraId="63B9A037" w14:textId="77777777" w:rsidR="00941844" w:rsidRPr="0086347E" w:rsidRDefault="00941844" w:rsidP="00330F8B">
      <w:pPr>
        <w:rPr>
          <w:b/>
          <w:szCs w:val="24"/>
          <w:lang w:val="en-US"/>
        </w:rPr>
      </w:pPr>
    </w:p>
    <w:p w14:paraId="63445005" w14:textId="77777777" w:rsidR="00491E78" w:rsidRPr="00071773" w:rsidRDefault="00491E78" w:rsidP="00330F8B">
      <w:pPr>
        <w:rPr>
          <w:b/>
          <w:szCs w:val="24"/>
          <w:lang w:val="en-US"/>
        </w:rPr>
      </w:pPr>
    </w:p>
    <w:p w14:paraId="4EBEBB30" w14:textId="77777777" w:rsidR="00491E78" w:rsidRPr="00717F71" w:rsidRDefault="00491E78" w:rsidP="00330F8B">
      <w:pPr>
        <w:rPr>
          <w:b/>
          <w:szCs w:val="24"/>
          <w:lang w:val="en-US"/>
        </w:rPr>
      </w:pPr>
    </w:p>
    <w:p w14:paraId="06200572" w14:textId="77777777" w:rsidR="00941844" w:rsidRPr="00C70AA2" w:rsidRDefault="00704826" w:rsidP="00975575">
      <w:pPr>
        <w:ind w:left="4544" w:hanging="8"/>
        <w:rPr>
          <w:szCs w:val="24"/>
          <w:lang w:val="en-US"/>
        </w:rPr>
      </w:pPr>
      <w:r w:rsidRPr="0021209D">
        <w:rPr>
          <w:szCs w:val="24"/>
          <w:lang w:val="en-US"/>
        </w:rPr>
        <w:t>Thesis</w:t>
      </w:r>
      <w:r w:rsidR="00164D5D" w:rsidRPr="0021209D">
        <w:rPr>
          <w:szCs w:val="24"/>
          <w:lang w:val="en-US"/>
        </w:rPr>
        <w:t xml:space="preserve"> </w:t>
      </w:r>
      <w:r w:rsidRPr="0021209D">
        <w:rPr>
          <w:szCs w:val="24"/>
          <w:lang w:val="en-US"/>
        </w:rPr>
        <w:t xml:space="preserve">presented to the Computing Graduate program of the Universidade Federal Fluminense in partial fulfillment of the requirements for the </w:t>
      </w:r>
      <w:r w:rsidRPr="003767D2">
        <w:rPr>
          <w:szCs w:val="24"/>
          <w:lang w:val="en-US"/>
        </w:rPr>
        <w:t>degree of Master of Science</w:t>
      </w:r>
      <w:r w:rsidR="00941844" w:rsidRPr="00C70AA2">
        <w:rPr>
          <w:szCs w:val="24"/>
          <w:lang w:val="en-US"/>
        </w:rPr>
        <w:t xml:space="preserve">. </w:t>
      </w:r>
      <w:r w:rsidRPr="00C70AA2">
        <w:rPr>
          <w:szCs w:val="24"/>
          <w:lang w:val="en-US"/>
        </w:rPr>
        <w:t>Topic Area</w:t>
      </w:r>
      <w:r w:rsidR="00941844" w:rsidRPr="00C70AA2">
        <w:rPr>
          <w:szCs w:val="24"/>
          <w:lang w:val="en-US"/>
        </w:rPr>
        <w:t xml:space="preserve">: </w:t>
      </w:r>
      <w:r w:rsidRPr="00C70AA2">
        <w:rPr>
          <w:szCs w:val="24"/>
          <w:lang w:val="en-US"/>
        </w:rPr>
        <w:t>Software Engineering</w:t>
      </w:r>
      <w:r w:rsidR="00941844" w:rsidRPr="00C70AA2">
        <w:rPr>
          <w:szCs w:val="24"/>
          <w:lang w:val="en-US"/>
        </w:rPr>
        <w:t xml:space="preserve">. </w:t>
      </w:r>
    </w:p>
    <w:p w14:paraId="157D9433" w14:textId="77777777" w:rsidR="00941844" w:rsidRPr="008A010A" w:rsidRDefault="00941844" w:rsidP="00330F8B">
      <w:pPr>
        <w:rPr>
          <w:szCs w:val="24"/>
          <w:lang w:val="en-US"/>
        </w:rPr>
      </w:pPr>
    </w:p>
    <w:p w14:paraId="0DAB1B55" w14:textId="77777777" w:rsidR="00491E78" w:rsidRPr="005D7C16" w:rsidRDefault="00491E78" w:rsidP="00330F8B">
      <w:pPr>
        <w:rPr>
          <w:szCs w:val="24"/>
          <w:lang w:val="en-US"/>
        </w:rPr>
      </w:pPr>
    </w:p>
    <w:p w14:paraId="78444532" w14:textId="77777777" w:rsidR="001B5E6A" w:rsidRPr="00F05C25" w:rsidRDefault="001B5E6A" w:rsidP="00330F8B">
      <w:pPr>
        <w:rPr>
          <w:szCs w:val="24"/>
          <w:lang w:val="en-US"/>
        </w:rPr>
      </w:pPr>
    </w:p>
    <w:p w14:paraId="6E1F8DA4" w14:textId="77777777" w:rsidR="00491E78" w:rsidRPr="005D0FBE" w:rsidRDefault="00491E78" w:rsidP="00330F8B">
      <w:pPr>
        <w:rPr>
          <w:szCs w:val="24"/>
          <w:lang w:val="en-US"/>
        </w:rPr>
      </w:pPr>
    </w:p>
    <w:p w14:paraId="4B89BDCB" w14:textId="77777777" w:rsidR="00941844" w:rsidRPr="00597C32" w:rsidRDefault="00704826" w:rsidP="00274BFA">
      <w:pPr>
        <w:ind w:firstLine="0"/>
        <w:jc w:val="center"/>
        <w:rPr>
          <w:szCs w:val="24"/>
          <w:lang w:val="en-US"/>
        </w:rPr>
      </w:pPr>
      <w:r w:rsidRPr="00597C32">
        <w:rPr>
          <w:szCs w:val="24"/>
          <w:lang w:val="en-US"/>
        </w:rPr>
        <w:t>Advisor</w:t>
      </w:r>
      <w:r w:rsidR="00941844" w:rsidRPr="00597C32">
        <w:rPr>
          <w:szCs w:val="24"/>
          <w:lang w:val="en-US"/>
        </w:rPr>
        <w:t>:</w:t>
      </w:r>
      <w:r w:rsidR="00A938DD" w:rsidRPr="00597C32">
        <w:rPr>
          <w:szCs w:val="24"/>
          <w:lang w:val="en-US"/>
        </w:rPr>
        <w:t xml:space="preserve"> Prof. D</w:t>
      </w:r>
      <w:r w:rsidRPr="00597C32">
        <w:rPr>
          <w:szCs w:val="24"/>
          <w:lang w:val="en-US"/>
        </w:rPr>
        <w:t>.Sc</w:t>
      </w:r>
      <w:r w:rsidR="00A938DD" w:rsidRPr="00597C32">
        <w:rPr>
          <w:szCs w:val="24"/>
          <w:lang w:val="en-US"/>
        </w:rPr>
        <w:t>.</w:t>
      </w:r>
      <w:r w:rsidR="00012A04" w:rsidRPr="00597C32">
        <w:rPr>
          <w:szCs w:val="24"/>
          <w:lang w:val="en-US"/>
        </w:rPr>
        <w:t xml:space="preserve"> </w:t>
      </w:r>
      <w:r w:rsidR="00991D4B" w:rsidRPr="00597C32">
        <w:rPr>
          <w:lang w:val="en-US"/>
        </w:rPr>
        <w:t>Leonardo Gresta Paulino Murta</w:t>
      </w:r>
    </w:p>
    <w:p w14:paraId="7E430044" w14:textId="77777777" w:rsidR="00190536" w:rsidRPr="00597C32" w:rsidRDefault="00190536" w:rsidP="00330F8B">
      <w:pPr>
        <w:rPr>
          <w:lang w:val="en-US"/>
        </w:rPr>
      </w:pPr>
    </w:p>
    <w:p w14:paraId="6B6E23A4" w14:textId="77777777" w:rsidR="00491E78" w:rsidRPr="00597C32" w:rsidRDefault="00491E78" w:rsidP="00330F8B">
      <w:pPr>
        <w:rPr>
          <w:szCs w:val="24"/>
          <w:lang w:val="en-US"/>
        </w:rPr>
      </w:pPr>
    </w:p>
    <w:p w14:paraId="7B5A3CFE" w14:textId="77777777" w:rsidR="00491E78" w:rsidRPr="00597C32" w:rsidRDefault="00491E78" w:rsidP="00330F8B">
      <w:pPr>
        <w:rPr>
          <w:szCs w:val="24"/>
          <w:lang w:val="en-US"/>
        </w:rPr>
      </w:pPr>
    </w:p>
    <w:p w14:paraId="4FE2C433" w14:textId="77777777" w:rsidR="00330F8B" w:rsidRPr="00597C32" w:rsidRDefault="00330F8B" w:rsidP="00330F8B">
      <w:pPr>
        <w:rPr>
          <w:szCs w:val="24"/>
          <w:lang w:val="en-US"/>
        </w:rPr>
      </w:pPr>
    </w:p>
    <w:p w14:paraId="498DAFF8" w14:textId="77777777" w:rsidR="00330F8B" w:rsidRPr="00597C32" w:rsidRDefault="00330F8B" w:rsidP="00330F8B">
      <w:pPr>
        <w:rPr>
          <w:szCs w:val="24"/>
          <w:lang w:val="en-US"/>
        </w:rPr>
      </w:pPr>
    </w:p>
    <w:p w14:paraId="5BA495F5" w14:textId="77777777" w:rsidR="00941844" w:rsidRPr="00597C32" w:rsidRDefault="00941844" w:rsidP="00330F8B">
      <w:pPr>
        <w:rPr>
          <w:szCs w:val="24"/>
          <w:lang w:val="en-US"/>
        </w:rPr>
      </w:pPr>
    </w:p>
    <w:p w14:paraId="5419C22D" w14:textId="77777777" w:rsidR="00491E78" w:rsidRPr="00597C32" w:rsidRDefault="00491E78" w:rsidP="00330F8B">
      <w:pPr>
        <w:rPr>
          <w:szCs w:val="24"/>
          <w:lang w:val="en-US"/>
        </w:rPr>
      </w:pPr>
    </w:p>
    <w:p w14:paraId="7B3B20F2" w14:textId="77777777" w:rsidR="00491E78" w:rsidRPr="00597C32" w:rsidRDefault="00491E78" w:rsidP="00330F8B">
      <w:pPr>
        <w:rPr>
          <w:szCs w:val="24"/>
          <w:lang w:val="en-US"/>
        </w:rPr>
      </w:pPr>
    </w:p>
    <w:p w14:paraId="266BD3A2" w14:textId="77777777" w:rsidR="00941844" w:rsidRPr="00CA71B6" w:rsidRDefault="00491E78" w:rsidP="00274BFA">
      <w:pPr>
        <w:ind w:firstLine="0"/>
        <w:jc w:val="center"/>
        <w:rPr>
          <w:lang w:val="en-US"/>
        </w:rPr>
      </w:pPr>
      <w:r w:rsidRPr="00CA71B6">
        <w:rPr>
          <w:lang w:val="en-US"/>
        </w:rPr>
        <w:t>Niterói</w:t>
      </w:r>
    </w:p>
    <w:p w14:paraId="11A2C11A" w14:textId="77777777" w:rsidR="00144A67" w:rsidRPr="00CA71B6" w:rsidRDefault="009E3800" w:rsidP="00274BFA">
      <w:pPr>
        <w:ind w:firstLine="0"/>
        <w:jc w:val="center"/>
        <w:rPr>
          <w:szCs w:val="24"/>
          <w:lang w:val="en-US"/>
        </w:rPr>
      </w:pPr>
      <w:r w:rsidRPr="005656D8">
        <w:rPr>
          <w:lang w:val="en-US"/>
        </w:rPr>
        <w:fldChar w:fldCharType="begin">
          <w:ffData>
            <w:name w:val=""/>
            <w:enabled/>
            <w:calcOnExit w:val="0"/>
            <w:textInput>
              <w:default w:val="2015"/>
            </w:textInput>
          </w:ffData>
        </w:fldChar>
      </w:r>
      <w:r w:rsidRPr="00CA71B6">
        <w:rPr>
          <w:lang w:val="en-US"/>
        </w:rPr>
        <w:instrText xml:space="preserve"> FORMTEXT </w:instrText>
      </w:r>
      <w:r w:rsidRPr="005656D8">
        <w:rPr>
          <w:lang w:val="en-US"/>
        </w:rPr>
      </w:r>
      <w:r w:rsidRPr="005656D8">
        <w:rPr>
          <w:lang w:val="en-US"/>
        </w:rPr>
        <w:fldChar w:fldCharType="separate"/>
      </w:r>
      <w:r w:rsidR="00A80296">
        <w:rPr>
          <w:noProof/>
          <w:lang w:val="en-US"/>
        </w:rPr>
        <w:t>2015</w:t>
      </w:r>
      <w:r w:rsidRPr="005656D8">
        <w:rPr>
          <w:lang w:val="en-US"/>
        </w:rPr>
        <w:fldChar w:fldCharType="end"/>
      </w:r>
    </w:p>
    <w:p w14:paraId="2BD6AE5B" w14:textId="77777777" w:rsidR="00144A67" w:rsidRPr="00CA71B6" w:rsidRDefault="00144A67">
      <w:pPr>
        <w:spacing w:after="200" w:line="276" w:lineRule="auto"/>
        <w:jc w:val="left"/>
        <w:rPr>
          <w:b/>
          <w:szCs w:val="24"/>
          <w:lang w:val="en-US"/>
        </w:rPr>
      </w:pPr>
      <w:r w:rsidRPr="00CA71B6">
        <w:rPr>
          <w:b/>
          <w:szCs w:val="24"/>
          <w:lang w:val="en-US"/>
        </w:rPr>
        <w:br w:type="page"/>
      </w:r>
    </w:p>
    <w:p w14:paraId="23E784BB" w14:textId="77777777" w:rsidR="003505FE" w:rsidRPr="005656D8" w:rsidRDefault="003A63B7" w:rsidP="003A0C7D">
      <w:pPr>
        <w:ind w:firstLine="0"/>
        <w:jc w:val="center"/>
        <w:rPr>
          <w:caps/>
          <w:lang w:val="en-US"/>
        </w:rPr>
      </w:pPr>
      <w:r w:rsidRPr="005656D8">
        <w:rPr>
          <w:caps/>
          <w:lang w:val="en-US"/>
        </w:rPr>
        <w:lastRenderedPageBreak/>
        <w:t>CRISTIANO MACHADO CESÁRIO</w:t>
      </w:r>
    </w:p>
    <w:p w14:paraId="03DBD01B" w14:textId="77777777" w:rsidR="001B5E6A" w:rsidRPr="00F1211A" w:rsidRDefault="001B5E6A" w:rsidP="00144A67">
      <w:pPr>
        <w:rPr>
          <w:b/>
          <w:szCs w:val="24"/>
          <w:lang w:val="en-US"/>
        </w:rPr>
      </w:pPr>
    </w:p>
    <w:p w14:paraId="22CB4AF1" w14:textId="77777777" w:rsidR="003505FE" w:rsidRPr="00071773" w:rsidRDefault="003A63B7" w:rsidP="003A0C7D">
      <w:pPr>
        <w:ind w:firstLine="0"/>
        <w:jc w:val="center"/>
        <w:rPr>
          <w:caps/>
          <w:lang w:val="en-US"/>
        </w:rPr>
      </w:pPr>
      <w:r w:rsidRPr="0086347E">
        <w:rPr>
          <w:caps/>
          <w:lang w:val="en-US"/>
        </w:rPr>
        <w:t>AWARENESS OVER DISTRIBUTED VERSION CONTROL SY</w:t>
      </w:r>
      <w:r w:rsidRPr="00071773">
        <w:rPr>
          <w:caps/>
          <w:lang w:val="en-US"/>
        </w:rPr>
        <w:t>STEMS</w:t>
      </w:r>
    </w:p>
    <w:p w14:paraId="6C06BCB1" w14:textId="77777777" w:rsidR="00491E78" w:rsidRPr="00717F71" w:rsidRDefault="00491E78" w:rsidP="00144A67">
      <w:pPr>
        <w:rPr>
          <w:lang w:val="en-US"/>
        </w:rPr>
      </w:pPr>
    </w:p>
    <w:p w14:paraId="5981B488" w14:textId="77777777" w:rsidR="00A938DD" w:rsidRPr="008A010A" w:rsidRDefault="003A63B7" w:rsidP="004913AD">
      <w:pPr>
        <w:ind w:left="4536" w:firstLine="0"/>
        <w:rPr>
          <w:szCs w:val="24"/>
          <w:lang w:val="en-US"/>
        </w:rPr>
      </w:pPr>
      <w:r w:rsidRPr="0021209D">
        <w:rPr>
          <w:szCs w:val="24"/>
          <w:lang w:val="en-US"/>
        </w:rPr>
        <w:t>Thesis</w:t>
      </w:r>
      <w:r w:rsidR="003505FE" w:rsidRPr="0021209D">
        <w:rPr>
          <w:szCs w:val="24"/>
          <w:lang w:val="en-US"/>
        </w:rPr>
        <w:t xml:space="preserve"> </w:t>
      </w:r>
      <w:r w:rsidRPr="0021209D">
        <w:rPr>
          <w:szCs w:val="24"/>
          <w:lang w:val="en-US"/>
        </w:rPr>
        <w:t>presented to the Computing Graduate program of the Universidade Federal Fluminense in partial fulfillment of the requirements for the degree of Master of Science</w:t>
      </w:r>
      <w:r w:rsidR="003505FE" w:rsidRPr="003767D2">
        <w:rPr>
          <w:szCs w:val="24"/>
          <w:lang w:val="en-US"/>
        </w:rPr>
        <w:t xml:space="preserve">. </w:t>
      </w:r>
      <w:r w:rsidRPr="00C70AA2">
        <w:rPr>
          <w:szCs w:val="24"/>
          <w:lang w:val="en-US"/>
        </w:rPr>
        <w:t>Topic Area</w:t>
      </w:r>
      <w:r w:rsidR="00A938DD" w:rsidRPr="00C70AA2">
        <w:rPr>
          <w:szCs w:val="24"/>
          <w:lang w:val="en-US"/>
        </w:rPr>
        <w:t xml:space="preserve">: </w:t>
      </w:r>
      <w:r w:rsidR="002F6ED6" w:rsidRPr="00C70AA2">
        <w:rPr>
          <w:szCs w:val="24"/>
          <w:lang w:val="en-US"/>
        </w:rPr>
        <w:t>Software Engineering</w:t>
      </w:r>
      <w:r w:rsidR="00A938DD" w:rsidRPr="008A010A">
        <w:rPr>
          <w:szCs w:val="24"/>
          <w:lang w:val="en-US"/>
        </w:rPr>
        <w:t xml:space="preserve">. </w:t>
      </w:r>
    </w:p>
    <w:p w14:paraId="5FF7A457" w14:textId="77777777" w:rsidR="00491E78" w:rsidRPr="005D7C16" w:rsidRDefault="00491E78" w:rsidP="00144A67">
      <w:pPr>
        <w:rPr>
          <w:lang w:val="en-US"/>
        </w:rPr>
      </w:pPr>
    </w:p>
    <w:p w14:paraId="3A687CC4" w14:textId="77777777" w:rsidR="003505FE" w:rsidRPr="005656D8" w:rsidRDefault="003505FE" w:rsidP="00BA43F3">
      <w:pPr>
        <w:ind w:firstLine="0"/>
        <w:jc w:val="left"/>
        <w:rPr>
          <w:szCs w:val="24"/>
          <w:lang w:val="en-US"/>
        </w:rPr>
      </w:pPr>
      <w:r w:rsidRPr="005D7C16">
        <w:rPr>
          <w:szCs w:val="24"/>
          <w:lang w:val="en-US"/>
        </w:rPr>
        <w:t>Ap</w:t>
      </w:r>
      <w:r w:rsidR="003A63B7" w:rsidRPr="00F05C25">
        <w:rPr>
          <w:szCs w:val="24"/>
          <w:lang w:val="en-US"/>
        </w:rPr>
        <w:t>proved on</w:t>
      </w:r>
      <w:r w:rsidR="00A938DD" w:rsidRPr="005D0FBE">
        <w:rPr>
          <w:szCs w:val="24"/>
          <w:lang w:val="en-US"/>
        </w:rPr>
        <w:t xml:space="preserve"> </w:t>
      </w:r>
      <w:r w:rsidR="004B402A">
        <w:rPr>
          <w:szCs w:val="24"/>
          <w:lang w:val="en-US"/>
        </w:rPr>
        <w:t>April 2015.</w:t>
      </w:r>
    </w:p>
    <w:p w14:paraId="558738E7" w14:textId="77777777" w:rsidR="00A938DD" w:rsidRPr="00F1211A" w:rsidRDefault="00A938DD" w:rsidP="00144A67">
      <w:pPr>
        <w:rPr>
          <w:b/>
          <w:szCs w:val="24"/>
          <w:lang w:val="en-US"/>
        </w:rPr>
      </w:pPr>
    </w:p>
    <w:p w14:paraId="3F9EDD9E" w14:textId="77777777" w:rsidR="00A938DD" w:rsidRPr="00071773" w:rsidRDefault="003A63B7" w:rsidP="003A0C7D">
      <w:pPr>
        <w:ind w:firstLine="0"/>
        <w:jc w:val="center"/>
        <w:rPr>
          <w:szCs w:val="24"/>
          <w:lang w:val="en-US"/>
        </w:rPr>
      </w:pPr>
      <w:r w:rsidRPr="0086347E">
        <w:rPr>
          <w:szCs w:val="24"/>
          <w:lang w:val="en-US"/>
        </w:rPr>
        <w:t>APPROVED BY</w:t>
      </w:r>
    </w:p>
    <w:p w14:paraId="4CA8DF39" w14:textId="77777777" w:rsidR="003505FE" w:rsidRPr="00717F71" w:rsidRDefault="003505FE" w:rsidP="003A63B7">
      <w:pPr>
        <w:tabs>
          <w:tab w:val="left" w:pos="3686"/>
        </w:tabs>
        <w:jc w:val="center"/>
        <w:rPr>
          <w:szCs w:val="24"/>
          <w:lang w:val="en-US"/>
        </w:rPr>
      </w:pPr>
    </w:p>
    <w:p w14:paraId="05886BF9" w14:textId="77777777" w:rsidR="00097A67" w:rsidRPr="0021209D" w:rsidRDefault="00097A67" w:rsidP="00144A67">
      <w:pPr>
        <w:jc w:val="center"/>
        <w:rPr>
          <w:szCs w:val="24"/>
          <w:lang w:val="en-US"/>
        </w:rPr>
      </w:pPr>
    </w:p>
    <w:p w14:paraId="5DA2CFE6" w14:textId="77777777" w:rsidR="00A938DD" w:rsidRPr="00C70AA2" w:rsidRDefault="00525FCA" w:rsidP="003A0C7D">
      <w:pPr>
        <w:ind w:firstLine="0"/>
        <w:jc w:val="center"/>
        <w:rPr>
          <w:szCs w:val="24"/>
          <w:lang w:val="en-US"/>
        </w:rPr>
      </w:pPr>
      <w:r w:rsidRPr="003767D2">
        <w:rPr>
          <w:szCs w:val="24"/>
          <w:lang w:val="en-US"/>
        </w:rPr>
        <w:t>______________________________________</w:t>
      </w:r>
      <w:r w:rsidR="00A938DD" w:rsidRPr="00C70AA2">
        <w:rPr>
          <w:szCs w:val="24"/>
          <w:lang w:val="en-US"/>
        </w:rPr>
        <w:t>__________</w:t>
      </w:r>
      <w:r w:rsidRPr="00C70AA2">
        <w:rPr>
          <w:szCs w:val="24"/>
          <w:lang w:val="en-US"/>
        </w:rPr>
        <w:t>_____________</w:t>
      </w:r>
    </w:p>
    <w:p w14:paraId="4A0E9D58" w14:textId="77777777" w:rsidR="00525FCA" w:rsidRPr="00597C32" w:rsidRDefault="00525FCA" w:rsidP="003A0C7D">
      <w:pPr>
        <w:ind w:firstLine="0"/>
        <w:jc w:val="center"/>
        <w:rPr>
          <w:szCs w:val="24"/>
          <w:lang w:val="en-US"/>
        </w:rPr>
      </w:pPr>
      <w:r w:rsidRPr="00597C32">
        <w:rPr>
          <w:szCs w:val="24"/>
          <w:lang w:val="en-US"/>
        </w:rPr>
        <w:t xml:space="preserve">Prof. </w:t>
      </w:r>
      <w:r w:rsidR="00A938DD" w:rsidRPr="00597C32">
        <w:rPr>
          <w:szCs w:val="24"/>
          <w:lang w:val="en-US"/>
        </w:rPr>
        <w:t>D</w:t>
      </w:r>
      <w:r w:rsidR="003A63B7" w:rsidRPr="00597C32">
        <w:rPr>
          <w:szCs w:val="24"/>
          <w:lang w:val="en-US"/>
        </w:rPr>
        <w:t>.Sc</w:t>
      </w:r>
      <w:r w:rsidR="00A938DD" w:rsidRPr="00597C32">
        <w:rPr>
          <w:szCs w:val="24"/>
          <w:lang w:val="en-US"/>
        </w:rPr>
        <w:t xml:space="preserve">. </w:t>
      </w:r>
      <w:r w:rsidR="004B402A" w:rsidRPr="00597C32">
        <w:rPr>
          <w:szCs w:val="24"/>
          <w:lang w:val="en-US"/>
        </w:rPr>
        <w:t xml:space="preserve">Leonardo Gresta Paulino Murta </w:t>
      </w:r>
      <w:r w:rsidR="00A938DD" w:rsidRPr="00597C32">
        <w:rPr>
          <w:szCs w:val="24"/>
          <w:lang w:val="en-US"/>
        </w:rPr>
        <w:t xml:space="preserve">– </w:t>
      </w:r>
      <w:r w:rsidR="003A63B7" w:rsidRPr="00597C32">
        <w:rPr>
          <w:szCs w:val="24"/>
          <w:lang w:val="en-US"/>
        </w:rPr>
        <w:t>Advisor</w:t>
      </w:r>
    </w:p>
    <w:p w14:paraId="2DB71D4D" w14:textId="77777777" w:rsidR="00A938DD" w:rsidRPr="009A2C5C" w:rsidRDefault="004B402A" w:rsidP="003A0C7D">
      <w:pPr>
        <w:ind w:firstLine="0"/>
        <w:jc w:val="center"/>
        <w:rPr>
          <w:szCs w:val="24"/>
        </w:rPr>
      </w:pPr>
      <w:r>
        <w:rPr>
          <w:szCs w:val="24"/>
        </w:rPr>
        <w:t>IC-</w:t>
      </w:r>
      <w:r w:rsidR="00A938DD" w:rsidRPr="009A2C5C">
        <w:rPr>
          <w:szCs w:val="24"/>
        </w:rPr>
        <w:t>UFF</w:t>
      </w:r>
    </w:p>
    <w:p w14:paraId="64EBCEC3" w14:textId="77777777" w:rsidR="00525FCA" w:rsidRPr="009A2C5C" w:rsidRDefault="00525FCA" w:rsidP="00144A67">
      <w:pPr>
        <w:jc w:val="center"/>
        <w:rPr>
          <w:szCs w:val="24"/>
        </w:rPr>
      </w:pPr>
    </w:p>
    <w:p w14:paraId="45680D18" w14:textId="77777777" w:rsidR="00097A67" w:rsidRPr="009A2C5C" w:rsidRDefault="00097A67" w:rsidP="00144A67">
      <w:pPr>
        <w:jc w:val="center"/>
        <w:rPr>
          <w:szCs w:val="24"/>
        </w:rPr>
      </w:pPr>
    </w:p>
    <w:p w14:paraId="43CB2E08" w14:textId="77777777" w:rsidR="00A938DD" w:rsidRPr="009A2C5C" w:rsidRDefault="00A938DD" w:rsidP="003A0C7D">
      <w:pPr>
        <w:ind w:firstLine="0"/>
        <w:jc w:val="center"/>
        <w:rPr>
          <w:szCs w:val="24"/>
        </w:rPr>
      </w:pPr>
      <w:r w:rsidRPr="009A2C5C">
        <w:rPr>
          <w:szCs w:val="24"/>
        </w:rPr>
        <w:t>_____________________________________________________________</w:t>
      </w:r>
    </w:p>
    <w:p w14:paraId="64B1BA5A" w14:textId="77777777" w:rsidR="00A938DD" w:rsidRPr="009A2C5C" w:rsidRDefault="00A938DD" w:rsidP="003A0C7D">
      <w:pPr>
        <w:ind w:firstLine="0"/>
        <w:jc w:val="center"/>
        <w:rPr>
          <w:szCs w:val="24"/>
        </w:rPr>
      </w:pPr>
      <w:r w:rsidRPr="009A2C5C">
        <w:rPr>
          <w:szCs w:val="24"/>
        </w:rPr>
        <w:t>Prof. D</w:t>
      </w:r>
      <w:r w:rsidR="003A63B7" w:rsidRPr="009A2C5C">
        <w:rPr>
          <w:szCs w:val="24"/>
        </w:rPr>
        <w:t>.Sc</w:t>
      </w:r>
      <w:r w:rsidRPr="009A2C5C">
        <w:rPr>
          <w:szCs w:val="24"/>
        </w:rPr>
        <w:t xml:space="preserve">. </w:t>
      </w:r>
      <w:r w:rsidR="004B402A">
        <w:rPr>
          <w:szCs w:val="24"/>
        </w:rPr>
        <w:t>Daniel Cardoso Moraes de Oliveira</w:t>
      </w:r>
    </w:p>
    <w:p w14:paraId="1146F98C" w14:textId="77777777" w:rsidR="00A938DD" w:rsidRPr="009A2C5C" w:rsidRDefault="004B402A" w:rsidP="003A0C7D">
      <w:pPr>
        <w:ind w:firstLine="0"/>
        <w:jc w:val="center"/>
        <w:rPr>
          <w:caps/>
          <w:szCs w:val="24"/>
        </w:rPr>
      </w:pPr>
      <w:r w:rsidRPr="00597C32">
        <w:t>IC-UFF</w:t>
      </w:r>
    </w:p>
    <w:p w14:paraId="6AE02415" w14:textId="77777777" w:rsidR="00525FCA" w:rsidRPr="009A2C5C" w:rsidRDefault="00525FCA" w:rsidP="00144A67">
      <w:pPr>
        <w:jc w:val="center"/>
        <w:rPr>
          <w:szCs w:val="24"/>
        </w:rPr>
      </w:pPr>
    </w:p>
    <w:p w14:paraId="33D52A9F" w14:textId="77777777" w:rsidR="00097A67" w:rsidRPr="009A2C5C" w:rsidRDefault="00097A67" w:rsidP="00144A67">
      <w:pPr>
        <w:jc w:val="center"/>
        <w:rPr>
          <w:szCs w:val="24"/>
        </w:rPr>
      </w:pPr>
    </w:p>
    <w:p w14:paraId="13D0EC4F" w14:textId="77777777" w:rsidR="00A938DD" w:rsidRPr="009A2C5C" w:rsidRDefault="00A938DD" w:rsidP="003A0C7D">
      <w:pPr>
        <w:ind w:firstLine="0"/>
        <w:jc w:val="center"/>
        <w:rPr>
          <w:szCs w:val="24"/>
        </w:rPr>
      </w:pPr>
      <w:r w:rsidRPr="009A2C5C">
        <w:rPr>
          <w:szCs w:val="24"/>
        </w:rPr>
        <w:t>_____________________________________________________________</w:t>
      </w:r>
    </w:p>
    <w:p w14:paraId="51063E4F" w14:textId="77777777" w:rsidR="00491E78" w:rsidRPr="004B402A" w:rsidRDefault="00491E78" w:rsidP="003A0C7D">
      <w:pPr>
        <w:ind w:firstLine="0"/>
        <w:jc w:val="center"/>
        <w:rPr>
          <w:szCs w:val="24"/>
        </w:rPr>
      </w:pPr>
      <w:r w:rsidRPr="009A2C5C">
        <w:rPr>
          <w:szCs w:val="24"/>
        </w:rPr>
        <w:t>Prof. D</w:t>
      </w:r>
      <w:r w:rsidR="003A63B7" w:rsidRPr="009A2C5C">
        <w:rPr>
          <w:szCs w:val="24"/>
        </w:rPr>
        <w:t>.Sc</w:t>
      </w:r>
      <w:r w:rsidRPr="009A2C5C">
        <w:rPr>
          <w:szCs w:val="24"/>
        </w:rPr>
        <w:t>.</w:t>
      </w:r>
      <w:r w:rsidR="00BA43F3" w:rsidRPr="009A2C5C">
        <w:rPr>
          <w:szCs w:val="24"/>
        </w:rPr>
        <w:t xml:space="preserve"> </w:t>
      </w:r>
      <w:r w:rsidR="004B402A" w:rsidRPr="004B402A">
        <w:t>Flávia Coimbra Deli</w:t>
      </w:r>
      <w:r w:rsidR="004B402A">
        <w:t>cato</w:t>
      </w:r>
    </w:p>
    <w:p w14:paraId="77912B98" w14:textId="77777777" w:rsidR="00BA43F3" w:rsidRPr="00597C32" w:rsidRDefault="004B402A" w:rsidP="00BA43F3">
      <w:pPr>
        <w:ind w:firstLine="0"/>
        <w:jc w:val="center"/>
        <w:rPr>
          <w:caps/>
          <w:szCs w:val="24"/>
          <w:lang w:val="en-US"/>
        </w:rPr>
      </w:pPr>
      <w:r>
        <w:rPr>
          <w:lang w:val="en-US"/>
        </w:rPr>
        <w:t>DCC-UFRJ</w:t>
      </w:r>
    </w:p>
    <w:p w14:paraId="174270B0" w14:textId="77777777" w:rsidR="00525FCA" w:rsidRPr="00597C32" w:rsidRDefault="00525FCA" w:rsidP="00144A67">
      <w:pPr>
        <w:jc w:val="center"/>
        <w:rPr>
          <w:szCs w:val="24"/>
          <w:lang w:val="en-US"/>
        </w:rPr>
      </w:pPr>
    </w:p>
    <w:p w14:paraId="6AE9DD30" w14:textId="77777777" w:rsidR="00491E78" w:rsidRPr="00597C32" w:rsidRDefault="00491E78" w:rsidP="00144A67">
      <w:pPr>
        <w:jc w:val="center"/>
        <w:rPr>
          <w:szCs w:val="24"/>
          <w:lang w:val="en-US"/>
        </w:rPr>
      </w:pPr>
    </w:p>
    <w:p w14:paraId="28D75EB1" w14:textId="77777777" w:rsidR="00A938DD" w:rsidRPr="00597C32" w:rsidRDefault="00491E78" w:rsidP="003A0C7D">
      <w:pPr>
        <w:ind w:firstLine="0"/>
        <w:jc w:val="center"/>
        <w:rPr>
          <w:lang w:val="en-US"/>
        </w:rPr>
      </w:pPr>
      <w:r w:rsidRPr="00597C32">
        <w:rPr>
          <w:lang w:val="en-US"/>
        </w:rPr>
        <w:t>Niterói</w:t>
      </w:r>
    </w:p>
    <w:p w14:paraId="695887A3" w14:textId="77777777" w:rsidR="00552A48" w:rsidRPr="00597C32" w:rsidRDefault="009E3800" w:rsidP="00BA43F3">
      <w:pPr>
        <w:ind w:firstLine="0"/>
        <w:jc w:val="center"/>
        <w:rPr>
          <w:caps/>
          <w:szCs w:val="24"/>
          <w:lang w:val="en-US"/>
        </w:rPr>
      </w:pPr>
      <w:r w:rsidRPr="005656D8">
        <w:rPr>
          <w:lang w:val="en-US"/>
        </w:rPr>
        <w:fldChar w:fldCharType="begin">
          <w:ffData>
            <w:name w:val=""/>
            <w:enabled/>
            <w:calcOnExit w:val="0"/>
            <w:textInput>
              <w:default w:val="2015"/>
            </w:textInput>
          </w:ffData>
        </w:fldChar>
      </w:r>
      <w:r w:rsidRPr="00597C32">
        <w:rPr>
          <w:lang w:val="en-US"/>
        </w:rPr>
        <w:instrText xml:space="preserve"> FORMTEXT </w:instrText>
      </w:r>
      <w:r w:rsidRPr="005656D8">
        <w:rPr>
          <w:lang w:val="en-US"/>
        </w:rPr>
      </w:r>
      <w:r w:rsidRPr="005656D8">
        <w:rPr>
          <w:lang w:val="en-US"/>
        </w:rPr>
        <w:fldChar w:fldCharType="separate"/>
      </w:r>
      <w:r w:rsidR="00A80296">
        <w:rPr>
          <w:noProof/>
          <w:lang w:val="en-US"/>
        </w:rPr>
        <w:t>2015</w:t>
      </w:r>
      <w:r w:rsidRPr="005656D8">
        <w:rPr>
          <w:lang w:val="en-US"/>
        </w:rPr>
        <w:fldChar w:fldCharType="end"/>
      </w:r>
    </w:p>
    <w:p w14:paraId="0458622B" w14:textId="77777777" w:rsidR="00144A67" w:rsidRPr="00597C32" w:rsidRDefault="00144A67">
      <w:pPr>
        <w:spacing w:after="200" w:line="276" w:lineRule="auto"/>
        <w:jc w:val="left"/>
        <w:rPr>
          <w:szCs w:val="24"/>
          <w:lang w:val="en-US"/>
        </w:rPr>
      </w:pPr>
      <w:r w:rsidRPr="00597C32">
        <w:rPr>
          <w:szCs w:val="24"/>
          <w:lang w:val="en-US"/>
        </w:rPr>
        <w:br w:type="page"/>
      </w:r>
    </w:p>
    <w:p w14:paraId="4DBAB8F4" w14:textId="77777777" w:rsidR="00144A67" w:rsidRPr="00597C32" w:rsidRDefault="00144A67" w:rsidP="00144A67">
      <w:pPr>
        <w:rPr>
          <w:lang w:val="en-US"/>
        </w:rPr>
      </w:pPr>
    </w:p>
    <w:p w14:paraId="0F563E5D" w14:textId="77777777" w:rsidR="00552A48" w:rsidRPr="00597C32" w:rsidRDefault="00552A48" w:rsidP="00144A67">
      <w:pPr>
        <w:rPr>
          <w:lang w:val="en-US"/>
        </w:rPr>
      </w:pPr>
    </w:p>
    <w:p w14:paraId="7AA32177" w14:textId="77777777" w:rsidR="00552A48" w:rsidRPr="00597C32" w:rsidRDefault="00552A48" w:rsidP="00144A67">
      <w:pPr>
        <w:rPr>
          <w:lang w:val="en-US"/>
        </w:rPr>
      </w:pPr>
    </w:p>
    <w:p w14:paraId="5F47CE76" w14:textId="77777777" w:rsidR="00552A48" w:rsidRPr="00597C32" w:rsidRDefault="00552A48" w:rsidP="00144A67">
      <w:pPr>
        <w:rPr>
          <w:lang w:val="en-US"/>
        </w:rPr>
      </w:pPr>
    </w:p>
    <w:p w14:paraId="60C86500" w14:textId="77777777" w:rsidR="00552A48" w:rsidRPr="00597C32" w:rsidRDefault="00552A48" w:rsidP="00144A67">
      <w:pPr>
        <w:rPr>
          <w:lang w:val="en-US"/>
        </w:rPr>
      </w:pPr>
    </w:p>
    <w:p w14:paraId="02D78C91" w14:textId="77777777" w:rsidR="00552A48" w:rsidRPr="00597C32" w:rsidRDefault="00552A48" w:rsidP="00144A67">
      <w:pPr>
        <w:rPr>
          <w:lang w:val="en-US"/>
        </w:rPr>
      </w:pPr>
    </w:p>
    <w:p w14:paraId="223848CE" w14:textId="77777777" w:rsidR="00552A48" w:rsidRPr="00597C32" w:rsidRDefault="00552A48" w:rsidP="00144A67">
      <w:pPr>
        <w:rPr>
          <w:lang w:val="en-US"/>
        </w:rPr>
      </w:pPr>
    </w:p>
    <w:p w14:paraId="644DCE2B" w14:textId="77777777" w:rsidR="00552A48" w:rsidRPr="00597C32" w:rsidRDefault="00552A48" w:rsidP="00144A67">
      <w:pPr>
        <w:rPr>
          <w:lang w:val="en-US"/>
        </w:rPr>
      </w:pPr>
    </w:p>
    <w:p w14:paraId="17EB3578" w14:textId="77777777" w:rsidR="00552A48" w:rsidRPr="00597C32" w:rsidRDefault="00552A48" w:rsidP="00144A67">
      <w:pPr>
        <w:rPr>
          <w:lang w:val="en-US"/>
        </w:rPr>
      </w:pPr>
    </w:p>
    <w:p w14:paraId="356EFB03" w14:textId="77777777" w:rsidR="00552A48" w:rsidRPr="00597C32" w:rsidRDefault="00552A48" w:rsidP="00144A67">
      <w:pPr>
        <w:rPr>
          <w:lang w:val="en-US"/>
        </w:rPr>
      </w:pPr>
    </w:p>
    <w:p w14:paraId="7DA06153" w14:textId="77777777" w:rsidR="00552A48" w:rsidRPr="00597C32" w:rsidRDefault="00552A48" w:rsidP="00144A67">
      <w:pPr>
        <w:rPr>
          <w:lang w:val="en-US"/>
        </w:rPr>
      </w:pPr>
    </w:p>
    <w:p w14:paraId="0CC2B90C" w14:textId="77777777" w:rsidR="00552A48" w:rsidRPr="00597C32" w:rsidRDefault="00552A48" w:rsidP="00144A67">
      <w:pPr>
        <w:rPr>
          <w:lang w:val="en-US"/>
        </w:rPr>
      </w:pPr>
    </w:p>
    <w:p w14:paraId="2541B9A2" w14:textId="77777777" w:rsidR="00552A48" w:rsidRPr="00597C32" w:rsidRDefault="00552A48" w:rsidP="00144A67">
      <w:pPr>
        <w:rPr>
          <w:lang w:val="en-US"/>
        </w:rPr>
      </w:pPr>
    </w:p>
    <w:p w14:paraId="657B3F23" w14:textId="77777777" w:rsidR="00552A48" w:rsidRPr="00597C32" w:rsidRDefault="00552A48" w:rsidP="00144A67">
      <w:pPr>
        <w:rPr>
          <w:lang w:val="en-US"/>
        </w:rPr>
      </w:pPr>
    </w:p>
    <w:p w14:paraId="4431FFE6" w14:textId="77777777" w:rsidR="00552A48" w:rsidRPr="00597C32" w:rsidRDefault="00552A48" w:rsidP="00144A67">
      <w:pPr>
        <w:rPr>
          <w:lang w:val="en-US"/>
        </w:rPr>
      </w:pPr>
    </w:p>
    <w:p w14:paraId="4D3300C2" w14:textId="77777777" w:rsidR="00552A48" w:rsidRPr="00597C32" w:rsidRDefault="00552A48" w:rsidP="00144A67">
      <w:pPr>
        <w:rPr>
          <w:lang w:val="en-US"/>
        </w:rPr>
      </w:pPr>
    </w:p>
    <w:p w14:paraId="38B0E306" w14:textId="77777777" w:rsidR="00552A48" w:rsidRPr="00597C32" w:rsidRDefault="00552A48" w:rsidP="00144A67">
      <w:pPr>
        <w:rPr>
          <w:lang w:val="en-US"/>
        </w:rPr>
      </w:pPr>
    </w:p>
    <w:p w14:paraId="75024122" w14:textId="77777777" w:rsidR="00552A48" w:rsidRPr="00597C32" w:rsidRDefault="00552A48" w:rsidP="00144A67">
      <w:pPr>
        <w:rPr>
          <w:lang w:val="en-US"/>
        </w:rPr>
      </w:pPr>
    </w:p>
    <w:p w14:paraId="72899B07" w14:textId="77777777" w:rsidR="008C0DA4" w:rsidRPr="00597C32" w:rsidRDefault="008C0DA4" w:rsidP="00144A67">
      <w:pPr>
        <w:rPr>
          <w:lang w:val="en-US"/>
        </w:rPr>
      </w:pPr>
    </w:p>
    <w:p w14:paraId="240D481E" w14:textId="77777777" w:rsidR="008C0DA4" w:rsidRPr="00597C32" w:rsidRDefault="008C0DA4" w:rsidP="00144A67">
      <w:pPr>
        <w:rPr>
          <w:lang w:val="en-US"/>
        </w:rPr>
      </w:pPr>
    </w:p>
    <w:p w14:paraId="2C946205" w14:textId="77777777" w:rsidR="008C0DA4" w:rsidRPr="00597C32" w:rsidRDefault="008C0DA4" w:rsidP="00144A67">
      <w:pPr>
        <w:rPr>
          <w:lang w:val="en-US"/>
        </w:rPr>
      </w:pPr>
    </w:p>
    <w:p w14:paraId="5381195B" w14:textId="77777777" w:rsidR="008C0DA4" w:rsidRPr="00597C32" w:rsidRDefault="008C0DA4" w:rsidP="00144A67">
      <w:pPr>
        <w:rPr>
          <w:lang w:val="en-US"/>
        </w:rPr>
      </w:pPr>
    </w:p>
    <w:p w14:paraId="1AB69319" w14:textId="77777777" w:rsidR="008C0DA4" w:rsidRPr="00597C32" w:rsidRDefault="008C0DA4" w:rsidP="00144A67">
      <w:pPr>
        <w:rPr>
          <w:lang w:val="en-US"/>
        </w:rPr>
      </w:pPr>
    </w:p>
    <w:p w14:paraId="6935F428" w14:textId="77777777" w:rsidR="008C0DA4" w:rsidRPr="00597C32" w:rsidRDefault="008C0DA4" w:rsidP="00144A67">
      <w:pPr>
        <w:rPr>
          <w:lang w:val="en-US"/>
        </w:rPr>
      </w:pPr>
    </w:p>
    <w:p w14:paraId="55E486B6" w14:textId="77777777" w:rsidR="00552A48" w:rsidRPr="00597C32" w:rsidRDefault="00552A48" w:rsidP="00361448">
      <w:pPr>
        <w:ind w:firstLine="0"/>
        <w:rPr>
          <w:lang w:val="en-US"/>
        </w:rPr>
      </w:pPr>
    </w:p>
    <w:p w14:paraId="3B10C856" w14:textId="77777777" w:rsidR="00552A48" w:rsidRPr="00597C32" w:rsidRDefault="00552A48" w:rsidP="00144A67">
      <w:pPr>
        <w:rPr>
          <w:lang w:val="en-US"/>
        </w:rPr>
      </w:pPr>
    </w:p>
    <w:p w14:paraId="0DE26B61" w14:textId="77777777" w:rsidR="00552A48" w:rsidRPr="00597C32" w:rsidRDefault="00552A48" w:rsidP="00144A67">
      <w:pPr>
        <w:rPr>
          <w:lang w:val="en-US"/>
        </w:rPr>
      </w:pPr>
    </w:p>
    <w:p w14:paraId="423E1D70" w14:textId="77777777" w:rsidR="00552A48" w:rsidRPr="00597C32" w:rsidRDefault="00552A48" w:rsidP="00144A67">
      <w:pPr>
        <w:rPr>
          <w:lang w:val="en-US"/>
        </w:rPr>
      </w:pPr>
    </w:p>
    <w:p w14:paraId="63FC2A2D" w14:textId="77777777" w:rsidR="00552A48" w:rsidRPr="00597C32" w:rsidRDefault="00552A48" w:rsidP="00144A67">
      <w:pPr>
        <w:rPr>
          <w:lang w:val="en-US"/>
        </w:rPr>
      </w:pPr>
    </w:p>
    <w:p w14:paraId="5BEAEE0B" w14:textId="77777777" w:rsidR="000A0171" w:rsidRPr="00597C32" w:rsidRDefault="000A0171" w:rsidP="00144A67">
      <w:pPr>
        <w:rPr>
          <w:lang w:val="en-US"/>
        </w:rPr>
      </w:pPr>
    </w:p>
    <w:p w14:paraId="5EBAF2D6" w14:textId="77777777" w:rsidR="00C32EDA" w:rsidRDefault="00C32EDA" w:rsidP="00C32EDA">
      <w:pPr>
        <w:jc w:val="right"/>
        <w:rPr>
          <w:lang w:val="en-US"/>
        </w:rPr>
      </w:pPr>
    </w:p>
    <w:p w14:paraId="4502E996" w14:textId="41B5732D" w:rsidR="008C0DA4" w:rsidRPr="00C32EDA" w:rsidRDefault="00C32EDA" w:rsidP="00C32EDA">
      <w:pPr>
        <w:jc w:val="right"/>
        <w:rPr>
          <w:caps/>
          <w:lang w:val="en-US"/>
        </w:rPr>
      </w:pPr>
      <w:r w:rsidRPr="00C32EDA">
        <w:rPr>
          <w:lang w:val="en-US"/>
        </w:rPr>
        <w:t xml:space="preserve">For </w:t>
      </w:r>
      <w:r w:rsidR="00F56064">
        <w:rPr>
          <w:lang w:val="en-US"/>
        </w:rPr>
        <w:t>Agostinho, my father, and Ondina, my mother</w:t>
      </w:r>
      <w:r w:rsidRPr="00C32EDA">
        <w:rPr>
          <w:lang w:val="en-US"/>
        </w:rPr>
        <w:t>.</w:t>
      </w:r>
    </w:p>
    <w:p w14:paraId="1FE07B4F" w14:textId="77777777" w:rsidR="00597C32" w:rsidRPr="005818A0" w:rsidRDefault="00597C32">
      <w:pPr>
        <w:spacing w:line="240" w:lineRule="auto"/>
        <w:ind w:firstLine="0"/>
        <w:jc w:val="left"/>
        <w:rPr>
          <w:b/>
          <w:caps/>
          <w:lang w:val="en-US"/>
        </w:rPr>
      </w:pPr>
      <w:r w:rsidRPr="005818A0">
        <w:rPr>
          <w:b/>
          <w:caps/>
          <w:lang w:val="en-US"/>
        </w:rPr>
        <w:br w:type="page"/>
      </w:r>
    </w:p>
    <w:p w14:paraId="01E752F4" w14:textId="77777777" w:rsidR="00597C32" w:rsidRPr="005818A0" w:rsidRDefault="00597C32" w:rsidP="003A0C7D">
      <w:pPr>
        <w:ind w:left="1701" w:firstLine="0"/>
        <w:jc w:val="left"/>
        <w:rPr>
          <w:b/>
          <w:caps/>
          <w:lang w:val="en-US"/>
        </w:rPr>
      </w:pPr>
    </w:p>
    <w:p w14:paraId="22661889" w14:textId="77777777" w:rsidR="00597C32" w:rsidRPr="005818A0" w:rsidRDefault="00597C32" w:rsidP="003A0C7D">
      <w:pPr>
        <w:ind w:left="1701" w:firstLine="0"/>
        <w:jc w:val="left"/>
        <w:rPr>
          <w:b/>
          <w:caps/>
          <w:lang w:val="en-US"/>
        </w:rPr>
      </w:pPr>
    </w:p>
    <w:p w14:paraId="1BC80446" w14:textId="5D6FAA2D" w:rsidR="00915835" w:rsidRPr="00CA71B6" w:rsidRDefault="003A63B7" w:rsidP="003A0C7D">
      <w:pPr>
        <w:ind w:left="1701" w:firstLine="0"/>
        <w:jc w:val="left"/>
        <w:rPr>
          <w:b/>
          <w:lang w:val="en-US"/>
        </w:rPr>
      </w:pPr>
      <w:commentRangeStart w:id="0"/>
      <w:commentRangeStart w:id="1"/>
      <w:r w:rsidRPr="00CA71B6">
        <w:rPr>
          <w:b/>
          <w:caps/>
          <w:lang w:val="en-US"/>
        </w:rPr>
        <w:t>acknowledgments</w:t>
      </w:r>
      <w:commentRangeEnd w:id="0"/>
      <w:r w:rsidR="00F226C5">
        <w:rPr>
          <w:rStyle w:val="CommentReference"/>
        </w:rPr>
        <w:commentReference w:id="0"/>
      </w:r>
      <w:commentRangeEnd w:id="1"/>
      <w:r w:rsidR="00F275DB">
        <w:rPr>
          <w:rStyle w:val="CommentReference"/>
        </w:rPr>
        <w:commentReference w:id="1"/>
      </w:r>
    </w:p>
    <w:p w14:paraId="6358B0AB" w14:textId="7AB6CA84" w:rsidR="000A0171" w:rsidRDefault="00252AB8" w:rsidP="000A0171">
      <w:pPr>
        <w:ind w:left="1701"/>
        <w:rPr>
          <w:lang w:val="en-US"/>
        </w:rPr>
      </w:pPr>
      <w:r>
        <w:rPr>
          <w:lang w:val="en-US"/>
        </w:rPr>
        <w:t>First of all</w:t>
      </w:r>
      <w:r w:rsidR="0002490A">
        <w:rPr>
          <w:lang w:val="en-US"/>
        </w:rPr>
        <w:t>, I am grateful t</w:t>
      </w:r>
      <w:r w:rsidR="00F56064" w:rsidRPr="00F56064">
        <w:rPr>
          <w:lang w:val="en-US"/>
        </w:rPr>
        <w:t xml:space="preserve">o God, who infused in me </w:t>
      </w:r>
      <w:r w:rsidR="00F56064">
        <w:rPr>
          <w:lang w:val="en-US"/>
        </w:rPr>
        <w:t>the intelligence to be able to complete this thesis.</w:t>
      </w:r>
    </w:p>
    <w:p w14:paraId="6B345FF1" w14:textId="41763F1E" w:rsidR="00F56064" w:rsidRDefault="00FD6B19" w:rsidP="000A0171">
      <w:pPr>
        <w:ind w:left="1701"/>
        <w:rPr>
          <w:lang w:val="en-US"/>
        </w:rPr>
      </w:pPr>
      <w:r>
        <w:rPr>
          <w:lang w:val="en-US"/>
        </w:rPr>
        <w:t xml:space="preserve">I would like to thank my parents, </w:t>
      </w:r>
      <w:r w:rsidR="0002490A">
        <w:rPr>
          <w:lang w:val="en-US"/>
        </w:rPr>
        <w:t xml:space="preserve">Ondina and Agostinho, </w:t>
      </w:r>
      <w:r>
        <w:rPr>
          <w:lang w:val="en-US"/>
        </w:rPr>
        <w:t xml:space="preserve">who supported my education, especially during my bachelor degree, </w:t>
      </w:r>
      <w:r w:rsidR="0002490A">
        <w:rPr>
          <w:lang w:val="en-US"/>
        </w:rPr>
        <w:t>both financially and with advises.</w:t>
      </w:r>
    </w:p>
    <w:p w14:paraId="0A00B6E5" w14:textId="793EBEA9" w:rsidR="00FD6B19" w:rsidRDefault="0002490A" w:rsidP="000A0171">
      <w:pPr>
        <w:ind w:left="1701"/>
        <w:rPr>
          <w:lang w:val="en-US"/>
        </w:rPr>
      </w:pPr>
      <w:r>
        <w:rPr>
          <w:lang w:val="en-US"/>
        </w:rPr>
        <w:t xml:space="preserve">I wish to express my </w:t>
      </w:r>
      <w:r w:rsidR="00F226C5">
        <w:rPr>
          <w:lang w:val="en-US"/>
        </w:rPr>
        <w:t>deepest</w:t>
      </w:r>
      <w:r>
        <w:rPr>
          <w:lang w:val="en-US"/>
        </w:rPr>
        <w:t xml:space="preserve"> gratitude to my wife, Raquel, who</w:t>
      </w:r>
      <w:r w:rsidR="00F226C5">
        <w:rPr>
          <w:lang w:val="en-US"/>
        </w:rPr>
        <w:t xml:space="preserve"> encouraged me to apply for this Master of Science degree, and who had so many lonely moments by my side, while I was involved with my research. I love you, and will always be grateful for understanding the adversity we went through.</w:t>
      </w:r>
    </w:p>
    <w:p w14:paraId="4F5B7F13" w14:textId="27114790" w:rsidR="00F226C5" w:rsidRDefault="00F226C5" w:rsidP="000A0171">
      <w:pPr>
        <w:ind w:left="1701"/>
        <w:rPr>
          <w:lang w:val="en-US"/>
        </w:rPr>
      </w:pPr>
      <w:r>
        <w:rPr>
          <w:lang w:val="en-US"/>
        </w:rPr>
        <w:t>I place on record my sincere thanks to my advisor, Leonardo. His help, counsels, patience</w:t>
      </w:r>
      <w:ins w:id="2" w:author="Leonardo Murta" w:date="2015-03-16T10:29:00Z">
        <w:r w:rsidR="00FD332B">
          <w:rPr>
            <w:lang w:val="en-US"/>
          </w:rPr>
          <w:t>,</w:t>
        </w:r>
      </w:ins>
      <w:r>
        <w:rPr>
          <w:lang w:val="en-US"/>
        </w:rPr>
        <w:t xml:space="preserve"> and tireless dedication were decisive to come to this thesis.</w:t>
      </w:r>
    </w:p>
    <w:p w14:paraId="2A50AB66" w14:textId="46151A5F" w:rsidR="00F226C5" w:rsidRDefault="00F226C5" w:rsidP="000A0171">
      <w:pPr>
        <w:ind w:left="1701"/>
        <w:rPr>
          <w:lang w:val="en-US"/>
        </w:rPr>
      </w:pPr>
      <w:r>
        <w:rPr>
          <w:lang w:val="en-US"/>
        </w:rPr>
        <w:t>I also thank my fellow postgraduate students in the computer science department, especially to Ivison who was always availab</w:t>
      </w:r>
      <w:r w:rsidR="00252AB8">
        <w:rPr>
          <w:lang w:val="en-US"/>
        </w:rPr>
        <w:t>le to listen to my concerns and to share his life experience with everybody.</w:t>
      </w:r>
    </w:p>
    <w:p w14:paraId="61C10CCE" w14:textId="24CAF540" w:rsidR="00252AB8" w:rsidRDefault="00252AB8" w:rsidP="000A0171">
      <w:pPr>
        <w:ind w:left="1701"/>
        <w:rPr>
          <w:lang w:val="en-US"/>
        </w:rPr>
      </w:pPr>
      <w:r>
        <w:rPr>
          <w:lang w:val="en-US"/>
        </w:rPr>
        <w:t>I also place on record my thanks to the members of the committee, Flávia and Daniel, for spending their time to evaluate this thesis.</w:t>
      </w:r>
    </w:p>
    <w:p w14:paraId="5C7E75A6" w14:textId="77777777" w:rsidR="002830AC" w:rsidRPr="00F56064" w:rsidRDefault="002830AC" w:rsidP="003A31E5">
      <w:pPr>
        <w:ind w:firstLine="0"/>
        <w:rPr>
          <w:lang w:val="en-US"/>
        </w:rPr>
      </w:pPr>
    </w:p>
    <w:p w14:paraId="7A743FDC" w14:textId="77777777" w:rsidR="000A0171" w:rsidRPr="00F56064" w:rsidRDefault="000A0171" w:rsidP="003A31E5">
      <w:pPr>
        <w:ind w:firstLine="0"/>
        <w:rPr>
          <w:lang w:val="en-US"/>
        </w:rPr>
      </w:pPr>
    </w:p>
    <w:p w14:paraId="58C2E3F7" w14:textId="77777777" w:rsidR="008C0DA4" w:rsidRPr="00F56064" w:rsidRDefault="008C0DA4" w:rsidP="004913AD">
      <w:pPr>
        <w:ind w:left="2268" w:firstLine="0"/>
        <w:rPr>
          <w:caps/>
          <w:lang w:val="en-US"/>
        </w:rPr>
      </w:pPr>
      <w:r w:rsidRPr="00F56064">
        <w:rPr>
          <w:caps/>
          <w:lang w:val="en-US"/>
        </w:rPr>
        <w:br w:type="page"/>
      </w:r>
    </w:p>
    <w:p w14:paraId="47B05D1C" w14:textId="77777777" w:rsidR="00915835" w:rsidRPr="005656D8" w:rsidRDefault="00E7798C" w:rsidP="00E7798C">
      <w:pPr>
        <w:tabs>
          <w:tab w:val="left" w:pos="873"/>
          <w:tab w:val="center" w:pos="4535"/>
        </w:tabs>
        <w:spacing w:after="360"/>
        <w:ind w:firstLine="0"/>
        <w:jc w:val="left"/>
        <w:rPr>
          <w:b/>
          <w:caps/>
          <w:sz w:val="28"/>
          <w:szCs w:val="28"/>
        </w:rPr>
      </w:pPr>
      <w:r w:rsidRPr="00F56064">
        <w:rPr>
          <w:b/>
          <w:caps/>
          <w:sz w:val="28"/>
          <w:szCs w:val="28"/>
          <w:lang w:val="en-US"/>
        </w:rPr>
        <w:tab/>
      </w:r>
      <w:r w:rsidRPr="00F56064">
        <w:rPr>
          <w:b/>
          <w:caps/>
          <w:sz w:val="28"/>
          <w:szCs w:val="28"/>
          <w:lang w:val="en-US"/>
        </w:rPr>
        <w:tab/>
      </w:r>
      <w:r w:rsidR="00915835" w:rsidRPr="005656D8">
        <w:rPr>
          <w:b/>
          <w:caps/>
          <w:sz w:val="28"/>
          <w:szCs w:val="28"/>
        </w:rPr>
        <w:t>Resumo</w:t>
      </w:r>
    </w:p>
    <w:p w14:paraId="01E638C1" w14:textId="77777777" w:rsidR="0010333D" w:rsidRDefault="003A63B7" w:rsidP="008C0DA4">
      <w:pPr>
        <w:ind w:firstLine="708"/>
      </w:pPr>
      <w:r w:rsidRPr="00F1211A">
        <w:t xml:space="preserve">O desenvolvimento de software utilizando </w:t>
      </w:r>
      <w:r w:rsidR="00A160EA">
        <w:t>s</w:t>
      </w:r>
      <w:r w:rsidRPr="005656D8">
        <w:t xml:space="preserve">istemas de controle de versão distribuídos tem se tornado </w:t>
      </w:r>
      <w:r w:rsidR="00AB051B" w:rsidRPr="00F1211A">
        <w:t xml:space="preserve">recentemente </w:t>
      </w:r>
      <w:r w:rsidRPr="0086347E">
        <w:t>cada vez mais frequente. Tais sist</w:t>
      </w:r>
      <w:r w:rsidRPr="00071773">
        <w:t xml:space="preserve">emas trazem mais flexibilidade, mas também trazem uma maior complexidade para administrar e monitorar os múltiplos repositórios existentes, </w:t>
      </w:r>
      <w:r w:rsidR="00241D06">
        <w:t>além de induzir à</w:t>
      </w:r>
      <w:r w:rsidRPr="00071773">
        <w:t xml:space="preserve"> proliferação de </w:t>
      </w:r>
      <w:r w:rsidR="00241D06">
        <w:t xml:space="preserve">vários </w:t>
      </w:r>
      <w:r w:rsidRPr="00071773">
        <w:t>ramos</w:t>
      </w:r>
      <w:r w:rsidR="0010333D">
        <w:t>.</w:t>
      </w:r>
    </w:p>
    <w:p w14:paraId="53F0E7F8" w14:textId="13954FD4" w:rsidR="003A63B7" w:rsidRPr="00C70AA2" w:rsidRDefault="003A63B7" w:rsidP="008C0DA4">
      <w:pPr>
        <w:ind w:firstLine="708"/>
      </w:pPr>
      <w:r w:rsidRPr="005656D8">
        <w:t>Neste trabalho, propomos o DyeVC, uma abordagem para auxiliar desenvolve</w:t>
      </w:r>
      <w:r w:rsidRPr="00F1211A">
        <w:t xml:space="preserve">dores e administradores de repositórios a identificar dependências entre os </w:t>
      </w:r>
      <w:r w:rsidR="00E1518A" w:rsidRPr="0086347E">
        <w:t>clones de repositórios</w:t>
      </w:r>
      <w:r w:rsidRPr="00071773">
        <w:t xml:space="preserve"> distribuídos, como forma de ajudar a entender o que acontece ao redor do </w:t>
      </w:r>
      <w:r w:rsidR="00E1518A" w:rsidRPr="00717F71">
        <w:t>clone</w:t>
      </w:r>
      <w:r w:rsidRPr="0021209D">
        <w:t xml:space="preserve"> de alguém e descobrir as relações entre os </w:t>
      </w:r>
      <w:r w:rsidR="00E1518A" w:rsidRPr="003767D2">
        <w:t>clones</w:t>
      </w:r>
      <w:r w:rsidRPr="00C70AA2">
        <w:t xml:space="preserve"> existentes.</w:t>
      </w:r>
      <w:r w:rsidR="0010333D">
        <w:t xml:space="preserve"> Um protótipo foi desenvolvido, para aplicar a abordagem proposta. Dois experimentos e um estudo observacional foram realizados com o intuito de avaliar a abordagem DyeVC.</w:t>
      </w:r>
    </w:p>
    <w:p w14:paraId="5BFFE50A" w14:textId="77777777" w:rsidR="00C815D6" w:rsidRPr="008A010A" w:rsidRDefault="00C815D6" w:rsidP="00144A67">
      <w:pPr>
        <w:rPr>
          <w:b/>
        </w:rPr>
      </w:pPr>
    </w:p>
    <w:p w14:paraId="0302A992" w14:textId="77777777" w:rsidR="00915835" w:rsidRPr="009A2C5C" w:rsidRDefault="0079691A" w:rsidP="004913AD">
      <w:pPr>
        <w:ind w:firstLine="0"/>
        <w:rPr>
          <w:b/>
        </w:rPr>
      </w:pPr>
      <w:r w:rsidRPr="005D7C16">
        <w:rPr>
          <w:b/>
        </w:rPr>
        <w:t xml:space="preserve">Palavras-chave: </w:t>
      </w:r>
      <w:r w:rsidR="003A63B7" w:rsidRPr="00312A5F">
        <w:rPr>
          <w:b/>
        </w:rPr>
        <w:t xml:space="preserve">Gerência de configuração, </w:t>
      </w:r>
      <w:r w:rsidR="00DA0579" w:rsidRPr="005D0FBE">
        <w:rPr>
          <w:b/>
        </w:rPr>
        <w:t xml:space="preserve">Percepção de espaços de trabalho, </w:t>
      </w:r>
      <w:r w:rsidR="00241D06">
        <w:rPr>
          <w:b/>
        </w:rPr>
        <w:t xml:space="preserve">Sistema de </w:t>
      </w:r>
      <w:r w:rsidR="00DA0579" w:rsidRPr="005D0FBE">
        <w:rPr>
          <w:b/>
        </w:rPr>
        <w:t>Controle de versão distribuído</w:t>
      </w:r>
      <w:r w:rsidR="00DA0579" w:rsidRPr="005656D8">
        <w:rPr>
          <w:b/>
        </w:rPr>
        <w:t>, Evolução de repositórios</w:t>
      </w:r>
    </w:p>
    <w:p w14:paraId="182FFFF6" w14:textId="77777777" w:rsidR="00895E77" w:rsidRPr="009A2C5C" w:rsidRDefault="00895E77">
      <w:pPr>
        <w:spacing w:after="200" w:line="276" w:lineRule="auto"/>
        <w:jc w:val="left"/>
      </w:pPr>
      <w:r w:rsidRPr="009A2C5C">
        <w:br w:type="page"/>
      </w:r>
    </w:p>
    <w:p w14:paraId="047B4382" w14:textId="77777777" w:rsidR="00915835" w:rsidRPr="005656D8" w:rsidRDefault="00170830" w:rsidP="004913AD">
      <w:pPr>
        <w:spacing w:after="360"/>
        <w:ind w:firstLine="0"/>
        <w:jc w:val="center"/>
        <w:rPr>
          <w:b/>
          <w:caps/>
          <w:sz w:val="28"/>
          <w:szCs w:val="28"/>
          <w:lang w:val="en-US"/>
        </w:rPr>
      </w:pPr>
      <w:r w:rsidRPr="005656D8">
        <w:rPr>
          <w:b/>
          <w:caps/>
          <w:sz w:val="28"/>
          <w:szCs w:val="28"/>
          <w:lang w:val="en-US"/>
        </w:rPr>
        <w:t>Abstract</w:t>
      </w:r>
    </w:p>
    <w:p w14:paraId="6100F790" w14:textId="77777777" w:rsidR="0010333D" w:rsidRDefault="003A63B7" w:rsidP="00144A67">
      <w:pPr>
        <w:rPr>
          <w:lang w:val="en-US"/>
        </w:rPr>
      </w:pPr>
      <w:r w:rsidRPr="00F1211A">
        <w:rPr>
          <w:lang w:val="en-US"/>
        </w:rPr>
        <w:t>Software development using distributed version control systems has become more frequent recently. Such systems bring more fle</w:t>
      </w:r>
      <w:r w:rsidRPr="0086347E">
        <w:rPr>
          <w:lang w:val="en-US"/>
        </w:rPr>
        <w:t>xibility, but also bring greater complexity to administer and monitor the multiple existing repositories</w:t>
      </w:r>
      <w:r w:rsidR="00241D06">
        <w:rPr>
          <w:lang w:val="en-US"/>
        </w:rPr>
        <w:t>, and induce</w:t>
      </w:r>
      <w:r w:rsidRPr="0086347E">
        <w:rPr>
          <w:lang w:val="en-US"/>
        </w:rPr>
        <w:t xml:space="preserve"> the pro</w:t>
      </w:r>
      <w:r w:rsidR="0010333D">
        <w:rPr>
          <w:lang w:val="en-US"/>
        </w:rPr>
        <w:t>liferation of several branches.</w:t>
      </w:r>
    </w:p>
    <w:p w14:paraId="07D9931E" w14:textId="091856DD" w:rsidR="00C815D6" w:rsidRDefault="003A63B7" w:rsidP="00144A67">
      <w:pPr>
        <w:rPr>
          <w:lang w:val="en-US"/>
        </w:rPr>
      </w:pPr>
      <w:r w:rsidRPr="0086347E">
        <w:rPr>
          <w:lang w:val="en-US"/>
        </w:rPr>
        <w:t xml:space="preserve">In this </w:t>
      </w:r>
      <w:r w:rsidR="00CC461E" w:rsidRPr="00071773">
        <w:rPr>
          <w:lang w:val="en-US"/>
        </w:rPr>
        <w:t>work</w:t>
      </w:r>
      <w:r w:rsidR="00C864E7" w:rsidRPr="00071773">
        <w:rPr>
          <w:lang w:val="en-US"/>
        </w:rPr>
        <w:t>,</w:t>
      </w:r>
      <w:r w:rsidRPr="00071773">
        <w:rPr>
          <w:lang w:val="en-US"/>
        </w:rPr>
        <w:t xml:space="preserve"> we propose DyeVC, a tool to assist developers and repository administrators in identify</w:t>
      </w:r>
      <w:r w:rsidRPr="00717F71">
        <w:rPr>
          <w:lang w:val="en-US"/>
        </w:rPr>
        <w:t xml:space="preserve">ing dependencies amongst </w:t>
      </w:r>
      <w:r w:rsidR="006C6A93" w:rsidRPr="0021209D">
        <w:rPr>
          <w:lang w:val="en-US"/>
        </w:rPr>
        <w:t>clones of</w:t>
      </w:r>
      <w:r w:rsidRPr="0021209D">
        <w:rPr>
          <w:lang w:val="en-US"/>
        </w:rPr>
        <w:t xml:space="preserve"> distributed repositories in order to help to understand what is going on around one’s </w:t>
      </w:r>
      <w:r w:rsidR="006C6A93" w:rsidRPr="003767D2">
        <w:rPr>
          <w:lang w:val="en-US"/>
        </w:rPr>
        <w:t>clone</w:t>
      </w:r>
      <w:r w:rsidRPr="00C70AA2">
        <w:rPr>
          <w:lang w:val="en-US"/>
        </w:rPr>
        <w:t xml:space="preserve"> and depict the relations between the existing </w:t>
      </w:r>
      <w:r w:rsidR="006C6A93" w:rsidRPr="008A010A">
        <w:rPr>
          <w:lang w:val="en-US"/>
        </w:rPr>
        <w:t>clones</w:t>
      </w:r>
      <w:r w:rsidRPr="005D7C16">
        <w:rPr>
          <w:lang w:val="en-US"/>
        </w:rPr>
        <w:t>.</w:t>
      </w:r>
      <w:r w:rsidR="0010333D">
        <w:rPr>
          <w:lang w:val="en-US"/>
        </w:rPr>
        <w:t xml:space="preserve"> A prototype was developed, applying the proposed approach. Two experiments and an observational study were conducted to evaluate DyeVC.</w:t>
      </w:r>
    </w:p>
    <w:p w14:paraId="40EDA4EA" w14:textId="77777777" w:rsidR="00097A67" w:rsidRPr="00CA71B6" w:rsidRDefault="00097A67" w:rsidP="00144A67">
      <w:pPr>
        <w:rPr>
          <w:lang w:val="en-US"/>
        </w:rPr>
      </w:pPr>
    </w:p>
    <w:p w14:paraId="77DC75A1" w14:textId="77777777" w:rsidR="00915835" w:rsidRPr="005656D8" w:rsidRDefault="0079691A" w:rsidP="004913AD">
      <w:pPr>
        <w:ind w:firstLine="0"/>
        <w:rPr>
          <w:b/>
          <w:lang w:val="en-US"/>
        </w:rPr>
      </w:pPr>
      <w:r w:rsidRPr="005D0FBE">
        <w:rPr>
          <w:b/>
          <w:lang w:val="en-US"/>
        </w:rPr>
        <w:t xml:space="preserve">Keywords: </w:t>
      </w:r>
      <w:r w:rsidR="003A63B7" w:rsidRPr="00CE72A1">
        <w:rPr>
          <w:b/>
          <w:lang w:val="en-US"/>
        </w:rPr>
        <w:t>Configuration management, Workspace awareness, Distributed versi</w:t>
      </w:r>
      <w:r w:rsidR="003A63B7" w:rsidRPr="00CE4584">
        <w:rPr>
          <w:b/>
          <w:lang w:val="en-US"/>
        </w:rPr>
        <w:t>on control</w:t>
      </w:r>
      <w:r w:rsidR="00241D06">
        <w:rPr>
          <w:b/>
          <w:lang w:val="en-US"/>
        </w:rPr>
        <w:t xml:space="preserve"> system</w:t>
      </w:r>
      <w:r w:rsidR="003A63B7" w:rsidRPr="005656D8">
        <w:rPr>
          <w:b/>
          <w:lang w:val="en-US"/>
        </w:rPr>
        <w:t>, Repository evolution</w:t>
      </w:r>
    </w:p>
    <w:p w14:paraId="5F998C69" w14:textId="77777777" w:rsidR="00895E77" w:rsidRPr="00F1211A" w:rsidRDefault="00895E77">
      <w:pPr>
        <w:spacing w:after="200" w:line="276" w:lineRule="auto"/>
        <w:jc w:val="left"/>
        <w:rPr>
          <w:caps/>
          <w:lang w:val="en-US"/>
        </w:rPr>
      </w:pPr>
      <w:r w:rsidRPr="00F1211A">
        <w:rPr>
          <w:caps/>
          <w:lang w:val="en-US"/>
        </w:rPr>
        <w:br w:type="page"/>
      </w:r>
    </w:p>
    <w:p w14:paraId="20AC79C7" w14:textId="77777777" w:rsidR="00915835" w:rsidRPr="00071773" w:rsidRDefault="00915835" w:rsidP="004913AD">
      <w:pPr>
        <w:spacing w:after="360"/>
        <w:ind w:firstLine="0"/>
        <w:jc w:val="center"/>
        <w:rPr>
          <w:b/>
          <w:caps/>
          <w:sz w:val="28"/>
          <w:szCs w:val="28"/>
          <w:lang w:val="en-US"/>
        </w:rPr>
      </w:pPr>
      <w:r w:rsidRPr="00F1211A">
        <w:rPr>
          <w:b/>
          <w:caps/>
          <w:sz w:val="28"/>
          <w:szCs w:val="28"/>
          <w:lang w:val="en-US"/>
        </w:rPr>
        <w:t>List</w:t>
      </w:r>
      <w:r w:rsidR="00DA0579" w:rsidRPr="0086347E">
        <w:rPr>
          <w:b/>
          <w:caps/>
          <w:sz w:val="28"/>
          <w:szCs w:val="28"/>
          <w:lang w:val="en-US"/>
        </w:rPr>
        <w:t xml:space="preserve"> OF FIGURES</w:t>
      </w:r>
    </w:p>
    <w:p w14:paraId="07821996" w14:textId="77777777" w:rsidR="00A80296" w:rsidRDefault="002F6ED6">
      <w:pPr>
        <w:pStyle w:val="TableofFigures"/>
        <w:tabs>
          <w:tab w:val="right" w:leader="dot" w:pos="9062"/>
        </w:tabs>
        <w:rPr>
          <w:rFonts w:asciiTheme="minorHAnsi" w:eastAsiaTheme="minorEastAsia" w:hAnsiTheme="minorHAnsi" w:cstheme="minorBidi"/>
          <w:noProof/>
          <w:sz w:val="22"/>
          <w:lang w:eastAsia="pt-BR"/>
        </w:rPr>
      </w:pPr>
      <w:r w:rsidRPr="00717F71">
        <w:rPr>
          <w:lang w:val="en-US"/>
        </w:rPr>
        <w:fldChar w:fldCharType="begin"/>
      </w:r>
      <w:r w:rsidRPr="009A2C5C">
        <w:rPr>
          <w:lang w:val="en-US"/>
        </w:rPr>
        <w:instrText xml:space="preserve"> TOC \h \z \c "Figure" </w:instrText>
      </w:r>
      <w:r w:rsidRPr="00717F71">
        <w:rPr>
          <w:lang w:val="en-US"/>
        </w:rPr>
        <w:fldChar w:fldCharType="separate"/>
      </w:r>
      <w:hyperlink w:anchor="_Toc414223535" w:history="1">
        <w:r w:rsidR="00A80296" w:rsidRPr="00F31BE1">
          <w:rPr>
            <w:rStyle w:val="Hyperlink"/>
            <w:noProof/>
            <w:lang w:val="en-US"/>
          </w:rPr>
          <w:t>Figure 1 – A development scenario involving some developers</w:t>
        </w:r>
        <w:r w:rsidR="00A80296">
          <w:rPr>
            <w:noProof/>
            <w:webHidden/>
          </w:rPr>
          <w:tab/>
        </w:r>
        <w:r w:rsidR="00A80296">
          <w:rPr>
            <w:noProof/>
            <w:webHidden/>
          </w:rPr>
          <w:fldChar w:fldCharType="begin"/>
        </w:r>
        <w:r w:rsidR="00A80296">
          <w:rPr>
            <w:noProof/>
            <w:webHidden/>
          </w:rPr>
          <w:instrText xml:space="preserve"> PAGEREF _Toc414223535 \h </w:instrText>
        </w:r>
        <w:r w:rsidR="00A80296">
          <w:rPr>
            <w:noProof/>
            <w:webHidden/>
          </w:rPr>
        </w:r>
        <w:r w:rsidR="00A80296">
          <w:rPr>
            <w:noProof/>
            <w:webHidden/>
          </w:rPr>
          <w:fldChar w:fldCharType="separate"/>
        </w:r>
        <w:r w:rsidR="00A80296">
          <w:rPr>
            <w:noProof/>
            <w:webHidden/>
          </w:rPr>
          <w:t>15</w:t>
        </w:r>
        <w:r w:rsidR="00A80296">
          <w:rPr>
            <w:noProof/>
            <w:webHidden/>
          </w:rPr>
          <w:fldChar w:fldCharType="end"/>
        </w:r>
      </w:hyperlink>
    </w:p>
    <w:p w14:paraId="251C3974"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36" w:history="1">
        <w:r w:rsidR="00A80296" w:rsidRPr="00F31BE1">
          <w:rPr>
            <w:rStyle w:val="Hyperlink"/>
            <w:noProof/>
            <w:lang w:val="en-US"/>
          </w:rPr>
          <w:t>Figure 2 – CVCS (a) versus DVCS (b) (MURTA, 2012)</w:t>
        </w:r>
        <w:r w:rsidR="00A80296">
          <w:rPr>
            <w:noProof/>
            <w:webHidden/>
          </w:rPr>
          <w:tab/>
        </w:r>
        <w:r w:rsidR="00A80296">
          <w:rPr>
            <w:noProof/>
            <w:webHidden/>
          </w:rPr>
          <w:fldChar w:fldCharType="begin"/>
        </w:r>
        <w:r w:rsidR="00A80296">
          <w:rPr>
            <w:noProof/>
            <w:webHidden/>
          </w:rPr>
          <w:instrText xml:space="preserve"> PAGEREF _Toc414223536 \h </w:instrText>
        </w:r>
        <w:r w:rsidR="00A80296">
          <w:rPr>
            <w:noProof/>
            <w:webHidden/>
          </w:rPr>
        </w:r>
        <w:r w:rsidR="00A80296">
          <w:rPr>
            <w:noProof/>
            <w:webHidden/>
          </w:rPr>
          <w:fldChar w:fldCharType="separate"/>
        </w:r>
        <w:r w:rsidR="00A80296">
          <w:rPr>
            <w:noProof/>
            <w:webHidden/>
          </w:rPr>
          <w:t>20</w:t>
        </w:r>
        <w:r w:rsidR="00A80296">
          <w:rPr>
            <w:noProof/>
            <w:webHidden/>
          </w:rPr>
          <w:fldChar w:fldCharType="end"/>
        </w:r>
      </w:hyperlink>
    </w:p>
    <w:p w14:paraId="46D4E631"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37" w:history="1">
        <w:r w:rsidR="00A80296" w:rsidRPr="00F31BE1">
          <w:rPr>
            <w:rStyle w:val="Hyperlink"/>
            <w:noProof/>
            <w:lang w:val="en-US"/>
          </w:rPr>
          <w:t>Figure 3 – Commits in a repository</w:t>
        </w:r>
        <w:r w:rsidR="00A80296">
          <w:rPr>
            <w:noProof/>
            <w:webHidden/>
          </w:rPr>
          <w:tab/>
        </w:r>
        <w:r w:rsidR="00A80296">
          <w:rPr>
            <w:noProof/>
            <w:webHidden/>
          </w:rPr>
          <w:fldChar w:fldCharType="begin"/>
        </w:r>
        <w:r w:rsidR="00A80296">
          <w:rPr>
            <w:noProof/>
            <w:webHidden/>
          </w:rPr>
          <w:instrText xml:space="preserve"> PAGEREF _Toc414223537 \h </w:instrText>
        </w:r>
        <w:r w:rsidR="00A80296">
          <w:rPr>
            <w:noProof/>
            <w:webHidden/>
          </w:rPr>
        </w:r>
        <w:r w:rsidR="00A80296">
          <w:rPr>
            <w:noProof/>
            <w:webHidden/>
          </w:rPr>
          <w:fldChar w:fldCharType="separate"/>
        </w:r>
        <w:r w:rsidR="00A80296">
          <w:rPr>
            <w:noProof/>
            <w:webHidden/>
          </w:rPr>
          <w:t>22</w:t>
        </w:r>
        <w:r w:rsidR="00A80296">
          <w:rPr>
            <w:noProof/>
            <w:webHidden/>
          </w:rPr>
          <w:fldChar w:fldCharType="end"/>
        </w:r>
      </w:hyperlink>
    </w:p>
    <w:p w14:paraId="708FB17A"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38" w:history="1">
        <w:r w:rsidR="00A80296" w:rsidRPr="00F31BE1">
          <w:rPr>
            <w:rStyle w:val="Hyperlink"/>
            <w:noProof/>
            <w:lang w:val="en-US"/>
          </w:rPr>
          <w:t>Figure 4 – Branch “issue55” is created and development occurs in parallel</w:t>
        </w:r>
        <w:r w:rsidR="00A80296">
          <w:rPr>
            <w:noProof/>
            <w:webHidden/>
          </w:rPr>
          <w:tab/>
        </w:r>
        <w:r w:rsidR="00A80296">
          <w:rPr>
            <w:noProof/>
            <w:webHidden/>
          </w:rPr>
          <w:fldChar w:fldCharType="begin"/>
        </w:r>
        <w:r w:rsidR="00A80296">
          <w:rPr>
            <w:noProof/>
            <w:webHidden/>
          </w:rPr>
          <w:instrText xml:space="preserve"> PAGEREF _Toc414223538 \h </w:instrText>
        </w:r>
        <w:r w:rsidR="00A80296">
          <w:rPr>
            <w:noProof/>
            <w:webHidden/>
          </w:rPr>
        </w:r>
        <w:r w:rsidR="00A80296">
          <w:rPr>
            <w:noProof/>
            <w:webHidden/>
          </w:rPr>
          <w:fldChar w:fldCharType="separate"/>
        </w:r>
        <w:r w:rsidR="00A80296">
          <w:rPr>
            <w:noProof/>
            <w:webHidden/>
          </w:rPr>
          <w:t>22</w:t>
        </w:r>
        <w:r w:rsidR="00A80296">
          <w:rPr>
            <w:noProof/>
            <w:webHidden/>
          </w:rPr>
          <w:fldChar w:fldCharType="end"/>
        </w:r>
      </w:hyperlink>
    </w:p>
    <w:p w14:paraId="539880B1"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39" w:history="1">
        <w:r w:rsidR="00A80296" w:rsidRPr="00F31BE1">
          <w:rPr>
            <w:rStyle w:val="Hyperlink"/>
            <w:noProof/>
            <w:lang w:val="en-US"/>
          </w:rPr>
          <w:t>Figure 5 – Branching through cloning</w:t>
        </w:r>
        <w:r w:rsidR="00A80296">
          <w:rPr>
            <w:noProof/>
            <w:webHidden/>
          </w:rPr>
          <w:tab/>
        </w:r>
        <w:r w:rsidR="00A80296">
          <w:rPr>
            <w:noProof/>
            <w:webHidden/>
          </w:rPr>
          <w:fldChar w:fldCharType="begin"/>
        </w:r>
        <w:r w:rsidR="00A80296">
          <w:rPr>
            <w:noProof/>
            <w:webHidden/>
          </w:rPr>
          <w:instrText xml:space="preserve"> PAGEREF _Toc414223539 \h </w:instrText>
        </w:r>
        <w:r w:rsidR="00A80296">
          <w:rPr>
            <w:noProof/>
            <w:webHidden/>
          </w:rPr>
        </w:r>
        <w:r w:rsidR="00A80296">
          <w:rPr>
            <w:noProof/>
            <w:webHidden/>
          </w:rPr>
          <w:fldChar w:fldCharType="separate"/>
        </w:r>
        <w:r w:rsidR="00A80296">
          <w:rPr>
            <w:noProof/>
            <w:webHidden/>
          </w:rPr>
          <w:t>23</w:t>
        </w:r>
        <w:r w:rsidR="00A80296">
          <w:rPr>
            <w:noProof/>
            <w:webHidden/>
          </w:rPr>
          <w:fldChar w:fldCharType="end"/>
        </w:r>
      </w:hyperlink>
    </w:p>
    <w:p w14:paraId="1C8DEB62"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40" w:history="1">
        <w:r w:rsidR="00A80296" w:rsidRPr="00F31BE1">
          <w:rPr>
            <w:rStyle w:val="Hyperlink"/>
            <w:noProof/>
            <w:lang w:val="en-US"/>
          </w:rPr>
          <w:t>Figure 6 – Repositories after pushing changes from clone A</w:t>
        </w:r>
        <w:r w:rsidR="00A80296">
          <w:rPr>
            <w:noProof/>
            <w:webHidden/>
          </w:rPr>
          <w:tab/>
        </w:r>
        <w:r w:rsidR="00A80296">
          <w:rPr>
            <w:noProof/>
            <w:webHidden/>
          </w:rPr>
          <w:fldChar w:fldCharType="begin"/>
        </w:r>
        <w:r w:rsidR="00A80296">
          <w:rPr>
            <w:noProof/>
            <w:webHidden/>
          </w:rPr>
          <w:instrText xml:space="preserve"> PAGEREF _Toc414223540 \h </w:instrText>
        </w:r>
        <w:r w:rsidR="00A80296">
          <w:rPr>
            <w:noProof/>
            <w:webHidden/>
          </w:rPr>
        </w:r>
        <w:r w:rsidR="00A80296">
          <w:rPr>
            <w:noProof/>
            <w:webHidden/>
          </w:rPr>
          <w:fldChar w:fldCharType="separate"/>
        </w:r>
        <w:r w:rsidR="00A80296">
          <w:rPr>
            <w:noProof/>
            <w:webHidden/>
          </w:rPr>
          <w:t>24</w:t>
        </w:r>
        <w:r w:rsidR="00A80296">
          <w:rPr>
            <w:noProof/>
            <w:webHidden/>
          </w:rPr>
          <w:fldChar w:fldCharType="end"/>
        </w:r>
      </w:hyperlink>
    </w:p>
    <w:p w14:paraId="0B8BC35B"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41" w:history="1">
        <w:r w:rsidR="00A80296" w:rsidRPr="00F31BE1">
          <w:rPr>
            <w:rStyle w:val="Hyperlink"/>
            <w:noProof/>
            <w:lang w:val="en-US"/>
          </w:rPr>
          <w:t>Figure 7 – Repositories after merging work from clone B.</w:t>
        </w:r>
        <w:r w:rsidR="00A80296">
          <w:rPr>
            <w:noProof/>
            <w:webHidden/>
          </w:rPr>
          <w:tab/>
        </w:r>
        <w:r w:rsidR="00A80296">
          <w:rPr>
            <w:noProof/>
            <w:webHidden/>
          </w:rPr>
          <w:fldChar w:fldCharType="begin"/>
        </w:r>
        <w:r w:rsidR="00A80296">
          <w:rPr>
            <w:noProof/>
            <w:webHidden/>
          </w:rPr>
          <w:instrText xml:space="preserve"> PAGEREF _Toc414223541 \h </w:instrText>
        </w:r>
        <w:r w:rsidR="00A80296">
          <w:rPr>
            <w:noProof/>
            <w:webHidden/>
          </w:rPr>
        </w:r>
        <w:r w:rsidR="00A80296">
          <w:rPr>
            <w:noProof/>
            <w:webHidden/>
          </w:rPr>
          <w:fldChar w:fldCharType="separate"/>
        </w:r>
        <w:r w:rsidR="00A80296">
          <w:rPr>
            <w:noProof/>
            <w:webHidden/>
          </w:rPr>
          <w:t>24</w:t>
        </w:r>
        <w:r w:rsidR="00A80296">
          <w:rPr>
            <w:noProof/>
            <w:webHidden/>
          </w:rPr>
          <w:fldChar w:fldCharType="end"/>
        </w:r>
      </w:hyperlink>
    </w:p>
    <w:p w14:paraId="0BD228BE"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42" w:history="1">
        <w:r w:rsidR="00A80296" w:rsidRPr="00F31BE1">
          <w:rPr>
            <w:rStyle w:val="Hyperlink"/>
            <w:noProof/>
            <w:lang w:val="en-US"/>
          </w:rPr>
          <w:t>Figure 8 – Repositories after pushing changes from clone B</w:t>
        </w:r>
        <w:r w:rsidR="00A80296">
          <w:rPr>
            <w:noProof/>
            <w:webHidden/>
          </w:rPr>
          <w:tab/>
        </w:r>
        <w:r w:rsidR="00A80296">
          <w:rPr>
            <w:noProof/>
            <w:webHidden/>
          </w:rPr>
          <w:fldChar w:fldCharType="begin"/>
        </w:r>
        <w:r w:rsidR="00A80296">
          <w:rPr>
            <w:noProof/>
            <w:webHidden/>
          </w:rPr>
          <w:instrText xml:space="preserve"> PAGEREF _Toc414223542 \h </w:instrText>
        </w:r>
        <w:r w:rsidR="00A80296">
          <w:rPr>
            <w:noProof/>
            <w:webHidden/>
          </w:rPr>
        </w:r>
        <w:r w:rsidR="00A80296">
          <w:rPr>
            <w:noProof/>
            <w:webHidden/>
          </w:rPr>
          <w:fldChar w:fldCharType="separate"/>
        </w:r>
        <w:r w:rsidR="00A80296">
          <w:rPr>
            <w:noProof/>
            <w:webHidden/>
          </w:rPr>
          <w:t>24</w:t>
        </w:r>
        <w:r w:rsidR="00A80296">
          <w:rPr>
            <w:noProof/>
            <w:webHidden/>
          </w:rPr>
          <w:fldChar w:fldCharType="end"/>
        </w:r>
      </w:hyperlink>
    </w:p>
    <w:p w14:paraId="1871BAB9"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43" w:history="1">
        <w:r w:rsidR="00A80296" w:rsidRPr="00F31BE1">
          <w:rPr>
            <w:rStyle w:val="Hyperlink"/>
            <w:noProof/>
            <w:lang w:val="en-US"/>
          </w:rPr>
          <w:t>Figure 9 – Repositories after merging work from clone C</w:t>
        </w:r>
        <w:r w:rsidR="00A80296">
          <w:rPr>
            <w:noProof/>
            <w:webHidden/>
          </w:rPr>
          <w:tab/>
        </w:r>
        <w:r w:rsidR="00A80296">
          <w:rPr>
            <w:noProof/>
            <w:webHidden/>
          </w:rPr>
          <w:fldChar w:fldCharType="begin"/>
        </w:r>
        <w:r w:rsidR="00A80296">
          <w:rPr>
            <w:noProof/>
            <w:webHidden/>
          </w:rPr>
          <w:instrText xml:space="preserve"> PAGEREF _Toc414223543 \h </w:instrText>
        </w:r>
        <w:r w:rsidR="00A80296">
          <w:rPr>
            <w:noProof/>
            <w:webHidden/>
          </w:rPr>
        </w:r>
        <w:r w:rsidR="00A80296">
          <w:rPr>
            <w:noProof/>
            <w:webHidden/>
          </w:rPr>
          <w:fldChar w:fldCharType="separate"/>
        </w:r>
        <w:r w:rsidR="00A80296">
          <w:rPr>
            <w:noProof/>
            <w:webHidden/>
          </w:rPr>
          <w:t>24</w:t>
        </w:r>
        <w:r w:rsidR="00A80296">
          <w:rPr>
            <w:noProof/>
            <w:webHidden/>
          </w:rPr>
          <w:fldChar w:fldCharType="end"/>
        </w:r>
      </w:hyperlink>
    </w:p>
    <w:p w14:paraId="5E14F970"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44" w:history="1">
        <w:r w:rsidR="00A80296" w:rsidRPr="00F31BE1">
          <w:rPr>
            <w:rStyle w:val="Hyperlink"/>
            <w:noProof/>
            <w:lang w:val="en-US"/>
          </w:rPr>
          <w:t>Figure 10 – Branch after fetching updates from the original repository</w:t>
        </w:r>
        <w:r w:rsidR="00A80296">
          <w:rPr>
            <w:noProof/>
            <w:webHidden/>
          </w:rPr>
          <w:tab/>
        </w:r>
        <w:r w:rsidR="00A80296">
          <w:rPr>
            <w:noProof/>
            <w:webHidden/>
          </w:rPr>
          <w:fldChar w:fldCharType="begin"/>
        </w:r>
        <w:r w:rsidR="00A80296">
          <w:rPr>
            <w:noProof/>
            <w:webHidden/>
          </w:rPr>
          <w:instrText xml:space="preserve"> PAGEREF _Toc414223544 \h </w:instrText>
        </w:r>
        <w:r w:rsidR="00A80296">
          <w:rPr>
            <w:noProof/>
            <w:webHidden/>
          </w:rPr>
        </w:r>
        <w:r w:rsidR="00A80296">
          <w:rPr>
            <w:noProof/>
            <w:webHidden/>
          </w:rPr>
          <w:fldChar w:fldCharType="separate"/>
        </w:r>
        <w:r w:rsidR="00A80296">
          <w:rPr>
            <w:noProof/>
            <w:webHidden/>
          </w:rPr>
          <w:t>25</w:t>
        </w:r>
        <w:r w:rsidR="00A80296">
          <w:rPr>
            <w:noProof/>
            <w:webHidden/>
          </w:rPr>
          <w:fldChar w:fldCharType="end"/>
        </w:r>
      </w:hyperlink>
    </w:p>
    <w:p w14:paraId="65B21A4C"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45" w:history="1">
        <w:r w:rsidR="00A80296" w:rsidRPr="00F31BE1">
          <w:rPr>
            <w:rStyle w:val="Hyperlink"/>
            <w:noProof/>
            <w:lang w:val="en-US"/>
          </w:rPr>
          <w:t>Figure 11 – Result of pushing changes from a tracked branch.</w:t>
        </w:r>
        <w:r w:rsidR="00A80296">
          <w:rPr>
            <w:noProof/>
            <w:webHidden/>
          </w:rPr>
          <w:tab/>
        </w:r>
        <w:r w:rsidR="00A80296">
          <w:rPr>
            <w:noProof/>
            <w:webHidden/>
          </w:rPr>
          <w:fldChar w:fldCharType="begin"/>
        </w:r>
        <w:r w:rsidR="00A80296">
          <w:rPr>
            <w:noProof/>
            <w:webHidden/>
          </w:rPr>
          <w:instrText xml:space="preserve"> PAGEREF _Toc414223545 \h </w:instrText>
        </w:r>
        <w:r w:rsidR="00A80296">
          <w:rPr>
            <w:noProof/>
            <w:webHidden/>
          </w:rPr>
        </w:r>
        <w:r w:rsidR="00A80296">
          <w:rPr>
            <w:noProof/>
            <w:webHidden/>
          </w:rPr>
          <w:fldChar w:fldCharType="separate"/>
        </w:r>
        <w:r w:rsidR="00A80296">
          <w:rPr>
            <w:noProof/>
            <w:webHidden/>
          </w:rPr>
          <w:t>25</w:t>
        </w:r>
        <w:r w:rsidR="00A80296">
          <w:rPr>
            <w:noProof/>
            <w:webHidden/>
          </w:rPr>
          <w:fldChar w:fldCharType="end"/>
        </w:r>
      </w:hyperlink>
    </w:p>
    <w:p w14:paraId="7CA7C2ED"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46" w:history="1">
        <w:r w:rsidR="00A80296" w:rsidRPr="00F31BE1">
          <w:rPr>
            <w:rStyle w:val="Hyperlink"/>
            <w:noProof/>
            <w:lang w:val="en-US"/>
          </w:rPr>
          <w:t>Figure 12 – Anonymous branch</w:t>
        </w:r>
        <w:r w:rsidR="00A80296">
          <w:rPr>
            <w:noProof/>
            <w:webHidden/>
          </w:rPr>
          <w:tab/>
        </w:r>
        <w:r w:rsidR="00A80296">
          <w:rPr>
            <w:noProof/>
            <w:webHidden/>
          </w:rPr>
          <w:fldChar w:fldCharType="begin"/>
        </w:r>
        <w:r w:rsidR="00A80296">
          <w:rPr>
            <w:noProof/>
            <w:webHidden/>
          </w:rPr>
          <w:instrText xml:space="preserve"> PAGEREF _Toc414223546 \h </w:instrText>
        </w:r>
        <w:r w:rsidR="00A80296">
          <w:rPr>
            <w:noProof/>
            <w:webHidden/>
          </w:rPr>
        </w:r>
        <w:r w:rsidR="00A80296">
          <w:rPr>
            <w:noProof/>
            <w:webHidden/>
          </w:rPr>
          <w:fldChar w:fldCharType="separate"/>
        </w:r>
        <w:r w:rsidR="00A80296">
          <w:rPr>
            <w:noProof/>
            <w:webHidden/>
          </w:rPr>
          <w:t>26</w:t>
        </w:r>
        <w:r w:rsidR="00A80296">
          <w:rPr>
            <w:noProof/>
            <w:webHidden/>
          </w:rPr>
          <w:fldChar w:fldCharType="end"/>
        </w:r>
      </w:hyperlink>
    </w:p>
    <w:p w14:paraId="4AEDFED3"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47" w:history="1">
        <w:r w:rsidR="00A80296" w:rsidRPr="00F31BE1">
          <w:rPr>
            <w:rStyle w:val="Hyperlink"/>
            <w:noProof/>
            <w:lang w:val="en-US"/>
          </w:rPr>
          <w:t>Figure 13 – Commit notification approaches</w:t>
        </w:r>
        <w:r w:rsidR="00A80296">
          <w:rPr>
            <w:noProof/>
            <w:webHidden/>
          </w:rPr>
          <w:tab/>
        </w:r>
        <w:r w:rsidR="00A80296">
          <w:rPr>
            <w:noProof/>
            <w:webHidden/>
          </w:rPr>
          <w:fldChar w:fldCharType="begin"/>
        </w:r>
        <w:r w:rsidR="00A80296">
          <w:rPr>
            <w:noProof/>
            <w:webHidden/>
          </w:rPr>
          <w:instrText xml:space="preserve"> PAGEREF _Toc414223547 \h </w:instrText>
        </w:r>
        <w:r w:rsidR="00A80296">
          <w:rPr>
            <w:noProof/>
            <w:webHidden/>
          </w:rPr>
        </w:r>
        <w:r w:rsidR="00A80296">
          <w:rPr>
            <w:noProof/>
            <w:webHidden/>
          </w:rPr>
          <w:fldChar w:fldCharType="separate"/>
        </w:r>
        <w:r w:rsidR="00A80296">
          <w:rPr>
            <w:noProof/>
            <w:webHidden/>
          </w:rPr>
          <w:t>27</w:t>
        </w:r>
        <w:r w:rsidR="00A80296">
          <w:rPr>
            <w:noProof/>
            <w:webHidden/>
          </w:rPr>
          <w:fldChar w:fldCharType="end"/>
        </w:r>
      </w:hyperlink>
    </w:p>
    <w:p w14:paraId="2755C0E4"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48" w:history="1">
        <w:r w:rsidR="00A80296" w:rsidRPr="00F31BE1">
          <w:rPr>
            <w:rStyle w:val="Hyperlink"/>
            <w:noProof/>
            <w:lang w:val="en-US"/>
          </w:rPr>
          <w:t xml:space="preserve">Figure 14 – Eclipse window with Palantir plugin (SARMA </w:t>
        </w:r>
        <w:r w:rsidR="00A80296" w:rsidRPr="00F31BE1">
          <w:rPr>
            <w:rStyle w:val="Hyperlink"/>
            <w:i/>
            <w:iCs/>
            <w:noProof/>
            <w:lang w:val="en-US"/>
          </w:rPr>
          <w:t>et al.</w:t>
        </w:r>
        <w:r w:rsidR="00A80296" w:rsidRPr="00F31BE1">
          <w:rPr>
            <w:rStyle w:val="Hyperlink"/>
            <w:noProof/>
            <w:lang w:val="en-US"/>
          </w:rPr>
          <w:t>, 2012)</w:t>
        </w:r>
        <w:r w:rsidR="00A80296">
          <w:rPr>
            <w:noProof/>
            <w:webHidden/>
          </w:rPr>
          <w:tab/>
        </w:r>
        <w:r w:rsidR="00A80296">
          <w:rPr>
            <w:noProof/>
            <w:webHidden/>
          </w:rPr>
          <w:fldChar w:fldCharType="begin"/>
        </w:r>
        <w:r w:rsidR="00A80296">
          <w:rPr>
            <w:noProof/>
            <w:webHidden/>
          </w:rPr>
          <w:instrText xml:space="preserve"> PAGEREF _Toc414223548 \h </w:instrText>
        </w:r>
        <w:r w:rsidR="00A80296">
          <w:rPr>
            <w:noProof/>
            <w:webHidden/>
          </w:rPr>
        </w:r>
        <w:r w:rsidR="00A80296">
          <w:rPr>
            <w:noProof/>
            <w:webHidden/>
          </w:rPr>
          <w:fldChar w:fldCharType="separate"/>
        </w:r>
        <w:r w:rsidR="00A80296">
          <w:rPr>
            <w:noProof/>
            <w:webHidden/>
          </w:rPr>
          <w:t>28</w:t>
        </w:r>
        <w:r w:rsidR="00A80296">
          <w:rPr>
            <w:noProof/>
            <w:webHidden/>
          </w:rPr>
          <w:fldChar w:fldCharType="end"/>
        </w:r>
      </w:hyperlink>
    </w:p>
    <w:p w14:paraId="1FD5B54F"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49" w:history="1">
        <w:r w:rsidR="00A80296" w:rsidRPr="00F31BE1">
          <w:rPr>
            <w:rStyle w:val="Hyperlink"/>
            <w:noProof/>
            <w:lang w:val="en-US"/>
          </w:rPr>
          <w:t>Figure 15 – CollabVS snippets (DEWAN; HEGDE, 2007)</w:t>
        </w:r>
        <w:r w:rsidR="00A80296">
          <w:rPr>
            <w:noProof/>
            <w:webHidden/>
          </w:rPr>
          <w:tab/>
        </w:r>
        <w:r w:rsidR="00A80296">
          <w:rPr>
            <w:noProof/>
            <w:webHidden/>
          </w:rPr>
          <w:fldChar w:fldCharType="begin"/>
        </w:r>
        <w:r w:rsidR="00A80296">
          <w:rPr>
            <w:noProof/>
            <w:webHidden/>
          </w:rPr>
          <w:instrText xml:space="preserve"> PAGEREF _Toc414223549 \h </w:instrText>
        </w:r>
        <w:r w:rsidR="00A80296">
          <w:rPr>
            <w:noProof/>
            <w:webHidden/>
          </w:rPr>
        </w:r>
        <w:r w:rsidR="00A80296">
          <w:rPr>
            <w:noProof/>
            <w:webHidden/>
          </w:rPr>
          <w:fldChar w:fldCharType="separate"/>
        </w:r>
        <w:r w:rsidR="00A80296">
          <w:rPr>
            <w:noProof/>
            <w:webHidden/>
          </w:rPr>
          <w:t>29</w:t>
        </w:r>
        <w:r w:rsidR="00A80296">
          <w:rPr>
            <w:noProof/>
            <w:webHidden/>
          </w:rPr>
          <w:fldChar w:fldCharType="end"/>
        </w:r>
      </w:hyperlink>
    </w:p>
    <w:p w14:paraId="6499604E"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50" w:history="1">
        <w:r w:rsidR="00A80296" w:rsidRPr="00F31BE1">
          <w:rPr>
            <w:rStyle w:val="Hyperlink"/>
            <w:noProof/>
            <w:lang w:val="en-US"/>
          </w:rPr>
          <w:t xml:space="preserve">Figure 16 – FASTDash Visualization Runtime (BIEHL </w:t>
        </w:r>
        <w:r w:rsidR="00A80296" w:rsidRPr="00F31BE1">
          <w:rPr>
            <w:rStyle w:val="Hyperlink"/>
            <w:i/>
            <w:iCs/>
            <w:noProof/>
            <w:lang w:val="en-US"/>
          </w:rPr>
          <w:t>et al.</w:t>
        </w:r>
        <w:r w:rsidR="00A80296" w:rsidRPr="00F31BE1">
          <w:rPr>
            <w:rStyle w:val="Hyperlink"/>
            <w:noProof/>
            <w:lang w:val="en-US"/>
          </w:rPr>
          <w:t>, 2007)</w:t>
        </w:r>
        <w:r w:rsidR="00A80296">
          <w:rPr>
            <w:noProof/>
            <w:webHidden/>
          </w:rPr>
          <w:tab/>
        </w:r>
        <w:r w:rsidR="00A80296">
          <w:rPr>
            <w:noProof/>
            <w:webHidden/>
          </w:rPr>
          <w:fldChar w:fldCharType="begin"/>
        </w:r>
        <w:r w:rsidR="00A80296">
          <w:rPr>
            <w:noProof/>
            <w:webHidden/>
          </w:rPr>
          <w:instrText xml:space="preserve"> PAGEREF _Toc414223550 \h </w:instrText>
        </w:r>
        <w:r w:rsidR="00A80296">
          <w:rPr>
            <w:noProof/>
            <w:webHidden/>
          </w:rPr>
        </w:r>
        <w:r w:rsidR="00A80296">
          <w:rPr>
            <w:noProof/>
            <w:webHidden/>
          </w:rPr>
          <w:fldChar w:fldCharType="separate"/>
        </w:r>
        <w:r w:rsidR="00A80296">
          <w:rPr>
            <w:noProof/>
            <w:webHidden/>
          </w:rPr>
          <w:t>30</w:t>
        </w:r>
        <w:r w:rsidR="00A80296">
          <w:rPr>
            <w:noProof/>
            <w:webHidden/>
          </w:rPr>
          <w:fldChar w:fldCharType="end"/>
        </w:r>
      </w:hyperlink>
    </w:p>
    <w:p w14:paraId="6B106A8C"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51" w:history="1">
        <w:r w:rsidR="00A80296" w:rsidRPr="00F31BE1">
          <w:rPr>
            <w:rStyle w:val="Hyperlink"/>
            <w:noProof/>
            <w:lang w:val="en-US"/>
          </w:rPr>
          <w:t>Figure 17 – Lighthouse plugin on Eclipse (DA SILVA et al., 2006)</w:t>
        </w:r>
        <w:r w:rsidR="00A80296">
          <w:rPr>
            <w:noProof/>
            <w:webHidden/>
          </w:rPr>
          <w:tab/>
        </w:r>
        <w:r w:rsidR="00A80296">
          <w:rPr>
            <w:noProof/>
            <w:webHidden/>
          </w:rPr>
          <w:fldChar w:fldCharType="begin"/>
        </w:r>
        <w:r w:rsidR="00A80296">
          <w:rPr>
            <w:noProof/>
            <w:webHidden/>
          </w:rPr>
          <w:instrText xml:space="preserve"> PAGEREF _Toc414223551 \h </w:instrText>
        </w:r>
        <w:r w:rsidR="00A80296">
          <w:rPr>
            <w:noProof/>
            <w:webHidden/>
          </w:rPr>
        </w:r>
        <w:r w:rsidR="00A80296">
          <w:rPr>
            <w:noProof/>
            <w:webHidden/>
          </w:rPr>
          <w:fldChar w:fldCharType="separate"/>
        </w:r>
        <w:r w:rsidR="00A80296">
          <w:rPr>
            <w:noProof/>
            <w:webHidden/>
          </w:rPr>
          <w:t>31</w:t>
        </w:r>
        <w:r w:rsidR="00A80296">
          <w:rPr>
            <w:noProof/>
            <w:webHidden/>
          </w:rPr>
          <w:fldChar w:fldCharType="end"/>
        </w:r>
      </w:hyperlink>
    </w:p>
    <w:p w14:paraId="6FD4715F"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52" w:history="1">
        <w:r w:rsidR="00A80296" w:rsidRPr="00F31BE1">
          <w:rPr>
            <w:rStyle w:val="Hyperlink"/>
            <w:noProof/>
            <w:lang w:val="en-US"/>
          </w:rPr>
          <w:t>Figure 18 – WeCode continuous merging (GUIMARÃES; SILVA, 2012)</w:t>
        </w:r>
        <w:r w:rsidR="00A80296">
          <w:rPr>
            <w:noProof/>
            <w:webHidden/>
          </w:rPr>
          <w:tab/>
        </w:r>
        <w:r w:rsidR="00A80296">
          <w:rPr>
            <w:noProof/>
            <w:webHidden/>
          </w:rPr>
          <w:fldChar w:fldCharType="begin"/>
        </w:r>
        <w:r w:rsidR="00A80296">
          <w:rPr>
            <w:noProof/>
            <w:webHidden/>
          </w:rPr>
          <w:instrText xml:space="preserve"> PAGEREF _Toc414223552 \h </w:instrText>
        </w:r>
        <w:r w:rsidR="00A80296">
          <w:rPr>
            <w:noProof/>
            <w:webHidden/>
          </w:rPr>
        </w:r>
        <w:r w:rsidR="00A80296">
          <w:rPr>
            <w:noProof/>
            <w:webHidden/>
          </w:rPr>
          <w:fldChar w:fldCharType="separate"/>
        </w:r>
        <w:r w:rsidR="00A80296">
          <w:rPr>
            <w:noProof/>
            <w:webHidden/>
          </w:rPr>
          <w:t>31</w:t>
        </w:r>
        <w:r w:rsidR="00A80296">
          <w:rPr>
            <w:noProof/>
            <w:webHidden/>
          </w:rPr>
          <w:fldChar w:fldCharType="end"/>
        </w:r>
      </w:hyperlink>
    </w:p>
    <w:p w14:paraId="440E34BC"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53" w:history="1">
        <w:r w:rsidR="00A80296" w:rsidRPr="00F31BE1">
          <w:rPr>
            <w:rStyle w:val="Hyperlink"/>
            <w:noProof/>
            <w:lang w:val="en-US"/>
          </w:rPr>
          <w:t>Figure 19 – Crystal snapshot (BRUN et al., 2011)</w:t>
        </w:r>
        <w:r w:rsidR="00A80296">
          <w:rPr>
            <w:noProof/>
            <w:webHidden/>
          </w:rPr>
          <w:tab/>
        </w:r>
        <w:r w:rsidR="00A80296">
          <w:rPr>
            <w:noProof/>
            <w:webHidden/>
          </w:rPr>
          <w:fldChar w:fldCharType="begin"/>
        </w:r>
        <w:r w:rsidR="00A80296">
          <w:rPr>
            <w:noProof/>
            <w:webHidden/>
          </w:rPr>
          <w:instrText xml:space="preserve"> PAGEREF _Toc414223553 \h </w:instrText>
        </w:r>
        <w:r w:rsidR="00A80296">
          <w:rPr>
            <w:noProof/>
            <w:webHidden/>
          </w:rPr>
        </w:r>
        <w:r w:rsidR="00A80296">
          <w:rPr>
            <w:noProof/>
            <w:webHidden/>
          </w:rPr>
          <w:fldChar w:fldCharType="separate"/>
        </w:r>
        <w:r w:rsidR="00A80296">
          <w:rPr>
            <w:noProof/>
            <w:webHidden/>
          </w:rPr>
          <w:t>32</w:t>
        </w:r>
        <w:r w:rsidR="00A80296">
          <w:rPr>
            <w:noProof/>
            <w:webHidden/>
          </w:rPr>
          <w:fldChar w:fldCharType="end"/>
        </w:r>
      </w:hyperlink>
    </w:p>
    <w:p w14:paraId="7009E770"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54" w:history="1">
        <w:r w:rsidR="00A80296" w:rsidRPr="00F31BE1">
          <w:rPr>
            <w:rStyle w:val="Hyperlink"/>
            <w:noProof/>
            <w:lang w:val="en-US"/>
          </w:rPr>
          <w:t>Figure 20 – Gevol: focus on program structures (COLLBERG et al., 2003)</w:t>
        </w:r>
        <w:r w:rsidR="00A80296">
          <w:rPr>
            <w:noProof/>
            <w:webHidden/>
          </w:rPr>
          <w:tab/>
        </w:r>
        <w:r w:rsidR="00A80296">
          <w:rPr>
            <w:noProof/>
            <w:webHidden/>
          </w:rPr>
          <w:fldChar w:fldCharType="begin"/>
        </w:r>
        <w:r w:rsidR="00A80296">
          <w:rPr>
            <w:noProof/>
            <w:webHidden/>
          </w:rPr>
          <w:instrText xml:space="preserve"> PAGEREF _Toc414223554 \h </w:instrText>
        </w:r>
        <w:r w:rsidR="00A80296">
          <w:rPr>
            <w:noProof/>
            <w:webHidden/>
          </w:rPr>
        </w:r>
        <w:r w:rsidR="00A80296">
          <w:rPr>
            <w:noProof/>
            <w:webHidden/>
          </w:rPr>
          <w:fldChar w:fldCharType="separate"/>
        </w:r>
        <w:r w:rsidR="00A80296">
          <w:rPr>
            <w:noProof/>
            <w:webHidden/>
          </w:rPr>
          <w:t>32</w:t>
        </w:r>
        <w:r w:rsidR="00A80296">
          <w:rPr>
            <w:noProof/>
            <w:webHidden/>
          </w:rPr>
          <w:fldChar w:fldCharType="end"/>
        </w:r>
      </w:hyperlink>
    </w:p>
    <w:p w14:paraId="4700970B"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55" w:history="1">
        <w:r w:rsidR="00A80296" w:rsidRPr="00F31BE1">
          <w:rPr>
            <w:rStyle w:val="Hyperlink"/>
            <w:noProof/>
            <w:lang w:val="en-US"/>
          </w:rPr>
          <w:t>Figure 21 – The Evolution Matrix: focus on classes (LANZA, 2001)</w:t>
        </w:r>
        <w:r w:rsidR="00A80296">
          <w:rPr>
            <w:noProof/>
            <w:webHidden/>
          </w:rPr>
          <w:tab/>
        </w:r>
        <w:r w:rsidR="00A80296">
          <w:rPr>
            <w:noProof/>
            <w:webHidden/>
          </w:rPr>
          <w:fldChar w:fldCharType="begin"/>
        </w:r>
        <w:r w:rsidR="00A80296">
          <w:rPr>
            <w:noProof/>
            <w:webHidden/>
          </w:rPr>
          <w:instrText xml:space="preserve"> PAGEREF _Toc414223555 \h </w:instrText>
        </w:r>
        <w:r w:rsidR="00A80296">
          <w:rPr>
            <w:noProof/>
            <w:webHidden/>
          </w:rPr>
        </w:r>
        <w:r w:rsidR="00A80296">
          <w:rPr>
            <w:noProof/>
            <w:webHidden/>
          </w:rPr>
          <w:fldChar w:fldCharType="separate"/>
        </w:r>
        <w:r w:rsidR="00A80296">
          <w:rPr>
            <w:noProof/>
            <w:webHidden/>
          </w:rPr>
          <w:t>33</w:t>
        </w:r>
        <w:r w:rsidR="00A80296">
          <w:rPr>
            <w:noProof/>
            <w:webHidden/>
          </w:rPr>
          <w:fldChar w:fldCharType="end"/>
        </w:r>
      </w:hyperlink>
    </w:p>
    <w:p w14:paraId="7CAF5570"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56" w:history="1">
        <w:r w:rsidR="00A80296" w:rsidRPr="00F31BE1">
          <w:rPr>
            <w:rStyle w:val="Hyperlink"/>
            <w:noProof/>
            <w:lang w:val="en-US"/>
          </w:rPr>
          <w:t xml:space="preserve">Figure 22 – CVSScan: focus on lines (VOINEA </w:t>
        </w:r>
        <w:r w:rsidR="00A80296" w:rsidRPr="00F31BE1">
          <w:rPr>
            <w:rStyle w:val="Hyperlink"/>
            <w:i/>
            <w:iCs/>
            <w:noProof/>
            <w:lang w:val="en-US"/>
          </w:rPr>
          <w:t>et al.</w:t>
        </w:r>
        <w:r w:rsidR="00A80296" w:rsidRPr="00F31BE1">
          <w:rPr>
            <w:rStyle w:val="Hyperlink"/>
            <w:noProof/>
            <w:lang w:val="en-US"/>
          </w:rPr>
          <w:t>, 2005)</w:t>
        </w:r>
        <w:r w:rsidR="00A80296">
          <w:rPr>
            <w:noProof/>
            <w:webHidden/>
          </w:rPr>
          <w:tab/>
        </w:r>
        <w:r w:rsidR="00A80296">
          <w:rPr>
            <w:noProof/>
            <w:webHidden/>
          </w:rPr>
          <w:fldChar w:fldCharType="begin"/>
        </w:r>
        <w:r w:rsidR="00A80296">
          <w:rPr>
            <w:noProof/>
            <w:webHidden/>
          </w:rPr>
          <w:instrText xml:space="preserve"> PAGEREF _Toc414223556 \h </w:instrText>
        </w:r>
        <w:r w:rsidR="00A80296">
          <w:rPr>
            <w:noProof/>
            <w:webHidden/>
          </w:rPr>
        </w:r>
        <w:r w:rsidR="00A80296">
          <w:rPr>
            <w:noProof/>
            <w:webHidden/>
          </w:rPr>
          <w:fldChar w:fldCharType="separate"/>
        </w:r>
        <w:r w:rsidR="00A80296">
          <w:rPr>
            <w:noProof/>
            <w:webHidden/>
          </w:rPr>
          <w:t>34</w:t>
        </w:r>
        <w:r w:rsidR="00A80296">
          <w:rPr>
            <w:noProof/>
            <w:webHidden/>
          </w:rPr>
          <w:fldChar w:fldCharType="end"/>
        </w:r>
      </w:hyperlink>
    </w:p>
    <w:p w14:paraId="6D6D9EB9"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57" w:history="1">
        <w:r w:rsidR="00A80296" w:rsidRPr="00F31BE1">
          <w:rPr>
            <w:rStyle w:val="Hyperlink"/>
            <w:noProof/>
            <w:lang w:val="en-US"/>
          </w:rPr>
          <w:t>Figure 23 – LifeSource: focus on authors (GILBERT; KARAHALIOS, 2006)</w:t>
        </w:r>
        <w:r w:rsidR="00A80296">
          <w:rPr>
            <w:noProof/>
            <w:webHidden/>
          </w:rPr>
          <w:tab/>
        </w:r>
        <w:r w:rsidR="00A80296">
          <w:rPr>
            <w:noProof/>
            <w:webHidden/>
          </w:rPr>
          <w:fldChar w:fldCharType="begin"/>
        </w:r>
        <w:r w:rsidR="00A80296">
          <w:rPr>
            <w:noProof/>
            <w:webHidden/>
          </w:rPr>
          <w:instrText xml:space="preserve"> PAGEREF _Toc414223557 \h </w:instrText>
        </w:r>
        <w:r w:rsidR="00A80296">
          <w:rPr>
            <w:noProof/>
            <w:webHidden/>
          </w:rPr>
        </w:r>
        <w:r w:rsidR="00A80296">
          <w:rPr>
            <w:noProof/>
            <w:webHidden/>
          </w:rPr>
          <w:fldChar w:fldCharType="separate"/>
        </w:r>
        <w:r w:rsidR="00A80296">
          <w:rPr>
            <w:noProof/>
            <w:webHidden/>
          </w:rPr>
          <w:t>34</w:t>
        </w:r>
        <w:r w:rsidR="00A80296">
          <w:rPr>
            <w:noProof/>
            <w:webHidden/>
          </w:rPr>
          <w:fldChar w:fldCharType="end"/>
        </w:r>
      </w:hyperlink>
    </w:p>
    <w:p w14:paraId="216F14EC"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58" w:history="1">
        <w:r w:rsidR="00A80296" w:rsidRPr="00F31BE1">
          <w:rPr>
            <w:rStyle w:val="Hyperlink"/>
            <w:noProof/>
            <w:lang w:val="en-US"/>
          </w:rPr>
          <w:t>Figure 24 – Polvo: focus on branches (SANTOS, 2012)</w:t>
        </w:r>
        <w:r w:rsidR="00A80296">
          <w:rPr>
            <w:noProof/>
            <w:webHidden/>
          </w:rPr>
          <w:tab/>
        </w:r>
        <w:r w:rsidR="00A80296">
          <w:rPr>
            <w:noProof/>
            <w:webHidden/>
          </w:rPr>
          <w:fldChar w:fldCharType="begin"/>
        </w:r>
        <w:r w:rsidR="00A80296">
          <w:rPr>
            <w:noProof/>
            <w:webHidden/>
          </w:rPr>
          <w:instrText xml:space="preserve"> PAGEREF _Toc414223558 \h </w:instrText>
        </w:r>
        <w:r w:rsidR="00A80296">
          <w:rPr>
            <w:noProof/>
            <w:webHidden/>
          </w:rPr>
        </w:r>
        <w:r w:rsidR="00A80296">
          <w:rPr>
            <w:noProof/>
            <w:webHidden/>
          </w:rPr>
          <w:fldChar w:fldCharType="separate"/>
        </w:r>
        <w:r w:rsidR="00A80296">
          <w:rPr>
            <w:noProof/>
            <w:webHidden/>
          </w:rPr>
          <w:t>35</w:t>
        </w:r>
        <w:r w:rsidR="00A80296">
          <w:rPr>
            <w:noProof/>
            <w:webHidden/>
          </w:rPr>
          <w:fldChar w:fldCharType="end"/>
        </w:r>
      </w:hyperlink>
    </w:p>
    <w:p w14:paraId="3D8262FF"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59" w:history="1">
        <w:r w:rsidR="00A80296" w:rsidRPr="00F31BE1">
          <w:rPr>
            <w:rStyle w:val="Hyperlink"/>
            <w:noProof/>
            <w:lang w:val="en-US"/>
          </w:rPr>
          <w:t>Figure 25 – VisGi: focus on branches (ELSEN, 2013)</w:t>
        </w:r>
        <w:r w:rsidR="00A80296">
          <w:rPr>
            <w:noProof/>
            <w:webHidden/>
          </w:rPr>
          <w:tab/>
        </w:r>
        <w:r w:rsidR="00A80296">
          <w:rPr>
            <w:noProof/>
            <w:webHidden/>
          </w:rPr>
          <w:fldChar w:fldCharType="begin"/>
        </w:r>
        <w:r w:rsidR="00A80296">
          <w:rPr>
            <w:noProof/>
            <w:webHidden/>
          </w:rPr>
          <w:instrText xml:space="preserve"> PAGEREF _Toc414223559 \h </w:instrText>
        </w:r>
        <w:r w:rsidR="00A80296">
          <w:rPr>
            <w:noProof/>
            <w:webHidden/>
          </w:rPr>
        </w:r>
        <w:r w:rsidR="00A80296">
          <w:rPr>
            <w:noProof/>
            <w:webHidden/>
          </w:rPr>
          <w:fldChar w:fldCharType="separate"/>
        </w:r>
        <w:r w:rsidR="00A80296">
          <w:rPr>
            <w:noProof/>
            <w:webHidden/>
          </w:rPr>
          <w:t>36</w:t>
        </w:r>
        <w:r w:rsidR="00A80296">
          <w:rPr>
            <w:noProof/>
            <w:webHidden/>
          </w:rPr>
          <w:fldChar w:fldCharType="end"/>
        </w:r>
      </w:hyperlink>
    </w:p>
    <w:p w14:paraId="4E1CB27E"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60" w:history="1">
        <w:r w:rsidR="00A80296" w:rsidRPr="00F31BE1">
          <w:rPr>
            <w:rStyle w:val="Hyperlink"/>
            <w:noProof/>
            <w:lang w:val="en-US"/>
          </w:rPr>
          <w:t>Figure 26 – Visugit: focus on branches (HOZUMI, 2010)</w:t>
        </w:r>
        <w:r w:rsidR="00A80296">
          <w:rPr>
            <w:noProof/>
            <w:webHidden/>
          </w:rPr>
          <w:tab/>
        </w:r>
        <w:r w:rsidR="00A80296">
          <w:rPr>
            <w:noProof/>
            <w:webHidden/>
          </w:rPr>
          <w:fldChar w:fldCharType="begin"/>
        </w:r>
        <w:r w:rsidR="00A80296">
          <w:rPr>
            <w:noProof/>
            <w:webHidden/>
          </w:rPr>
          <w:instrText xml:space="preserve"> PAGEREF _Toc414223560 \h </w:instrText>
        </w:r>
        <w:r w:rsidR="00A80296">
          <w:rPr>
            <w:noProof/>
            <w:webHidden/>
          </w:rPr>
        </w:r>
        <w:r w:rsidR="00A80296">
          <w:rPr>
            <w:noProof/>
            <w:webHidden/>
          </w:rPr>
          <w:fldChar w:fldCharType="separate"/>
        </w:r>
        <w:r w:rsidR="00A80296">
          <w:rPr>
            <w:noProof/>
            <w:webHidden/>
          </w:rPr>
          <w:t>36</w:t>
        </w:r>
        <w:r w:rsidR="00A80296">
          <w:rPr>
            <w:noProof/>
            <w:webHidden/>
          </w:rPr>
          <w:fldChar w:fldCharType="end"/>
        </w:r>
      </w:hyperlink>
    </w:p>
    <w:p w14:paraId="3DF86E28"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61" w:history="1">
        <w:r w:rsidR="00A80296" w:rsidRPr="00F31BE1">
          <w:rPr>
            <w:rStyle w:val="Hyperlink"/>
            <w:noProof/>
            <w:lang w:val="en-US"/>
          </w:rPr>
          <w:t>Figure 27 – GitHub’s Network Graph: focus on branches (PRESTON-WERNER, 2008)</w:t>
        </w:r>
        <w:r w:rsidR="00A80296">
          <w:rPr>
            <w:noProof/>
            <w:webHidden/>
          </w:rPr>
          <w:tab/>
        </w:r>
        <w:r w:rsidR="00A80296">
          <w:rPr>
            <w:noProof/>
            <w:webHidden/>
          </w:rPr>
          <w:fldChar w:fldCharType="begin"/>
        </w:r>
        <w:r w:rsidR="00A80296">
          <w:rPr>
            <w:noProof/>
            <w:webHidden/>
          </w:rPr>
          <w:instrText xml:space="preserve"> PAGEREF _Toc414223561 \h </w:instrText>
        </w:r>
        <w:r w:rsidR="00A80296">
          <w:rPr>
            <w:noProof/>
            <w:webHidden/>
          </w:rPr>
        </w:r>
        <w:r w:rsidR="00A80296">
          <w:rPr>
            <w:noProof/>
            <w:webHidden/>
          </w:rPr>
          <w:fldChar w:fldCharType="separate"/>
        </w:r>
        <w:r w:rsidR="00A80296">
          <w:rPr>
            <w:noProof/>
            <w:webHidden/>
          </w:rPr>
          <w:t>37</w:t>
        </w:r>
        <w:r w:rsidR="00A80296">
          <w:rPr>
            <w:noProof/>
            <w:webHidden/>
          </w:rPr>
          <w:fldChar w:fldCharType="end"/>
        </w:r>
      </w:hyperlink>
    </w:p>
    <w:p w14:paraId="7EA6BAF6"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62" w:history="1">
        <w:r w:rsidR="00A80296" w:rsidRPr="00F31BE1">
          <w:rPr>
            <w:rStyle w:val="Hyperlink"/>
            <w:noProof/>
            <w:lang w:val="en-US"/>
          </w:rPr>
          <w:t>Figure 28 – gitk client</w:t>
        </w:r>
        <w:r w:rsidR="00A80296">
          <w:rPr>
            <w:noProof/>
            <w:webHidden/>
          </w:rPr>
          <w:tab/>
        </w:r>
        <w:r w:rsidR="00A80296">
          <w:rPr>
            <w:noProof/>
            <w:webHidden/>
          </w:rPr>
          <w:fldChar w:fldCharType="begin"/>
        </w:r>
        <w:r w:rsidR="00A80296">
          <w:rPr>
            <w:noProof/>
            <w:webHidden/>
          </w:rPr>
          <w:instrText xml:space="preserve"> PAGEREF _Toc414223562 \h </w:instrText>
        </w:r>
        <w:r w:rsidR="00A80296">
          <w:rPr>
            <w:noProof/>
            <w:webHidden/>
          </w:rPr>
        </w:r>
        <w:r w:rsidR="00A80296">
          <w:rPr>
            <w:noProof/>
            <w:webHidden/>
          </w:rPr>
          <w:fldChar w:fldCharType="separate"/>
        </w:r>
        <w:r w:rsidR="00A80296">
          <w:rPr>
            <w:noProof/>
            <w:webHidden/>
          </w:rPr>
          <w:t>38</w:t>
        </w:r>
        <w:r w:rsidR="00A80296">
          <w:rPr>
            <w:noProof/>
            <w:webHidden/>
          </w:rPr>
          <w:fldChar w:fldCharType="end"/>
        </w:r>
      </w:hyperlink>
    </w:p>
    <w:p w14:paraId="5D5F65AD"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63" w:history="1">
        <w:r w:rsidR="00A80296" w:rsidRPr="00F31BE1">
          <w:rPr>
            <w:rStyle w:val="Hyperlink"/>
            <w:noProof/>
            <w:lang w:val="en-US"/>
          </w:rPr>
          <w:t>Figure 29 – TortoiseGit client</w:t>
        </w:r>
        <w:r w:rsidR="00A80296">
          <w:rPr>
            <w:noProof/>
            <w:webHidden/>
          </w:rPr>
          <w:tab/>
        </w:r>
        <w:r w:rsidR="00A80296">
          <w:rPr>
            <w:noProof/>
            <w:webHidden/>
          </w:rPr>
          <w:fldChar w:fldCharType="begin"/>
        </w:r>
        <w:r w:rsidR="00A80296">
          <w:rPr>
            <w:noProof/>
            <w:webHidden/>
          </w:rPr>
          <w:instrText xml:space="preserve"> PAGEREF _Toc414223563 \h </w:instrText>
        </w:r>
        <w:r w:rsidR="00A80296">
          <w:rPr>
            <w:noProof/>
            <w:webHidden/>
          </w:rPr>
        </w:r>
        <w:r w:rsidR="00A80296">
          <w:rPr>
            <w:noProof/>
            <w:webHidden/>
          </w:rPr>
          <w:fldChar w:fldCharType="separate"/>
        </w:r>
        <w:r w:rsidR="00A80296">
          <w:rPr>
            <w:noProof/>
            <w:webHidden/>
          </w:rPr>
          <w:t>38</w:t>
        </w:r>
        <w:r w:rsidR="00A80296">
          <w:rPr>
            <w:noProof/>
            <w:webHidden/>
          </w:rPr>
          <w:fldChar w:fldCharType="end"/>
        </w:r>
      </w:hyperlink>
    </w:p>
    <w:p w14:paraId="2FCC96DC"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64" w:history="1">
        <w:r w:rsidR="00A80296" w:rsidRPr="00F31BE1">
          <w:rPr>
            <w:rStyle w:val="Hyperlink"/>
            <w:noProof/>
            <w:lang w:val="en-US"/>
          </w:rPr>
          <w:t>Figure 30 – How DyeVC gathers information</w:t>
        </w:r>
        <w:r w:rsidR="00A80296">
          <w:rPr>
            <w:noProof/>
            <w:webHidden/>
          </w:rPr>
          <w:tab/>
        </w:r>
        <w:r w:rsidR="00A80296">
          <w:rPr>
            <w:noProof/>
            <w:webHidden/>
          </w:rPr>
          <w:fldChar w:fldCharType="begin"/>
        </w:r>
        <w:r w:rsidR="00A80296">
          <w:rPr>
            <w:noProof/>
            <w:webHidden/>
          </w:rPr>
          <w:instrText xml:space="preserve"> PAGEREF _Toc414223564 \h </w:instrText>
        </w:r>
        <w:r w:rsidR="00A80296">
          <w:rPr>
            <w:noProof/>
            <w:webHidden/>
          </w:rPr>
        </w:r>
        <w:r w:rsidR="00A80296">
          <w:rPr>
            <w:noProof/>
            <w:webHidden/>
          </w:rPr>
          <w:fldChar w:fldCharType="separate"/>
        </w:r>
        <w:r w:rsidR="00A80296">
          <w:rPr>
            <w:noProof/>
            <w:webHidden/>
          </w:rPr>
          <w:t>42</w:t>
        </w:r>
        <w:r w:rsidR="00A80296">
          <w:rPr>
            <w:noProof/>
            <w:webHidden/>
          </w:rPr>
          <w:fldChar w:fldCharType="end"/>
        </w:r>
      </w:hyperlink>
    </w:p>
    <w:p w14:paraId="56C436CF"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65" w:history="1">
        <w:r w:rsidR="00A80296" w:rsidRPr="00F31BE1">
          <w:rPr>
            <w:rStyle w:val="Hyperlink"/>
            <w:noProof/>
            <w:lang w:val="en-US"/>
          </w:rPr>
          <w:t>Figure 31 – DyeVC discovering the topology</w:t>
        </w:r>
        <w:r w:rsidR="00A80296">
          <w:rPr>
            <w:noProof/>
            <w:webHidden/>
          </w:rPr>
          <w:tab/>
        </w:r>
        <w:r w:rsidR="00A80296">
          <w:rPr>
            <w:noProof/>
            <w:webHidden/>
          </w:rPr>
          <w:fldChar w:fldCharType="begin"/>
        </w:r>
        <w:r w:rsidR="00A80296">
          <w:rPr>
            <w:noProof/>
            <w:webHidden/>
          </w:rPr>
          <w:instrText xml:space="preserve"> PAGEREF _Toc414223565 \h </w:instrText>
        </w:r>
        <w:r w:rsidR="00A80296">
          <w:rPr>
            <w:noProof/>
            <w:webHidden/>
          </w:rPr>
        </w:r>
        <w:r w:rsidR="00A80296">
          <w:rPr>
            <w:noProof/>
            <w:webHidden/>
          </w:rPr>
          <w:fldChar w:fldCharType="separate"/>
        </w:r>
        <w:r w:rsidR="00A80296">
          <w:rPr>
            <w:noProof/>
            <w:webHidden/>
          </w:rPr>
          <w:t>43</w:t>
        </w:r>
        <w:r w:rsidR="00A80296">
          <w:rPr>
            <w:noProof/>
            <w:webHidden/>
          </w:rPr>
          <w:fldChar w:fldCharType="end"/>
        </w:r>
      </w:hyperlink>
    </w:p>
    <w:p w14:paraId="40778894"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66" w:history="1">
        <w:r w:rsidR="00A80296" w:rsidRPr="00F31BE1">
          <w:rPr>
            <w:rStyle w:val="Hyperlink"/>
            <w:noProof/>
            <w:lang w:val="en-US"/>
          </w:rPr>
          <w:t>Figure 32 – Model used to store topology data</w:t>
        </w:r>
        <w:r w:rsidR="00A80296">
          <w:rPr>
            <w:noProof/>
            <w:webHidden/>
          </w:rPr>
          <w:tab/>
        </w:r>
        <w:r w:rsidR="00A80296">
          <w:rPr>
            <w:noProof/>
            <w:webHidden/>
          </w:rPr>
          <w:fldChar w:fldCharType="begin"/>
        </w:r>
        <w:r w:rsidR="00A80296">
          <w:rPr>
            <w:noProof/>
            <w:webHidden/>
          </w:rPr>
          <w:instrText xml:space="preserve"> PAGEREF _Toc414223566 \h </w:instrText>
        </w:r>
        <w:r w:rsidR="00A80296">
          <w:rPr>
            <w:noProof/>
            <w:webHidden/>
          </w:rPr>
        </w:r>
        <w:r w:rsidR="00A80296">
          <w:rPr>
            <w:noProof/>
            <w:webHidden/>
          </w:rPr>
          <w:fldChar w:fldCharType="separate"/>
        </w:r>
        <w:r w:rsidR="00A80296">
          <w:rPr>
            <w:noProof/>
            <w:webHidden/>
          </w:rPr>
          <w:t>44</w:t>
        </w:r>
        <w:r w:rsidR="00A80296">
          <w:rPr>
            <w:noProof/>
            <w:webHidden/>
          </w:rPr>
          <w:fldChar w:fldCharType="end"/>
        </w:r>
      </w:hyperlink>
    </w:p>
    <w:p w14:paraId="44BF6663"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67" w:history="1">
        <w:r w:rsidR="00A80296" w:rsidRPr="00F31BE1">
          <w:rPr>
            <w:rStyle w:val="Hyperlink"/>
            <w:noProof/>
            <w:lang w:val="en-US"/>
          </w:rPr>
          <w:t>Figure 33 – DyeVC showing notifications in the notification area</w:t>
        </w:r>
        <w:r w:rsidR="00A80296">
          <w:rPr>
            <w:noProof/>
            <w:webHidden/>
          </w:rPr>
          <w:tab/>
        </w:r>
        <w:r w:rsidR="00A80296">
          <w:rPr>
            <w:noProof/>
            <w:webHidden/>
          </w:rPr>
          <w:fldChar w:fldCharType="begin"/>
        </w:r>
        <w:r w:rsidR="00A80296">
          <w:rPr>
            <w:noProof/>
            <w:webHidden/>
          </w:rPr>
          <w:instrText xml:space="preserve"> PAGEREF _Toc414223567 \h </w:instrText>
        </w:r>
        <w:r w:rsidR="00A80296">
          <w:rPr>
            <w:noProof/>
            <w:webHidden/>
          </w:rPr>
        </w:r>
        <w:r w:rsidR="00A80296">
          <w:rPr>
            <w:noProof/>
            <w:webHidden/>
          </w:rPr>
          <w:fldChar w:fldCharType="separate"/>
        </w:r>
        <w:r w:rsidR="00A80296">
          <w:rPr>
            <w:noProof/>
            <w:webHidden/>
          </w:rPr>
          <w:t>45</w:t>
        </w:r>
        <w:r w:rsidR="00A80296">
          <w:rPr>
            <w:noProof/>
            <w:webHidden/>
          </w:rPr>
          <w:fldChar w:fldCharType="end"/>
        </w:r>
      </w:hyperlink>
    </w:p>
    <w:p w14:paraId="7DC7CEE2"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68" w:history="1">
        <w:r w:rsidR="00A80296" w:rsidRPr="00F31BE1">
          <w:rPr>
            <w:rStyle w:val="Hyperlink"/>
            <w:noProof/>
            <w:lang w:val="en-US"/>
          </w:rPr>
          <w:t>Figure 34 – Topology view of DyeVC project, at a given moment</w:t>
        </w:r>
        <w:r w:rsidR="00A80296">
          <w:rPr>
            <w:noProof/>
            <w:webHidden/>
          </w:rPr>
          <w:tab/>
        </w:r>
        <w:r w:rsidR="00A80296">
          <w:rPr>
            <w:noProof/>
            <w:webHidden/>
          </w:rPr>
          <w:fldChar w:fldCharType="begin"/>
        </w:r>
        <w:r w:rsidR="00A80296">
          <w:rPr>
            <w:noProof/>
            <w:webHidden/>
          </w:rPr>
          <w:instrText xml:space="preserve"> PAGEREF _Toc414223568 \h </w:instrText>
        </w:r>
        <w:r w:rsidR="00A80296">
          <w:rPr>
            <w:noProof/>
            <w:webHidden/>
          </w:rPr>
        </w:r>
        <w:r w:rsidR="00A80296">
          <w:rPr>
            <w:noProof/>
            <w:webHidden/>
          </w:rPr>
          <w:fldChar w:fldCharType="separate"/>
        </w:r>
        <w:r w:rsidR="00A80296">
          <w:rPr>
            <w:noProof/>
            <w:webHidden/>
          </w:rPr>
          <w:t>46</w:t>
        </w:r>
        <w:r w:rsidR="00A80296">
          <w:rPr>
            <w:noProof/>
            <w:webHidden/>
          </w:rPr>
          <w:fldChar w:fldCharType="end"/>
        </w:r>
      </w:hyperlink>
    </w:p>
    <w:p w14:paraId="7558BC05"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69" w:history="1">
        <w:r w:rsidR="00A80296" w:rsidRPr="00F31BE1">
          <w:rPr>
            <w:rStyle w:val="Hyperlink"/>
            <w:noProof/>
            <w:lang w:val="en-US"/>
          </w:rPr>
          <w:t>Figure 35 – DyeVC main screen</w:t>
        </w:r>
        <w:r w:rsidR="00A80296">
          <w:rPr>
            <w:noProof/>
            <w:webHidden/>
          </w:rPr>
          <w:tab/>
        </w:r>
        <w:r w:rsidR="00A80296">
          <w:rPr>
            <w:noProof/>
            <w:webHidden/>
          </w:rPr>
          <w:fldChar w:fldCharType="begin"/>
        </w:r>
        <w:r w:rsidR="00A80296">
          <w:rPr>
            <w:noProof/>
            <w:webHidden/>
          </w:rPr>
          <w:instrText xml:space="preserve"> PAGEREF _Toc414223569 \h </w:instrText>
        </w:r>
        <w:r w:rsidR="00A80296">
          <w:rPr>
            <w:noProof/>
            <w:webHidden/>
          </w:rPr>
        </w:r>
        <w:r w:rsidR="00A80296">
          <w:rPr>
            <w:noProof/>
            <w:webHidden/>
          </w:rPr>
          <w:fldChar w:fldCharType="separate"/>
        </w:r>
        <w:r w:rsidR="00A80296">
          <w:rPr>
            <w:noProof/>
            <w:webHidden/>
          </w:rPr>
          <w:t>47</w:t>
        </w:r>
        <w:r w:rsidR="00A80296">
          <w:rPr>
            <w:noProof/>
            <w:webHidden/>
          </w:rPr>
          <w:fldChar w:fldCharType="end"/>
        </w:r>
      </w:hyperlink>
    </w:p>
    <w:p w14:paraId="6831F8D6"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70" w:history="1">
        <w:r w:rsidR="00A80296" w:rsidRPr="00F31BE1">
          <w:rPr>
            <w:rStyle w:val="Hyperlink"/>
            <w:noProof/>
            <w:lang w:val="en-US"/>
          </w:rPr>
          <w:t>Figure 36 – Developers led by Wolverine</w:t>
        </w:r>
        <w:r w:rsidR="00A80296">
          <w:rPr>
            <w:noProof/>
            <w:webHidden/>
          </w:rPr>
          <w:tab/>
        </w:r>
        <w:r w:rsidR="00A80296">
          <w:rPr>
            <w:noProof/>
            <w:webHidden/>
          </w:rPr>
          <w:fldChar w:fldCharType="begin"/>
        </w:r>
        <w:r w:rsidR="00A80296">
          <w:rPr>
            <w:noProof/>
            <w:webHidden/>
          </w:rPr>
          <w:instrText xml:space="preserve"> PAGEREF _Toc414223570 \h </w:instrText>
        </w:r>
        <w:r w:rsidR="00A80296">
          <w:rPr>
            <w:noProof/>
            <w:webHidden/>
          </w:rPr>
        </w:r>
        <w:r w:rsidR="00A80296">
          <w:rPr>
            <w:noProof/>
            <w:webHidden/>
          </w:rPr>
          <w:fldChar w:fldCharType="separate"/>
        </w:r>
        <w:r w:rsidR="00A80296">
          <w:rPr>
            <w:noProof/>
            <w:webHidden/>
          </w:rPr>
          <w:t>48</w:t>
        </w:r>
        <w:r w:rsidR="00A80296">
          <w:rPr>
            <w:noProof/>
            <w:webHidden/>
          </w:rPr>
          <w:fldChar w:fldCharType="end"/>
        </w:r>
      </w:hyperlink>
    </w:p>
    <w:p w14:paraId="60240EAB"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71" w:history="1">
        <w:r w:rsidR="00A80296" w:rsidRPr="00F31BE1">
          <w:rPr>
            <w:rStyle w:val="Hyperlink"/>
            <w:noProof/>
            <w:lang w:val="en-US"/>
          </w:rPr>
          <w:t>Figure 37 – Commit history for a given project</w:t>
        </w:r>
        <w:r w:rsidR="00A80296">
          <w:rPr>
            <w:noProof/>
            <w:webHidden/>
          </w:rPr>
          <w:tab/>
        </w:r>
        <w:r w:rsidR="00A80296">
          <w:rPr>
            <w:noProof/>
            <w:webHidden/>
          </w:rPr>
          <w:fldChar w:fldCharType="begin"/>
        </w:r>
        <w:r w:rsidR="00A80296">
          <w:rPr>
            <w:noProof/>
            <w:webHidden/>
          </w:rPr>
          <w:instrText xml:space="preserve"> PAGEREF _Toc414223571 \h </w:instrText>
        </w:r>
        <w:r w:rsidR="00A80296">
          <w:rPr>
            <w:noProof/>
            <w:webHidden/>
          </w:rPr>
        </w:r>
        <w:r w:rsidR="00A80296">
          <w:rPr>
            <w:noProof/>
            <w:webHidden/>
          </w:rPr>
          <w:fldChar w:fldCharType="separate"/>
        </w:r>
        <w:r w:rsidR="00A80296">
          <w:rPr>
            <w:noProof/>
            <w:webHidden/>
          </w:rPr>
          <w:t>49</w:t>
        </w:r>
        <w:r w:rsidR="00A80296">
          <w:rPr>
            <w:noProof/>
            <w:webHidden/>
          </w:rPr>
          <w:fldChar w:fldCharType="end"/>
        </w:r>
      </w:hyperlink>
    </w:p>
    <w:p w14:paraId="6253A9A9"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72" w:history="1">
        <w:r w:rsidR="00A80296" w:rsidRPr="00F31BE1">
          <w:rPr>
            <w:rStyle w:val="Hyperlink"/>
            <w:noProof/>
            <w:lang w:val="en-US"/>
          </w:rPr>
          <w:t>Figure 38 – Collapsed commit history</w:t>
        </w:r>
        <w:r w:rsidR="00A80296">
          <w:rPr>
            <w:noProof/>
            <w:webHidden/>
          </w:rPr>
          <w:tab/>
        </w:r>
        <w:r w:rsidR="00A80296">
          <w:rPr>
            <w:noProof/>
            <w:webHidden/>
          </w:rPr>
          <w:fldChar w:fldCharType="begin"/>
        </w:r>
        <w:r w:rsidR="00A80296">
          <w:rPr>
            <w:noProof/>
            <w:webHidden/>
          </w:rPr>
          <w:instrText xml:space="preserve"> PAGEREF _Toc414223572 \h </w:instrText>
        </w:r>
        <w:r w:rsidR="00A80296">
          <w:rPr>
            <w:noProof/>
            <w:webHidden/>
          </w:rPr>
        </w:r>
        <w:r w:rsidR="00A80296">
          <w:rPr>
            <w:noProof/>
            <w:webHidden/>
          </w:rPr>
          <w:fldChar w:fldCharType="separate"/>
        </w:r>
        <w:r w:rsidR="00A80296">
          <w:rPr>
            <w:noProof/>
            <w:webHidden/>
          </w:rPr>
          <w:t>51</w:t>
        </w:r>
        <w:r w:rsidR="00A80296">
          <w:rPr>
            <w:noProof/>
            <w:webHidden/>
          </w:rPr>
          <w:fldChar w:fldCharType="end"/>
        </w:r>
      </w:hyperlink>
    </w:p>
    <w:p w14:paraId="3EA095AE"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73" w:history="1">
        <w:r w:rsidR="00A80296" w:rsidRPr="00F31BE1">
          <w:rPr>
            <w:rStyle w:val="Hyperlink"/>
            <w:noProof/>
            <w:lang w:val="en-US"/>
          </w:rPr>
          <w:t>Figure 39 – Topology view showing first monitored repository (Sep 24 2010)</w:t>
        </w:r>
        <w:r w:rsidR="00A80296">
          <w:rPr>
            <w:noProof/>
            <w:webHidden/>
          </w:rPr>
          <w:tab/>
        </w:r>
        <w:r w:rsidR="00A80296">
          <w:rPr>
            <w:noProof/>
            <w:webHidden/>
          </w:rPr>
          <w:fldChar w:fldCharType="begin"/>
        </w:r>
        <w:r w:rsidR="00A80296">
          <w:rPr>
            <w:noProof/>
            <w:webHidden/>
          </w:rPr>
          <w:instrText xml:space="preserve"> PAGEREF _Toc414223573 \h </w:instrText>
        </w:r>
        <w:r w:rsidR="00A80296">
          <w:rPr>
            <w:noProof/>
            <w:webHidden/>
          </w:rPr>
        </w:r>
        <w:r w:rsidR="00A80296">
          <w:rPr>
            <w:noProof/>
            <w:webHidden/>
          </w:rPr>
          <w:fldChar w:fldCharType="separate"/>
        </w:r>
        <w:r w:rsidR="00A80296">
          <w:rPr>
            <w:noProof/>
            <w:webHidden/>
          </w:rPr>
          <w:t>59</w:t>
        </w:r>
        <w:r w:rsidR="00A80296">
          <w:rPr>
            <w:noProof/>
            <w:webHidden/>
          </w:rPr>
          <w:fldChar w:fldCharType="end"/>
        </w:r>
      </w:hyperlink>
    </w:p>
    <w:p w14:paraId="319B1385"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74" w:history="1">
        <w:r w:rsidR="00A80296" w:rsidRPr="00F31BE1">
          <w:rPr>
            <w:rStyle w:val="Hyperlink"/>
            <w:noProof/>
            <w:lang w:val="en-US"/>
          </w:rPr>
          <w:t>Figure 40 – aakoch’s commit history showing commits pending to be pushed</w:t>
        </w:r>
        <w:r w:rsidR="00A80296">
          <w:rPr>
            <w:noProof/>
            <w:webHidden/>
          </w:rPr>
          <w:tab/>
        </w:r>
        <w:r w:rsidR="00A80296">
          <w:rPr>
            <w:noProof/>
            <w:webHidden/>
          </w:rPr>
          <w:fldChar w:fldCharType="begin"/>
        </w:r>
        <w:r w:rsidR="00A80296">
          <w:rPr>
            <w:noProof/>
            <w:webHidden/>
          </w:rPr>
          <w:instrText xml:space="preserve"> PAGEREF _Toc414223574 \h </w:instrText>
        </w:r>
        <w:r w:rsidR="00A80296">
          <w:rPr>
            <w:noProof/>
            <w:webHidden/>
          </w:rPr>
        </w:r>
        <w:r w:rsidR="00A80296">
          <w:rPr>
            <w:noProof/>
            <w:webHidden/>
          </w:rPr>
          <w:fldChar w:fldCharType="separate"/>
        </w:r>
        <w:r w:rsidR="00A80296">
          <w:rPr>
            <w:noProof/>
            <w:webHidden/>
          </w:rPr>
          <w:t>59</w:t>
        </w:r>
        <w:r w:rsidR="00A80296">
          <w:rPr>
            <w:noProof/>
            <w:webHidden/>
          </w:rPr>
          <w:fldChar w:fldCharType="end"/>
        </w:r>
      </w:hyperlink>
    </w:p>
    <w:p w14:paraId="2548B0F5"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75" w:history="1">
        <w:r w:rsidR="00A80296" w:rsidRPr="00F31BE1">
          <w:rPr>
            <w:rStyle w:val="Hyperlink"/>
            <w:noProof/>
            <w:lang w:val="en-US"/>
          </w:rPr>
          <w:t>Figure 41 – Topology view showing the three monitored repositories (Sep 27 2010)</w:t>
        </w:r>
        <w:r w:rsidR="00A80296">
          <w:rPr>
            <w:noProof/>
            <w:webHidden/>
          </w:rPr>
          <w:tab/>
        </w:r>
        <w:r w:rsidR="00A80296">
          <w:rPr>
            <w:noProof/>
            <w:webHidden/>
          </w:rPr>
          <w:fldChar w:fldCharType="begin"/>
        </w:r>
        <w:r w:rsidR="00A80296">
          <w:rPr>
            <w:noProof/>
            <w:webHidden/>
          </w:rPr>
          <w:instrText xml:space="preserve"> PAGEREF _Toc414223575 \h </w:instrText>
        </w:r>
        <w:r w:rsidR="00A80296">
          <w:rPr>
            <w:noProof/>
            <w:webHidden/>
          </w:rPr>
        </w:r>
        <w:r w:rsidR="00A80296">
          <w:rPr>
            <w:noProof/>
            <w:webHidden/>
          </w:rPr>
          <w:fldChar w:fldCharType="separate"/>
        </w:r>
        <w:r w:rsidR="00A80296">
          <w:rPr>
            <w:noProof/>
            <w:webHidden/>
          </w:rPr>
          <w:t>59</w:t>
        </w:r>
        <w:r w:rsidR="00A80296">
          <w:rPr>
            <w:noProof/>
            <w:webHidden/>
          </w:rPr>
          <w:fldChar w:fldCharType="end"/>
        </w:r>
      </w:hyperlink>
    </w:p>
    <w:p w14:paraId="70B96019"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76" w:history="1">
        <w:r w:rsidR="00A80296" w:rsidRPr="00F31BE1">
          <w:rPr>
            <w:rStyle w:val="Hyperlink"/>
            <w:noProof/>
            <w:lang w:val="en-US"/>
          </w:rPr>
          <w:t>Figure 42 – Adam’s tracked branches</w:t>
        </w:r>
        <w:r w:rsidR="00A80296">
          <w:rPr>
            <w:noProof/>
            <w:webHidden/>
          </w:rPr>
          <w:tab/>
        </w:r>
        <w:r w:rsidR="00A80296">
          <w:rPr>
            <w:noProof/>
            <w:webHidden/>
          </w:rPr>
          <w:fldChar w:fldCharType="begin"/>
        </w:r>
        <w:r w:rsidR="00A80296">
          <w:rPr>
            <w:noProof/>
            <w:webHidden/>
          </w:rPr>
          <w:instrText xml:space="preserve"> PAGEREF _Toc414223576 \h </w:instrText>
        </w:r>
        <w:r w:rsidR="00A80296">
          <w:rPr>
            <w:noProof/>
            <w:webHidden/>
          </w:rPr>
        </w:r>
        <w:r w:rsidR="00A80296">
          <w:rPr>
            <w:noProof/>
            <w:webHidden/>
          </w:rPr>
          <w:fldChar w:fldCharType="separate"/>
        </w:r>
        <w:r w:rsidR="00A80296">
          <w:rPr>
            <w:noProof/>
            <w:webHidden/>
          </w:rPr>
          <w:t>61</w:t>
        </w:r>
        <w:r w:rsidR="00A80296">
          <w:rPr>
            <w:noProof/>
            <w:webHidden/>
          </w:rPr>
          <w:fldChar w:fldCharType="end"/>
        </w:r>
      </w:hyperlink>
    </w:p>
    <w:p w14:paraId="12A888A9"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77" w:history="1">
        <w:r w:rsidR="00A80296" w:rsidRPr="00F31BE1">
          <w:rPr>
            <w:rStyle w:val="Hyperlink"/>
            <w:noProof/>
            <w:lang w:val="en-US"/>
          </w:rPr>
          <w:t>Figure 43 – Jeresig’s collapsed commit history</w:t>
        </w:r>
        <w:r w:rsidR="00A80296">
          <w:rPr>
            <w:noProof/>
            <w:webHidden/>
          </w:rPr>
          <w:tab/>
        </w:r>
        <w:r w:rsidR="00A80296">
          <w:rPr>
            <w:noProof/>
            <w:webHidden/>
          </w:rPr>
          <w:fldChar w:fldCharType="begin"/>
        </w:r>
        <w:r w:rsidR="00A80296">
          <w:rPr>
            <w:noProof/>
            <w:webHidden/>
          </w:rPr>
          <w:instrText xml:space="preserve"> PAGEREF _Toc414223577 \h </w:instrText>
        </w:r>
        <w:r w:rsidR="00A80296">
          <w:rPr>
            <w:noProof/>
            <w:webHidden/>
          </w:rPr>
        </w:r>
        <w:r w:rsidR="00A80296">
          <w:rPr>
            <w:noProof/>
            <w:webHidden/>
          </w:rPr>
          <w:fldChar w:fldCharType="separate"/>
        </w:r>
        <w:r w:rsidR="00A80296">
          <w:rPr>
            <w:noProof/>
            <w:webHidden/>
          </w:rPr>
          <w:t>61</w:t>
        </w:r>
        <w:r w:rsidR="00A80296">
          <w:rPr>
            <w:noProof/>
            <w:webHidden/>
          </w:rPr>
          <w:fldChar w:fldCharType="end"/>
        </w:r>
      </w:hyperlink>
    </w:p>
    <w:p w14:paraId="668F6C52"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78" w:history="1">
        <w:r w:rsidR="00A80296" w:rsidRPr="00F31BE1">
          <w:rPr>
            <w:rStyle w:val="Hyperlink"/>
            <w:noProof/>
            <w:lang w:val="en-US"/>
          </w:rPr>
          <w:t>Figure 44 – Aakoch’s commit history</w:t>
        </w:r>
        <w:r w:rsidR="00A80296">
          <w:rPr>
            <w:noProof/>
            <w:webHidden/>
          </w:rPr>
          <w:tab/>
        </w:r>
        <w:r w:rsidR="00A80296">
          <w:rPr>
            <w:noProof/>
            <w:webHidden/>
          </w:rPr>
          <w:fldChar w:fldCharType="begin"/>
        </w:r>
        <w:r w:rsidR="00A80296">
          <w:rPr>
            <w:noProof/>
            <w:webHidden/>
          </w:rPr>
          <w:instrText xml:space="preserve"> PAGEREF _Toc414223578 \h </w:instrText>
        </w:r>
        <w:r w:rsidR="00A80296">
          <w:rPr>
            <w:noProof/>
            <w:webHidden/>
          </w:rPr>
        </w:r>
        <w:r w:rsidR="00A80296">
          <w:rPr>
            <w:noProof/>
            <w:webHidden/>
          </w:rPr>
          <w:fldChar w:fldCharType="separate"/>
        </w:r>
        <w:r w:rsidR="00A80296">
          <w:rPr>
            <w:noProof/>
            <w:webHidden/>
          </w:rPr>
          <w:t>61</w:t>
        </w:r>
        <w:r w:rsidR="00A80296">
          <w:rPr>
            <w:noProof/>
            <w:webHidden/>
          </w:rPr>
          <w:fldChar w:fldCharType="end"/>
        </w:r>
      </w:hyperlink>
    </w:p>
    <w:p w14:paraId="273B7715"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79" w:history="1">
        <w:r w:rsidR="00A80296" w:rsidRPr="00F31BE1">
          <w:rPr>
            <w:rStyle w:val="Hyperlink"/>
            <w:noProof/>
            <w:lang w:val="en-US"/>
          </w:rPr>
          <w:t>Figure 45 – Jeresig’s tracked branches</w:t>
        </w:r>
        <w:r w:rsidR="00A80296">
          <w:rPr>
            <w:noProof/>
            <w:webHidden/>
          </w:rPr>
          <w:tab/>
        </w:r>
        <w:r w:rsidR="00A80296">
          <w:rPr>
            <w:noProof/>
            <w:webHidden/>
          </w:rPr>
          <w:fldChar w:fldCharType="begin"/>
        </w:r>
        <w:r w:rsidR="00A80296">
          <w:rPr>
            <w:noProof/>
            <w:webHidden/>
          </w:rPr>
          <w:instrText xml:space="preserve"> PAGEREF _Toc414223579 \h </w:instrText>
        </w:r>
        <w:r w:rsidR="00A80296">
          <w:rPr>
            <w:noProof/>
            <w:webHidden/>
          </w:rPr>
        </w:r>
        <w:r w:rsidR="00A80296">
          <w:rPr>
            <w:noProof/>
            <w:webHidden/>
          </w:rPr>
          <w:fldChar w:fldCharType="separate"/>
        </w:r>
        <w:r w:rsidR="00A80296">
          <w:rPr>
            <w:noProof/>
            <w:webHidden/>
          </w:rPr>
          <w:t>62</w:t>
        </w:r>
        <w:r w:rsidR="00A80296">
          <w:rPr>
            <w:noProof/>
            <w:webHidden/>
          </w:rPr>
          <w:fldChar w:fldCharType="end"/>
        </w:r>
      </w:hyperlink>
    </w:p>
    <w:p w14:paraId="2F542CAF"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80" w:history="1">
        <w:r w:rsidR="00A80296" w:rsidRPr="00F31BE1">
          <w:rPr>
            <w:rStyle w:val="Hyperlink"/>
            <w:noProof/>
            <w:lang w:val="en-US"/>
          </w:rPr>
          <w:t>Figure 46 – Predecessors and successors for a commit</w:t>
        </w:r>
        <w:r w:rsidR="00A80296">
          <w:rPr>
            <w:noProof/>
            <w:webHidden/>
          </w:rPr>
          <w:tab/>
        </w:r>
        <w:r w:rsidR="00A80296">
          <w:rPr>
            <w:noProof/>
            <w:webHidden/>
          </w:rPr>
          <w:fldChar w:fldCharType="begin"/>
        </w:r>
        <w:r w:rsidR="00A80296">
          <w:rPr>
            <w:noProof/>
            <w:webHidden/>
          </w:rPr>
          <w:instrText xml:space="preserve"> PAGEREF _Toc414223580 \h </w:instrText>
        </w:r>
        <w:r w:rsidR="00A80296">
          <w:rPr>
            <w:noProof/>
            <w:webHidden/>
          </w:rPr>
        </w:r>
        <w:r w:rsidR="00A80296">
          <w:rPr>
            <w:noProof/>
            <w:webHidden/>
          </w:rPr>
          <w:fldChar w:fldCharType="separate"/>
        </w:r>
        <w:r w:rsidR="00A80296">
          <w:rPr>
            <w:noProof/>
            <w:webHidden/>
          </w:rPr>
          <w:t>83</w:t>
        </w:r>
        <w:r w:rsidR="00A80296">
          <w:rPr>
            <w:noProof/>
            <w:webHidden/>
          </w:rPr>
          <w:fldChar w:fldCharType="end"/>
        </w:r>
      </w:hyperlink>
    </w:p>
    <w:p w14:paraId="4B42F710"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81" w:history="1">
        <w:r w:rsidR="00A80296" w:rsidRPr="00F31BE1">
          <w:rPr>
            <w:rStyle w:val="Hyperlink"/>
            <w:noProof/>
            <w:lang w:val="en-US"/>
          </w:rPr>
          <w:t xml:space="preserve">Figure 47 – Commit with wrong value for </w:t>
        </w:r>
        <w:r w:rsidR="00A80296" w:rsidRPr="00F31BE1">
          <w:rPr>
            <w:rStyle w:val="Hyperlink"/>
            <w:i/>
            <w:noProof/>
            <w:lang w:val="en-US"/>
          </w:rPr>
          <w:t>x</w:t>
        </w:r>
        <w:r w:rsidR="00A80296">
          <w:rPr>
            <w:noProof/>
            <w:webHidden/>
          </w:rPr>
          <w:tab/>
        </w:r>
        <w:r w:rsidR="00A80296">
          <w:rPr>
            <w:noProof/>
            <w:webHidden/>
          </w:rPr>
          <w:fldChar w:fldCharType="begin"/>
        </w:r>
        <w:r w:rsidR="00A80296">
          <w:rPr>
            <w:noProof/>
            <w:webHidden/>
          </w:rPr>
          <w:instrText xml:space="preserve"> PAGEREF _Toc414223581 \h </w:instrText>
        </w:r>
        <w:r w:rsidR="00A80296">
          <w:rPr>
            <w:noProof/>
            <w:webHidden/>
          </w:rPr>
        </w:r>
        <w:r w:rsidR="00A80296">
          <w:rPr>
            <w:noProof/>
            <w:webHidden/>
          </w:rPr>
          <w:fldChar w:fldCharType="separate"/>
        </w:r>
        <w:r w:rsidR="00A80296">
          <w:rPr>
            <w:noProof/>
            <w:webHidden/>
          </w:rPr>
          <w:t>83</w:t>
        </w:r>
        <w:r w:rsidR="00A80296">
          <w:rPr>
            <w:noProof/>
            <w:webHidden/>
          </w:rPr>
          <w:fldChar w:fldCharType="end"/>
        </w:r>
      </w:hyperlink>
    </w:p>
    <w:p w14:paraId="630CF135"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82" w:history="1">
        <w:r w:rsidR="00A80296" w:rsidRPr="00F31BE1">
          <w:rPr>
            <w:rStyle w:val="Hyperlink"/>
            <w:noProof/>
            <w:lang w:val="en-US"/>
          </w:rPr>
          <w:t xml:space="preserve">Figure 48 – Calculating </w:t>
        </w:r>
        <w:r w:rsidR="00A80296" w:rsidRPr="00F31BE1">
          <w:rPr>
            <w:rStyle w:val="Hyperlink"/>
            <w:i/>
            <w:noProof/>
            <w:lang w:val="en-US"/>
          </w:rPr>
          <w:t>y</w:t>
        </w:r>
        <w:r w:rsidR="00A80296" w:rsidRPr="00F31BE1">
          <w:rPr>
            <w:rStyle w:val="Hyperlink"/>
            <w:noProof/>
            <w:lang w:val="en-US"/>
          </w:rPr>
          <w:t xml:space="preserve"> position</w:t>
        </w:r>
        <w:r w:rsidR="00A80296">
          <w:rPr>
            <w:noProof/>
            <w:webHidden/>
          </w:rPr>
          <w:tab/>
        </w:r>
        <w:r w:rsidR="00A80296">
          <w:rPr>
            <w:noProof/>
            <w:webHidden/>
          </w:rPr>
          <w:fldChar w:fldCharType="begin"/>
        </w:r>
        <w:r w:rsidR="00A80296">
          <w:rPr>
            <w:noProof/>
            <w:webHidden/>
          </w:rPr>
          <w:instrText xml:space="preserve"> PAGEREF _Toc414223582 \h </w:instrText>
        </w:r>
        <w:r w:rsidR="00A80296">
          <w:rPr>
            <w:noProof/>
            <w:webHidden/>
          </w:rPr>
        </w:r>
        <w:r w:rsidR="00A80296">
          <w:rPr>
            <w:noProof/>
            <w:webHidden/>
          </w:rPr>
          <w:fldChar w:fldCharType="separate"/>
        </w:r>
        <w:r w:rsidR="00A80296">
          <w:rPr>
            <w:noProof/>
            <w:webHidden/>
          </w:rPr>
          <w:t>84</w:t>
        </w:r>
        <w:r w:rsidR="00A80296">
          <w:rPr>
            <w:noProof/>
            <w:webHidden/>
          </w:rPr>
          <w:fldChar w:fldCharType="end"/>
        </w:r>
      </w:hyperlink>
    </w:p>
    <w:p w14:paraId="028E7AA4"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83" w:history="1">
        <w:r w:rsidR="00A80296" w:rsidRPr="00F31BE1">
          <w:rPr>
            <w:rStyle w:val="Hyperlink"/>
            <w:noProof/>
            <w:lang w:val="en-US"/>
          </w:rPr>
          <w:t>Figure 49 – DyeVC icon on the desktop and on the tray bar</w:t>
        </w:r>
        <w:r w:rsidR="00A80296">
          <w:rPr>
            <w:noProof/>
            <w:webHidden/>
          </w:rPr>
          <w:tab/>
        </w:r>
        <w:r w:rsidR="00A80296">
          <w:rPr>
            <w:noProof/>
            <w:webHidden/>
          </w:rPr>
          <w:fldChar w:fldCharType="begin"/>
        </w:r>
        <w:r w:rsidR="00A80296">
          <w:rPr>
            <w:noProof/>
            <w:webHidden/>
          </w:rPr>
          <w:instrText xml:space="preserve"> PAGEREF _Toc414223583 \h </w:instrText>
        </w:r>
        <w:r w:rsidR="00A80296">
          <w:rPr>
            <w:noProof/>
            <w:webHidden/>
          </w:rPr>
        </w:r>
        <w:r w:rsidR="00A80296">
          <w:rPr>
            <w:noProof/>
            <w:webHidden/>
          </w:rPr>
          <w:fldChar w:fldCharType="separate"/>
        </w:r>
        <w:r w:rsidR="00A80296">
          <w:rPr>
            <w:noProof/>
            <w:webHidden/>
          </w:rPr>
          <w:t>85</w:t>
        </w:r>
        <w:r w:rsidR="00A80296">
          <w:rPr>
            <w:noProof/>
            <w:webHidden/>
          </w:rPr>
          <w:fldChar w:fldCharType="end"/>
        </w:r>
      </w:hyperlink>
    </w:p>
    <w:p w14:paraId="2F0386C6"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84" w:history="1">
        <w:r w:rsidR="00A80296" w:rsidRPr="00F31BE1">
          <w:rPr>
            <w:rStyle w:val="Hyperlink"/>
            <w:noProof/>
            <w:lang w:val="en-US"/>
          </w:rPr>
          <w:t>Figure 50 – DyeVC main window</w:t>
        </w:r>
        <w:r w:rsidR="00A80296">
          <w:rPr>
            <w:noProof/>
            <w:webHidden/>
          </w:rPr>
          <w:tab/>
        </w:r>
        <w:r w:rsidR="00A80296">
          <w:rPr>
            <w:noProof/>
            <w:webHidden/>
          </w:rPr>
          <w:fldChar w:fldCharType="begin"/>
        </w:r>
        <w:r w:rsidR="00A80296">
          <w:rPr>
            <w:noProof/>
            <w:webHidden/>
          </w:rPr>
          <w:instrText xml:space="preserve"> PAGEREF _Toc414223584 \h </w:instrText>
        </w:r>
        <w:r w:rsidR="00A80296">
          <w:rPr>
            <w:noProof/>
            <w:webHidden/>
          </w:rPr>
        </w:r>
        <w:r w:rsidR="00A80296">
          <w:rPr>
            <w:noProof/>
            <w:webHidden/>
          </w:rPr>
          <w:fldChar w:fldCharType="separate"/>
        </w:r>
        <w:r w:rsidR="00A80296">
          <w:rPr>
            <w:noProof/>
            <w:webHidden/>
          </w:rPr>
          <w:t>86</w:t>
        </w:r>
        <w:r w:rsidR="00A80296">
          <w:rPr>
            <w:noProof/>
            <w:webHidden/>
          </w:rPr>
          <w:fldChar w:fldCharType="end"/>
        </w:r>
      </w:hyperlink>
    </w:p>
    <w:p w14:paraId="35561F51"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85" w:history="1">
        <w:r w:rsidR="00A80296" w:rsidRPr="00F31BE1">
          <w:rPr>
            <w:rStyle w:val="Hyperlink"/>
            <w:noProof/>
            <w:lang w:val="en-US"/>
          </w:rPr>
          <w:t>Figure 51 – Creating a new monitoring configuration</w:t>
        </w:r>
        <w:r w:rsidR="00A80296">
          <w:rPr>
            <w:noProof/>
            <w:webHidden/>
          </w:rPr>
          <w:tab/>
        </w:r>
        <w:r w:rsidR="00A80296">
          <w:rPr>
            <w:noProof/>
            <w:webHidden/>
          </w:rPr>
          <w:fldChar w:fldCharType="begin"/>
        </w:r>
        <w:r w:rsidR="00A80296">
          <w:rPr>
            <w:noProof/>
            <w:webHidden/>
          </w:rPr>
          <w:instrText xml:space="preserve"> PAGEREF _Toc414223585 \h </w:instrText>
        </w:r>
        <w:r w:rsidR="00A80296">
          <w:rPr>
            <w:noProof/>
            <w:webHidden/>
          </w:rPr>
        </w:r>
        <w:r w:rsidR="00A80296">
          <w:rPr>
            <w:noProof/>
            <w:webHidden/>
          </w:rPr>
          <w:fldChar w:fldCharType="separate"/>
        </w:r>
        <w:r w:rsidR="00A80296">
          <w:rPr>
            <w:noProof/>
            <w:webHidden/>
          </w:rPr>
          <w:t>87</w:t>
        </w:r>
        <w:r w:rsidR="00A80296">
          <w:rPr>
            <w:noProof/>
            <w:webHidden/>
          </w:rPr>
          <w:fldChar w:fldCharType="end"/>
        </w:r>
      </w:hyperlink>
    </w:p>
    <w:p w14:paraId="43FC388C"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86" w:history="1">
        <w:r w:rsidR="00A80296" w:rsidRPr="00F31BE1">
          <w:rPr>
            <w:rStyle w:val="Hyperlink"/>
            <w:noProof/>
            <w:lang w:val="en-US"/>
          </w:rPr>
          <w:t>Figure 52 – Topology view for a given project</w:t>
        </w:r>
        <w:r w:rsidR="00A80296">
          <w:rPr>
            <w:noProof/>
            <w:webHidden/>
          </w:rPr>
          <w:tab/>
        </w:r>
        <w:r w:rsidR="00A80296">
          <w:rPr>
            <w:noProof/>
            <w:webHidden/>
          </w:rPr>
          <w:fldChar w:fldCharType="begin"/>
        </w:r>
        <w:r w:rsidR="00A80296">
          <w:rPr>
            <w:noProof/>
            <w:webHidden/>
          </w:rPr>
          <w:instrText xml:space="preserve"> PAGEREF _Toc414223586 \h </w:instrText>
        </w:r>
        <w:r w:rsidR="00A80296">
          <w:rPr>
            <w:noProof/>
            <w:webHidden/>
          </w:rPr>
        </w:r>
        <w:r w:rsidR="00A80296">
          <w:rPr>
            <w:noProof/>
            <w:webHidden/>
          </w:rPr>
          <w:fldChar w:fldCharType="separate"/>
        </w:r>
        <w:r w:rsidR="00A80296">
          <w:rPr>
            <w:noProof/>
            <w:webHidden/>
          </w:rPr>
          <w:t>87</w:t>
        </w:r>
        <w:r w:rsidR="00A80296">
          <w:rPr>
            <w:noProof/>
            <w:webHidden/>
          </w:rPr>
          <w:fldChar w:fldCharType="end"/>
        </w:r>
      </w:hyperlink>
    </w:p>
    <w:p w14:paraId="3E122FB2"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87" w:history="1">
        <w:r w:rsidR="00A80296" w:rsidRPr="00F31BE1">
          <w:rPr>
            <w:rStyle w:val="Hyperlink"/>
            <w:noProof/>
            <w:lang w:val="en-US"/>
          </w:rPr>
          <w:t>Figure 53 – Commit history for a given project</w:t>
        </w:r>
        <w:r w:rsidR="00A80296">
          <w:rPr>
            <w:noProof/>
            <w:webHidden/>
          </w:rPr>
          <w:tab/>
        </w:r>
        <w:r w:rsidR="00A80296">
          <w:rPr>
            <w:noProof/>
            <w:webHidden/>
          </w:rPr>
          <w:fldChar w:fldCharType="begin"/>
        </w:r>
        <w:r w:rsidR="00A80296">
          <w:rPr>
            <w:noProof/>
            <w:webHidden/>
          </w:rPr>
          <w:instrText xml:space="preserve"> PAGEREF _Toc414223587 \h </w:instrText>
        </w:r>
        <w:r w:rsidR="00A80296">
          <w:rPr>
            <w:noProof/>
            <w:webHidden/>
          </w:rPr>
        </w:r>
        <w:r w:rsidR="00A80296">
          <w:rPr>
            <w:noProof/>
            <w:webHidden/>
          </w:rPr>
          <w:fldChar w:fldCharType="separate"/>
        </w:r>
        <w:r w:rsidR="00A80296">
          <w:rPr>
            <w:noProof/>
            <w:webHidden/>
          </w:rPr>
          <w:t>88</w:t>
        </w:r>
        <w:r w:rsidR="00A80296">
          <w:rPr>
            <w:noProof/>
            <w:webHidden/>
          </w:rPr>
          <w:fldChar w:fldCharType="end"/>
        </w:r>
      </w:hyperlink>
    </w:p>
    <w:p w14:paraId="7CA91528" w14:textId="77777777" w:rsidR="00895E77" w:rsidRPr="005656D8" w:rsidRDefault="002F6ED6" w:rsidP="008C0DA4">
      <w:pPr>
        <w:rPr>
          <w:caps/>
          <w:lang w:val="en-US"/>
        </w:rPr>
      </w:pPr>
      <w:r w:rsidRPr="00717F71">
        <w:rPr>
          <w:lang w:val="en-US"/>
        </w:rPr>
        <w:fldChar w:fldCharType="end"/>
      </w:r>
      <w:r w:rsidR="00895E77" w:rsidRPr="005656D8">
        <w:rPr>
          <w:caps/>
          <w:lang w:val="en-US"/>
        </w:rPr>
        <w:br w:type="page"/>
      </w:r>
    </w:p>
    <w:p w14:paraId="7D9D8881" w14:textId="77777777" w:rsidR="00915835" w:rsidRPr="005656D8" w:rsidRDefault="00915835" w:rsidP="004913AD">
      <w:pPr>
        <w:spacing w:after="360"/>
        <w:ind w:firstLine="0"/>
        <w:jc w:val="center"/>
        <w:rPr>
          <w:b/>
          <w:caps/>
          <w:sz w:val="28"/>
          <w:szCs w:val="28"/>
          <w:lang w:val="en-US"/>
        </w:rPr>
      </w:pPr>
      <w:r w:rsidRPr="005656D8">
        <w:rPr>
          <w:b/>
          <w:caps/>
          <w:sz w:val="28"/>
          <w:szCs w:val="28"/>
          <w:lang w:val="en-US"/>
        </w:rPr>
        <w:t>List</w:t>
      </w:r>
      <w:r w:rsidR="00DA0579" w:rsidRPr="005656D8">
        <w:rPr>
          <w:b/>
          <w:caps/>
          <w:sz w:val="28"/>
          <w:szCs w:val="28"/>
          <w:lang w:val="en-US"/>
        </w:rPr>
        <w:t xml:space="preserve"> OF TABLES</w:t>
      </w:r>
    </w:p>
    <w:p w14:paraId="749D8044" w14:textId="77777777" w:rsidR="00A80296" w:rsidRDefault="002F6ED6">
      <w:pPr>
        <w:pStyle w:val="TableofFigures"/>
        <w:tabs>
          <w:tab w:val="right" w:leader="dot" w:pos="9062"/>
        </w:tabs>
        <w:rPr>
          <w:rFonts w:asciiTheme="minorHAnsi" w:eastAsiaTheme="minorEastAsia" w:hAnsiTheme="minorHAnsi" w:cstheme="minorBidi"/>
          <w:noProof/>
          <w:sz w:val="22"/>
          <w:lang w:eastAsia="pt-BR"/>
        </w:rPr>
      </w:pPr>
      <w:r w:rsidRPr="0086347E">
        <w:rPr>
          <w:lang w:val="en-US"/>
        </w:rPr>
        <w:fldChar w:fldCharType="begin"/>
      </w:r>
      <w:r w:rsidRPr="009A2C5C">
        <w:rPr>
          <w:lang w:val="en-US"/>
        </w:rPr>
        <w:instrText xml:space="preserve"> TOC \h \z \c "Table" </w:instrText>
      </w:r>
      <w:r w:rsidRPr="0086347E">
        <w:rPr>
          <w:lang w:val="en-US"/>
        </w:rPr>
        <w:fldChar w:fldCharType="separate"/>
      </w:r>
      <w:hyperlink w:anchor="_Toc414223588" w:history="1">
        <w:r w:rsidR="00A80296" w:rsidRPr="00E85E27">
          <w:rPr>
            <w:rStyle w:val="Hyperlink"/>
            <w:noProof/>
            <w:lang w:val="en-US"/>
          </w:rPr>
          <w:t>Table 1 – Possible states of a repository</w:t>
        </w:r>
        <w:r w:rsidR="00A80296">
          <w:rPr>
            <w:noProof/>
            <w:webHidden/>
          </w:rPr>
          <w:tab/>
        </w:r>
        <w:r w:rsidR="00A80296">
          <w:rPr>
            <w:noProof/>
            <w:webHidden/>
          </w:rPr>
          <w:fldChar w:fldCharType="begin"/>
        </w:r>
        <w:r w:rsidR="00A80296">
          <w:rPr>
            <w:noProof/>
            <w:webHidden/>
          </w:rPr>
          <w:instrText xml:space="preserve"> PAGEREF _Toc414223588 \h </w:instrText>
        </w:r>
        <w:r w:rsidR="00A80296">
          <w:rPr>
            <w:noProof/>
            <w:webHidden/>
          </w:rPr>
        </w:r>
        <w:r w:rsidR="00A80296">
          <w:rPr>
            <w:noProof/>
            <w:webHidden/>
          </w:rPr>
          <w:fldChar w:fldCharType="separate"/>
        </w:r>
        <w:r w:rsidR="00A80296">
          <w:rPr>
            <w:noProof/>
            <w:webHidden/>
          </w:rPr>
          <w:t>48</w:t>
        </w:r>
        <w:r w:rsidR="00A80296">
          <w:rPr>
            <w:noProof/>
            <w:webHidden/>
          </w:rPr>
          <w:fldChar w:fldCharType="end"/>
        </w:r>
      </w:hyperlink>
    </w:p>
    <w:p w14:paraId="594EACDC"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89" w:history="1">
        <w:r w:rsidR="00A80296" w:rsidRPr="00E85E27">
          <w:rPr>
            <w:rStyle w:val="Hyperlink"/>
            <w:noProof/>
            <w:lang w:val="en-US"/>
          </w:rPr>
          <w:t>Table 2 – Status of a local repository regarding a remote one, based on the existence of non-replicated commits</w:t>
        </w:r>
        <w:r w:rsidR="00A80296">
          <w:rPr>
            <w:noProof/>
            <w:webHidden/>
          </w:rPr>
          <w:tab/>
        </w:r>
        <w:r w:rsidR="00A80296">
          <w:rPr>
            <w:noProof/>
            <w:webHidden/>
          </w:rPr>
          <w:fldChar w:fldCharType="begin"/>
        </w:r>
        <w:r w:rsidR="00A80296">
          <w:rPr>
            <w:noProof/>
            <w:webHidden/>
          </w:rPr>
          <w:instrText xml:space="preserve"> PAGEREF _Toc414223589 \h </w:instrText>
        </w:r>
        <w:r w:rsidR="00A80296">
          <w:rPr>
            <w:noProof/>
            <w:webHidden/>
          </w:rPr>
        </w:r>
        <w:r w:rsidR="00A80296">
          <w:rPr>
            <w:noProof/>
            <w:webHidden/>
          </w:rPr>
          <w:fldChar w:fldCharType="separate"/>
        </w:r>
        <w:r w:rsidR="00A80296">
          <w:rPr>
            <w:noProof/>
            <w:webHidden/>
          </w:rPr>
          <w:t>48</w:t>
        </w:r>
        <w:r w:rsidR="00A80296">
          <w:rPr>
            <w:noProof/>
            <w:webHidden/>
          </w:rPr>
          <w:fldChar w:fldCharType="end"/>
        </w:r>
      </w:hyperlink>
    </w:p>
    <w:p w14:paraId="3A4A4D03"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90" w:history="1">
        <w:r w:rsidR="00A80296" w:rsidRPr="00E85E27">
          <w:rPr>
            <w:rStyle w:val="Hyperlink"/>
            <w:noProof/>
            <w:lang w:val="en-US"/>
          </w:rPr>
          <w:t>Table 3 – Existing commits in each repository</w:t>
        </w:r>
        <w:r w:rsidR="00A80296">
          <w:rPr>
            <w:noProof/>
            <w:webHidden/>
          </w:rPr>
          <w:tab/>
        </w:r>
        <w:r w:rsidR="00A80296">
          <w:rPr>
            <w:noProof/>
            <w:webHidden/>
          </w:rPr>
          <w:fldChar w:fldCharType="begin"/>
        </w:r>
        <w:r w:rsidR="00A80296">
          <w:rPr>
            <w:noProof/>
            <w:webHidden/>
          </w:rPr>
          <w:instrText xml:space="preserve"> PAGEREF _Toc414223590 \h </w:instrText>
        </w:r>
        <w:r w:rsidR="00A80296">
          <w:rPr>
            <w:noProof/>
            <w:webHidden/>
          </w:rPr>
        </w:r>
        <w:r w:rsidR="00A80296">
          <w:rPr>
            <w:noProof/>
            <w:webHidden/>
          </w:rPr>
          <w:fldChar w:fldCharType="separate"/>
        </w:r>
        <w:r w:rsidR="00A80296">
          <w:rPr>
            <w:noProof/>
            <w:webHidden/>
          </w:rPr>
          <w:t>49</w:t>
        </w:r>
        <w:r w:rsidR="00A80296">
          <w:rPr>
            <w:noProof/>
            <w:webHidden/>
          </w:rPr>
          <w:fldChar w:fldCharType="end"/>
        </w:r>
      </w:hyperlink>
    </w:p>
    <w:p w14:paraId="4F7944CE"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91" w:history="1">
        <w:r w:rsidR="00A80296" w:rsidRPr="00E85E27">
          <w:rPr>
            <w:rStyle w:val="Hyperlink"/>
            <w:noProof/>
            <w:lang w:val="en-US"/>
          </w:rPr>
          <w:t>Table 4 – Status of each repository based on known remote repositories</w:t>
        </w:r>
        <w:r w:rsidR="00A80296">
          <w:rPr>
            <w:noProof/>
            <w:webHidden/>
          </w:rPr>
          <w:tab/>
        </w:r>
        <w:r w:rsidR="00A80296">
          <w:rPr>
            <w:noProof/>
            <w:webHidden/>
          </w:rPr>
          <w:fldChar w:fldCharType="begin"/>
        </w:r>
        <w:r w:rsidR="00A80296">
          <w:rPr>
            <w:noProof/>
            <w:webHidden/>
          </w:rPr>
          <w:instrText xml:space="preserve"> PAGEREF _Toc414223591 \h </w:instrText>
        </w:r>
        <w:r w:rsidR="00A80296">
          <w:rPr>
            <w:noProof/>
            <w:webHidden/>
          </w:rPr>
        </w:r>
        <w:r w:rsidR="00A80296">
          <w:rPr>
            <w:noProof/>
            <w:webHidden/>
          </w:rPr>
          <w:fldChar w:fldCharType="separate"/>
        </w:r>
        <w:r w:rsidR="00A80296">
          <w:rPr>
            <w:noProof/>
            <w:webHidden/>
          </w:rPr>
          <w:t>49</w:t>
        </w:r>
        <w:r w:rsidR="00A80296">
          <w:rPr>
            <w:noProof/>
            <w:webHidden/>
          </w:rPr>
          <w:fldChar w:fldCharType="end"/>
        </w:r>
      </w:hyperlink>
    </w:p>
    <w:p w14:paraId="7A516F12"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92" w:history="1">
        <w:r w:rsidR="00A80296" w:rsidRPr="00E85E27">
          <w:rPr>
            <w:rStyle w:val="Hyperlink"/>
            <w:noProof/>
            <w:lang w:val="en-US"/>
          </w:rPr>
          <w:t>Table 5 – Summary of the Characterization Form</w:t>
        </w:r>
        <w:r w:rsidR="00A80296">
          <w:rPr>
            <w:noProof/>
            <w:webHidden/>
          </w:rPr>
          <w:tab/>
        </w:r>
        <w:r w:rsidR="00A80296">
          <w:rPr>
            <w:noProof/>
            <w:webHidden/>
          </w:rPr>
          <w:fldChar w:fldCharType="begin"/>
        </w:r>
        <w:r w:rsidR="00A80296">
          <w:rPr>
            <w:noProof/>
            <w:webHidden/>
          </w:rPr>
          <w:instrText xml:space="preserve"> PAGEREF _Toc414223592 \h </w:instrText>
        </w:r>
        <w:r w:rsidR="00A80296">
          <w:rPr>
            <w:noProof/>
            <w:webHidden/>
          </w:rPr>
        </w:r>
        <w:r w:rsidR="00A80296">
          <w:rPr>
            <w:noProof/>
            <w:webHidden/>
          </w:rPr>
          <w:fldChar w:fldCharType="separate"/>
        </w:r>
        <w:r w:rsidR="00A80296">
          <w:rPr>
            <w:noProof/>
            <w:webHidden/>
          </w:rPr>
          <w:t>64</w:t>
        </w:r>
        <w:r w:rsidR="00A80296">
          <w:rPr>
            <w:noProof/>
            <w:webHidden/>
          </w:rPr>
          <w:fldChar w:fldCharType="end"/>
        </w:r>
      </w:hyperlink>
    </w:p>
    <w:p w14:paraId="211EF662"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93" w:history="1">
        <w:r w:rsidR="00A80296" w:rsidRPr="00E85E27">
          <w:rPr>
            <w:rStyle w:val="Hyperlink"/>
            <w:noProof/>
            <w:lang w:val="en-US"/>
          </w:rPr>
          <w:t>Table 6 – Time spent to answer each question in the study</w:t>
        </w:r>
        <w:r w:rsidR="00A80296">
          <w:rPr>
            <w:noProof/>
            <w:webHidden/>
          </w:rPr>
          <w:tab/>
        </w:r>
        <w:r w:rsidR="00A80296">
          <w:rPr>
            <w:noProof/>
            <w:webHidden/>
          </w:rPr>
          <w:fldChar w:fldCharType="begin"/>
        </w:r>
        <w:r w:rsidR="00A80296">
          <w:rPr>
            <w:noProof/>
            <w:webHidden/>
          </w:rPr>
          <w:instrText xml:space="preserve"> PAGEREF _Toc414223593 \h </w:instrText>
        </w:r>
        <w:r w:rsidR="00A80296">
          <w:rPr>
            <w:noProof/>
            <w:webHidden/>
          </w:rPr>
        </w:r>
        <w:r w:rsidR="00A80296">
          <w:rPr>
            <w:noProof/>
            <w:webHidden/>
          </w:rPr>
          <w:fldChar w:fldCharType="separate"/>
        </w:r>
        <w:r w:rsidR="00A80296">
          <w:rPr>
            <w:noProof/>
            <w:webHidden/>
          </w:rPr>
          <w:t>65</w:t>
        </w:r>
        <w:r w:rsidR="00A80296">
          <w:rPr>
            <w:noProof/>
            <w:webHidden/>
          </w:rPr>
          <w:fldChar w:fldCharType="end"/>
        </w:r>
      </w:hyperlink>
    </w:p>
    <w:p w14:paraId="3BDED65C"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94" w:history="1">
        <w:r w:rsidR="00A80296" w:rsidRPr="00E85E27">
          <w:rPr>
            <w:rStyle w:val="Hyperlink"/>
            <w:noProof/>
            <w:lang w:val="en-US"/>
          </w:rPr>
          <w:t>Table 7 – Expected answers to questions proposed in both phases</w:t>
        </w:r>
        <w:r w:rsidR="00A80296">
          <w:rPr>
            <w:noProof/>
            <w:webHidden/>
          </w:rPr>
          <w:tab/>
        </w:r>
        <w:r w:rsidR="00A80296">
          <w:rPr>
            <w:noProof/>
            <w:webHidden/>
          </w:rPr>
          <w:fldChar w:fldCharType="begin"/>
        </w:r>
        <w:r w:rsidR="00A80296">
          <w:rPr>
            <w:noProof/>
            <w:webHidden/>
          </w:rPr>
          <w:instrText xml:space="preserve"> PAGEREF _Toc414223594 \h </w:instrText>
        </w:r>
        <w:r w:rsidR="00A80296">
          <w:rPr>
            <w:noProof/>
            <w:webHidden/>
          </w:rPr>
        </w:r>
        <w:r w:rsidR="00A80296">
          <w:rPr>
            <w:noProof/>
            <w:webHidden/>
          </w:rPr>
          <w:fldChar w:fldCharType="separate"/>
        </w:r>
        <w:r w:rsidR="00A80296">
          <w:rPr>
            <w:noProof/>
            <w:webHidden/>
          </w:rPr>
          <w:t>65</w:t>
        </w:r>
        <w:r w:rsidR="00A80296">
          <w:rPr>
            <w:noProof/>
            <w:webHidden/>
          </w:rPr>
          <w:fldChar w:fldCharType="end"/>
        </w:r>
      </w:hyperlink>
    </w:p>
    <w:p w14:paraId="6ED24935"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95" w:history="1">
        <w:r w:rsidR="00A80296" w:rsidRPr="00E85E27">
          <w:rPr>
            <w:rStyle w:val="Hyperlink"/>
            <w:noProof/>
            <w:lang w:val="en-US"/>
          </w:rPr>
          <w:t>Table 8 – Monitored projects and repository metrics taken during evaluation</w:t>
        </w:r>
        <w:r w:rsidR="00A80296">
          <w:rPr>
            <w:noProof/>
            <w:webHidden/>
          </w:rPr>
          <w:tab/>
        </w:r>
        <w:r w:rsidR="00A80296">
          <w:rPr>
            <w:noProof/>
            <w:webHidden/>
          </w:rPr>
          <w:fldChar w:fldCharType="begin"/>
        </w:r>
        <w:r w:rsidR="00A80296">
          <w:rPr>
            <w:noProof/>
            <w:webHidden/>
          </w:rPr>
          <w:instrText xml:space="preserve"> PAGEREF _Toc414223595 \h </w:instrText>
        </w:r>
        <w:r w:rsidR="00A80296">
          <w:rPr>
            <w:noProof/>
            <w:webHidden/>
          </w:rPr>
        </w:r>
        <w:r w:rsidR="00A80296">
          <w:rPr>
            <w:noProof/>
            <w:webHidden/>
          </w:rPr>
          <w:fldChar w:fldCharType="separate"/>
        </w:r>
        <w:r w:rsidR="00A80296">
          <w:rPr>
            <w:noProof/>
            <w:webHidden/>
          </w:rPr>
          <w:t>69</w:t>
        </w:r>
        <w:r w:rsidR="00A80296">
          <w:rPr>
            <w:noProof/>
            <w:webHidden/>
          </w:rPr>
          <w:fldChar w:fldCharType="end"/>
        </w:r>
      </w:hyperlink>
    </w:p>
    <w:p w14:paraId="144F6287"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96" w:history="1">
        <w:r w:rsidR="00A80296" w:rsidRPr="00E85E27">
          <w:rPr>
            <w:rStyle w:val="Hyperlink"/>
            <w:noProof/>
            <w:lang w:val="en-US"/>
          </w:rPr>
          <w:t>Table 9 – Time spent to perform foreground operations</w:t>
        </w:r>
        <w:r w:rsidR="00A80296">
          <w:rPr>
            <w:noProof/>
            <w:webHidden/>
          </w:rPr>
          <w:tab/>
        </w:r>
        <w:r w:rsidR="00A80296">
          <w:rPr>
            <w:noProof/>
            <w:webHidden/>
          </w:rPr>
          <w:fldChar w:fldCharType="begin"/>
        </w:r>
        <w:r w:rsidR="00A80296">
          <w:rPr>
            <w:noProof/>
            <w:webHidden/>
          </w:rPr>
          <w:instrText xml:space="preserve"> PAGEREF _Toc414223596 \h </w:instrText>
        </w:r>
        <w:r w:rsidR="00A80296">
          <w:rPr>
            <w:noProof/>
            <w:webHidden/>
          </w:rPr>
        </w:r>
        <w:r w:rsidR="00A80296">
          <w:rPr>
            <w:noProof/>
            <w:webHidden/>
          </w:rPr>
          <w:fldChar w:fldCharType="separate"/>
        </w:r>
        <w:r w:rsidR="00A80296">
          <w:rPr>
            <w:noProof/>
            <w:webHidden/>
          </w:rPr>
          <w:t>70</w:t>
        </w:r>
        <w:r w:rsidR="00A80296">
          <w:rPr>
            <w:noProof/>
            <w:webHidden/>
          </w:rPr>
          <w:fldChar w:fldCharType="end"/>
        </w:r>
      </w:hyperlink>
    </w:p>
    <w:p w14:paraId="44839AA7"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97" w:history="1">
        <w:r w:rsidR="00A80296" w:rsidRPr="00E85E27">
          <w:rPr>
            <w:rStyle w:val="Hyperlink"/>
            <w:noProof/>
            <w:lang w:val="en-US"/>
          </w:rPr>
          <w:t>Table 10 – Time taken to perform background operations</w:t>
        </w:r>
        <w:r w:rsidR="00A80296">
          <w:rPr>
            <w:noProof/>
            <w:webHidden/>
          </w:rPr>
          <w:tab/>
        </w:r>
        <w:r w:rsidR="00A80296">
          <w:rPr>
            <w:noProof/>
            <w:webHidden/>
          </w:rPr>
          <w:fldChar w:fldCharType="begin"/>
        </w:r>
        <w:r w:rsidR="00A80296">
          <w:rPr>
            <w:noProof/>
            <w:webHidden/>
          </w:rPr>
          <w:instrText xml:space="preserve"> PAGEREF _Toc414223597 \h </w:instrText>
        </w:r>
        <w:r w:rsidR="00A80296">
          <w:rPr>
            <w:noProof/>
            <w:webHidden/>
          </w:rPr>
        </w:r>
        <w:r w:rsidR="00A80296">
          <w:rPr>
            <w:noProof/>
            <w:webHidden/>
          </w:rPr>
          <w:fldChar w:fldCharType="separate"/>
        </w:r>
        <w:r w:rsidR="00A80296">
          <w:rPr>
            <w:noProof/>
            <w:webHidden/>
          </w:rPr>
          <w:t>70</w:t>
        </w:r>
        <w:r w:rsidR="00A80296">
          <w:rPr>
            <w:noProof/>
            <w:webHidden/>
          </w:rPr>
          <w:fldChar w:fldCharType="end"/>
        </w:r>
      </w:hyperlink>
    </w:p>
    <w:p w14:paraId="07D0C8B2" w14:textId="77777777" w:rsidR="00A80296" w:rsidRDefault="00FD332B">
      <w:pPr>
        <w:pStyle w:val="TableofFigures"/>
        <w:tabs>
          <w:tab w:val="right" w:leader="dot" w:pos="9062"/>
        </w:tabs>
        <w:rPr>
          <w:rFonts w:asciiTheme="minorHAnsi" w:eastAsiaTheme="minorEastAsia" w:hAnsiTheme="minorHAnsi" w:cstheme="minorBidi"/>
          <w:noProof/>
          <w:sz w:val="22"/>
          <w:lang w:eastAsia="pt-BR"/>
        </w:rPr>
      </w:pPr>
      <w:hyperlink w:anchor="_Toc414223598" w:history="1">
        <w:r w:rsidR="00A80296" w:rsidRPr="00E85E27">
          <w:rPr>
            <w:rStyle w:val="Hyperlink"/>
            <w:noProof/>
            <w:lang w:val="en-US"/>
          </w:rPr>
          <w:t>Table 11 – Pearson coefficient between time spent and repository metrics for measured operations</w:t>
        </w:r>
        <w:r w:rsidR="00A80296">
          <w:rPr>
            <w:noProof/>
            <w:webHidden/>
          </w:rPr>
          <w:tab/>
        </w:r>
        <w:r w:rsidR="00A80296">
          <w:rPr>
            <w:noProof/>
            <w:webHidden/>
          </w:rPr>
          <w:fldChar w:fldCharType="begin"/>
        </w:r>
        <w:r w:rsidR="00A80296">
          <w:rPr>
            <w:noProof/>
            <w:webHidden/>
          </w:rPr>
          <w:instrText xml:space="preserve"> PAGEREF _Toc414223598 \h </w:instrText>
        </w:r>
        <w:r w:rsidR="00A80296">
          <w:rPr>
            <w:noProof/>
            <w:webHidden/>
          </w:rPr>
        </w:r>
        <w:r w:rsidR="00A80296">
          <w:rPr>
            <w:noProof/>
            <w:webHidden/>
          </w:rPr>
          <w:fldChar w:fldCharType="separate"/>
        </w:r>
        <w:r w:rsidR="00A80296">
          <w:rPr>
            <w:noProof/>
            <w:webHidden/>
          </w:rPr>
          <w:t>71</w:t>
        </w:r>
        <w:r w:rsidR="00A80296">
          <w:rPr>
            <w:noProof/>
            <w:webHidden/>
          </w:rPr>
          <w:fldChar w:fldCharType="end"/>
        </w:r>
      </w:hyperlink>
    </w:p>
    <w:p w14:paraId="1EDC8B39" w14:textId="77777777" w:rsidR="00895E77" w:rsidRPr="005656D8" w:rsidRDefault="002F6ED6" w:rsidP="008C0DA4">
      <w:pPr>
        <w:rPr>
          <w:caps/>
          <w:lang w:val="en-US"/>
        </w:rPr>
      </w:pPr>
      <w:r w:rsidRPr="0086347E">
        <w:rPr>
          <w:lang w:val="en-US"/>
        </w:rPr>
        <w:fldChar w:fldCharType="end"/>
      </w:r>
      <w:r w:rsidR="00895E77" w:rsidRPr="005656D8">
        <w:rPr>
          <w:caps/>
          <w:lang w:val="en-US"/>
        </w:rPr>
        <w:br w:type="page"/>
      </w:r>
    </w:p>
    <w:p w14:paraId="0DD5DC0E" w14:textId="77777777" w:rsidR="00915835" w:rsidRPr="005656D8" w:rsidRDefault="00915835" w:rsidP="004913AD">
      <w:pPr>
        <w:spacing w:after="360"/>
        <w:ind w:firstLine="0"/>
        <w:jc w:val="center"/>
        <w:rPr>
          <w:b/>
          <w:caps/>
          <w:sz w:val="28"/>
          <w:szCs w:val="28"/>
          <w:lang w:val="en-US"/>
        </w:rPr>
      </w:pPr>
      <w:r w:rsidRPr="005656D8">
        <w:rPr>
          <w:b/>
          <w:caps/>
          <w:sz w:val="28"/>
          <w:szCs w:val="28"/>
          <w:lang w:val="en-US"/>
        </w:rPr>
        <w:t>List</w:t>
      </w:r>
      <w:r w:rsidR="00DA0579" w:rsidRPr="005656D8">
        <w:rPr>
          <w:b/>
          <w:caps/>
          <w:sz w:val="28"/>
          <w:szCs w:val="28"/>
          <w:lang w:val="en-US"/>
        </w:rPr>
        <w:t xml:space="preserve"> OF ACRONYMS AND ABBREVIATIONS</w:t>
      </w:r>
    </w:p>
    <w:p w14:paraId="6067D076" w14:textId="77777777" w:rsidR="00BC5B33" w:rsidRPr="00F1211A" w:rsidRDefault="00BC5B33" w:rsidP="00E92F36">
      <w:pPr>
        <w:tabs>
          <w:tab w:val="left" w:pos="851"/>
        </w:tabs>
        <w:ind w:firstLine="0"/>
        <w:rPr>
          <w:lang w:val="en-US"/>
        </w:rPr>
      </w:pPr>
      <w:r w:rsidRPr="00F1211A">
        <w:rPr>
          <w:lang w:val="en-US"/>
        </w:rPr>
        <w:t>API</w:t>
      </w:r>
      <w:r w:rsidRPr="00F1211A">
        <w:rPr>
          <w:lang w:val="en-US"/>
        </w:rPr>
        <w:tab/>
      </w:r>
      <w:r w:rsidRPr="00F1211A">
        <w:rPr>
          <w:lang w:val="en-US"/>
        </w:rPr>
        <w:tab/>
      </w:r>
      <w:r w:rsidRPr="00F1211A">
        <w:rPr>
          <w:lang w:val="en-US"/>
        </w:rPr>
        <w:tab/>
        <w:t>– Application Programming Interface</w:t>
      </w:r>
    </w:p>
    <w:p w14:paraId="09B534BC" w14:textId="77777777" w:rsidR="00E92F36" w:rsidRPr="00717F71" w:rsidRDefault="00E92F36" w:rsidP="00E92F36">
      <w:pPr>
        <w:tabs>
          <w:tab w:val="left" w:pos="851"/>
        </w:tabs>
        <w:ind w:firstLine="0"/>
        <w:rPr>
          <w:lang w:val="en-US"/>
        </w:rPr>
      </w:pPr>
      <w:r w:rsidRPr="0086347E">
        <w:rPr>
          <w:lang w:val="en-US"/>
        </w:rPr>
        <w:t>C</w:t>
      </w:r>
      <w:r w:rsidRPr="00071773">
        <w:rPr>
          <w:lang w:val="en-US"/>
        </w:rPr>
        <w:t xml:space="preserve">I </w:t>
      </w:r>
      <w:r w:rsidRPr="00071773">
        <w:rPr>
          <w:lang w:val="en-US"/>
        </w:rPr>
        <w:tab/>
      </w:r>
      <w:r w:rsidR="00BC5B33" w:rsidRPr="00071773">
        <w:rPr>
          <w:lang w:val="en-US"/>
        </w:rPr>
        <w:tab/>
      </w:r>
      <w:r w:rsidR="00BC5B33" w:rsidRPr="00071773">
        <w:rPr>
          <w:lang w:val="en-US"/>
        </w:rPr>
        <w:tab/>
      </w:r>
      <w:r w:rsidRPr="00717F71">
        <w:rPr>
          <w:lang w:val="en-US"/>
        </w:rPr>
        <w:t>– Configuration Item</w:t>
      </w:r>
    </w:p>
    <w:p w14:paraId="07B4B910" w14:textId="77777777" w:rsidR="006476FD" w:rsidRPr="0021209D" w:rsidRDefault="006476FD" w:rsidP="00E92F36">
      <w:pPr>
        <w:tabs>
          <w:tab w:val="left" w:pos="851"/>
        </w:tabs>
        <w:ind w:firstLine="0"/>
        <w:rPr>
          <w:lang w:val="en-US"/>
        </w:rPr>
      </w:pPr>
      <w:r w:rsidRPr="0021209D">
        <w:rPr>
          <w:lang w:val="en-US"/>
        </w:rPr>
        <w:t>CM</w:t>
      </w:r>
      <w:r w:rsidRPr="0021209D">
        <w:rPr>
          <w:lang w:val="en-US"/>
        </w:rPr>
        <w:tab/>
      </w:r>
      <w:r w:rsidRPr="0021209D">
        <w:rPr>
          <w:lang w:val="en-US"/>
        </w:rPr>
        <w:tab/>
      </w:r>
      <w:r w:rsidRPr="0021209D">
        <w:rPr>
          <w:lang w:val="en-US"/>
        </w:rPr>
        <w:tab/>
        <w:t>– Configuration Management</w:t>
      </w:r>
    </w:p>
    <w:p w14:paraId="3B2C4719" w14:textId="77777777" w:rsidR="00E92F36" w:rsidRPr="00C70AA2" w:rsidRDefault="00E92F36" w:rsidP="00E92F36">
      <w:pPr>
        <w:tabs>
          <w:tab w:val="left" w:pos="851"/>
        </w:tabs>
        <w:ind w:firstLine="0"/>
        <w:rPr>
          <w:lang w:val="en-US"/>
        </w:rPr>
      </w:pPr>
      <w:r w:rsidRPr="003767D2">
        <w:rPr>
          <w:lang w:val="en-US"/>
        </w:rPr>
        <w:t xml:space="preserve">CVCS </w:t>
      </w:r>
      <w:r w:rsidRPr="003767D2">
        <w:rPr>
          <w:lang w:val="en-US"/>
        </w:rPr>
        <w:tab/>
      </w:r>
      <w:r w:rsidR="00BC5B33" w:rsidRPr="00C70AA2">
        <w:rPr>
          <w:lang w:val="en-US"/>
        </w:rPr>
        <w:tab/>
      </w:r>
      <w:r w:rsidR="00BC5B33" w:rsidRPr="00C70AA2">
        <w:rPr>
          <w:lang w:val="en-US"/>
        </w:rPr>
        <w:tab/>
      </w:r>
      <w:r w:rsidRPr="00C70AA2">
        <w:rPr>
          <w:lang w:val="en-US"/>
        </w:rPr>
        <w:t>– Centralized Version Control System</w:t>
      </w:r>
    </w:p>
    <w:p w14:paraId="2CB04AF9" w14:textId="77777777" w:rsidR="00D7163E" w:rsidRPr="00312A5F" w:rsidRDefault="00A40574" w:rsidP="00E92F36">
      <w:pPr>
        <w:tabs>
          <w:tab w:val="left" w:pos="851"/>
        </w:tabs>
        <w:ind w:firstLine="0"/>
        <w:rPr>
          <w:lang w:val="en-US"/>
        </w:rPr>
      </w:pPr>
      <w:r w:rsidRPr="008A010A">
        <w:rPr>
          <w:lang w:val="en-US"/>
        </w:rPr>
        <w:t>DAG</w:t>
      </w:r>
      <w:r w:rsidRPr="008A010A">
        <w:rPr>
          <w:lang w:val="en-US"/>
        </w:rPr>
        <w:tab/>
      </w:r>
      <w:r w:rsidR="00BC5B33" w:rsidRPr="005D7C16">
        <w:rPr>
          <w:lang w:val="en-US"/>
        </w:rPr>
        <w:tab/>
      </w:r>
      <w:r w:rsidR="00BC5B33" w:rsidRPr="005D7C16">
        <w:rPr>
          <w:lang w:val="en-US"/>
        </w:rPr>
        <w:tab/>
      </w:r>
      <w:r w:rsidRPr="005D7C16">
        <w:rPr>
          <w:lang w:val="en-US"/>
        </w:rPr>
        <w:t>–</w:t>
      </w:r>
      <w:r w:rsidR="00D7163E" w:rsidRPr="00312A5F">
        <w:rPr>
          <w:lang w:val="en-US"/>
        </w:rPr>
        <w:t xml:space="preserve"> Directed Acyclic Graph</w:t>
      </w:r>
    </w:p>
    <w:p w14:paraId="0238F17A" w14:textId="77777777" w:rsidR="00E92F36" w:rsidRPr="00CE4584" w:rsidRDefault="00E92F36" w:rsidP="00E92F36">
      <w:pPr>
        <w:tabs>
          <w:tab w:val="left" w:pos="851"/>
        </w:tabs>
        <w:ind w:firstLine="0"/>
        <w:rPr>
          <w:lang w:val="en-US"/>
        </w:rPr>
      </w:pPr>
      <w:r w:rsidRPr="005D0FBE">
        <w:rPr>
          <w:lang w:val="en-US"/>
        </w:rPr>
        <w:t xml:space="preserve">DVCS </w:t>
      </w:r>
      <w:r w:rsidRPr="005D0FBE">
        <w:rPr>
          <w:lang w:val="en-US"/>
        </w:rPr>
        <w:tab/>
      </w:r>
      <w:r w:rsidR="00BC5B33" w:rsidRPr="00CE72A1">
        <w:rPr>
          <w:lang w:val="en-US"/>
        </w:rPr>
        <w:tab/>
      </w:r>
      <w:r w:rsidR="00BC5B33" w:rsidRPr="00CE72A1">
        <w:rPr>
          <w:lang w:val="en-US"/>
        </w:rPr>
        <w:tab/>
      </w:r>
      <w:r w:rsidRPr="00CE4584">
        <w:rPr>
          <w:lang w:val="en-US"/>
        </w:rPr>
        <w:t>– Distributed Version Control System</w:t>
      </w:r>
    </w:p>
    <w:p w14:paraId="5D947F94" w14:textId="77777777" w:rsidR="00BC5B33" w:rsidRPr="00AA5E55" w:rsidRDefault="00BC5B33" w:rsidP="00E92F36">
      <w:pPr>
        <w:tabs>
          <w:tab w:val="left" w:pos="851"/>
        </w:tabs>
        <w:ind w:firstLine="0"/>
        <w:rPr>
          <w:lang w:val="en-US"/>
        </w:rPr>
      </w:pPr>
      <w:r w:rsidRPr="00AA5E55">
        <w:rPr>
          <w:lang w:val="en-US"/>
        </w:rPr>
        <w:t>JSON</w:t>
      </w:r>
      <w:r w:rsidRPr="00AA5E55">
        <w:rPr>
          <w:lang w:val="en-US"/>
        </w:rPr>
        <w:tab/>
      </w:r>
      <w:r w:rsidRPr="00AA5E55">
        <w:rPr>
          <w:lang w:val="en-US"/>
        </w:rPr>
        <w:tab/>
      </w:r>
      <w:r w:rsidRPr="00AA5E55">
        <w:rPr>
          <w:lang w:val="en-US"/>
        </w:rPr>
        <w:tab/>
        <w:t>– JavaScript Object Notation</w:t>
      </w:r>
    </w:p>
    <w:p w14:paraId="24EF3BB1" w14:textId="77777777" w:rsidR="004211E3" w:rsidRPr="00817340" w:rsidRDefault="004211E3" w:rsidP="00E92F36">
      <w:pPr>
        <w:tabs>
          <w:tab w:val="left" w:pos="851"/>
        </w:tabs>
        <w:ind w:firstLine="0"/>
        <w:rPr>
          <w:lang w:val="en-US"/>
        </w:rPr>
      </w:pPr>
      <w:r w:rsidRPr="00817340">
        <w:rPr>
          <w:lang w:val="en-US"/>
        </w:rPr>
        <w:t xml:space="preserve">RCS </w:t>
      </w:r>
      <w:r w:rsidRPr="00817340">
        <w:rPr>
          <w:lang w:val="en-US"/>
        </w:rPr>
        <w:tab/>
      </w:r>
      <w:r w:rsidRPr="00817340">
        <w:rPr>
          <w:lang w:val="en-US"/>
        </w:rPr>
        <w:tab/>
      </w:r>
      <w:r w:rsidRPr="00817340">
        <w:rPr>
          <w:lang w:val="en-US"/>
        </w:rPr>
        <w:tab/>
        <w:t>– Revision Control System</w:t>
      </w:r>
    </w:p>
    <w:p w14:paraId="08D1C780" w14:textId="77777777" w:rsidR="00BC5B33" w:rsidRPr="00E606E1" w:rsidRDefault="00BC5B33" w:rsidP="00E92F36">
      <w:pPr>
        <w:tabs>
          <w:tab w:val="left" w:pos="851"/>
        </w:tabs>
        <w:ind w:firstLine="0"/>
        <w:rPr>
          <w:lang w:val="en-US"/>
        </w:rPr>
      </w:pPr>
      <w:r w:rsidRPr="001E2F28">
        <w:rPr>
          <w:lang w:val="en-US"/>
        </w:rPr>
        <w:t>RESTful</w:t>
      </w:r>
      <w:r w:rsidRPr="001E2F28">
        <w:rPr>
          <w:lang w:val="en-US"/>
        </w:rPr>
        <w:tab/>
      </w:r>
      <w:r w:rsidRPr="00E606E1">
        <w:rPr>
          <w:lang w:val="en-US"/>
        </w:rPr>
        <w:t>– Representational State Transfer</w:t>
      </w:r>
    </w:p>
    <w:p w14:paraId="72DF36F0" w14:textId="77777777" w:rsidR="004211E3" w:rsidRPr="001B3747" w:rsidRDefault="004211E3" w:rsidP="00E92F36">
      <w:pPr>
        <w:tabs>
          <w:tab w:val="left" w:pos="851"/>
        </w:tabs>
        <w:ind w:firstLine="0"/>
        <w:rPr>
          <w:lang w:val="en-US"/>
        </w:rPr>
      </w:pPr>
      <w:r w:rsidRPr="001B3747">
        <w:rPr>
          <w:lang w:val="en-US"/>
        </w:rPr>
        <w:t xml:space="preserve">SCCS </w:t>
      </w:r>
      <w:r w:rsidRPr="001B3747">
        <w:rPr>
          <w:lang w:val="en-US"/>
        </w:rPr>
        <w:tab/>
      </w:r>
      <w:r w:rsidRPr="001B3747">
        <w:rPr>
          <w:lang w:val="en-US"/>
        </w:rPr>
        <w:tab/>
      </w:r>
      <w:r w:rsidRPr="001B3747">
        <w:rPr>
          <w:lang w:val="en-US"/>
        </w:rPr>
        <w:tab/>
        <w:t>– Source Code Control System</w:t>
      </w:r>
    </w:p>
    <w:p w14:paraId="784B934A" w14:textId="77777777" w:rsidR="00E92F36" w:rsidRPr="00071773" w:rsidRDefault="00E92F36" w:rsidP="00E92F36">
      <w:pPr>
        <w:tabs>
          <w:tab w:val="left" w:pos="851"/>
        </w:tabs>
        <w:ind w:firstLine="0"/>
        <w:rPr>
          <w:lang w:val="en-US"/>
        </w:rPr>
      </w:pPr>
      <w:r w:rsidRPr="00F1211A">
        <w:rPr>
          <w:lang w:val="en-US"/>
        </w:rPr>
        <w:t xml:space="preserve">VCS </w:t>
      </w:r>
      <w:r w:rsidRPr="00F1211A">
        <w:rPr>
          <w:lang w:val="en-US"/>
        </w:rPr>
        <w:tab/>
      </w:r>
      <w:r w:rsidR="00BC5B33" w:rsidRPr="0086347E">
        <w:rPr>
          <w:lang w:val="en-US"/>
        </w:rPr>
        <w:tab/>
      </w:r>
      <w:r w:rsidR="00BC5B33" w:rsidRPr="0086347E">
        <w:rPr>
          <w:lang w:val="en-US"/>
        </w:rPr>
        <w:tab/>
      </w:r>
      <w:r w:rsidRPr="00071773">
        <w:rPr>
          <w:lang w:val="en-US"/>
        </w:rPr>
        <w:t>– Version Control System</w:t>
      </w:r>
    </w:p>
    <w:p w14:paraId="065E72B3" w14:textId="77777777" w:rsidR="00895E77" w:rsidRPr="00717F71" w:rsidRDefault="00895E77" w:rsidP="003D1B5E">
      <w:pPr>
        <w:spacing w:after="200" w:line="276" w:lineRule="auto"/>
        <w:ind w:firstLine="0"/>
        <w:jc w:val="left"/>
        <w:rPr>
          <w:caps/>
          <w:lang w:val="en-US"/>
        </w:rPr>
      </w:pPr>
      <w:r w:rsidRPr="00717F71">
        <w:rPr>
          <w:caps/>
          <w:lang w:val="en-US"/>
        </w:rPr>
        <w:br w:type="page"/>
      </w:r>
    </w:p>
    <w:p w14:paraId="7062F765" w14:textId="77777777" w:rsidR="00D3439D" w:rsidRDefault="00547015" w:rsidP="00AB2F05">
      <w:pPr>
        <w:pStyle w:val="TabeladeGrade31"/>
      </w:pPr>
      <w:r w:rsidRPr="00717F71">
        <w:t>TABLE OF CONTENTS</w:t>
      </w:r>
    </w:p>
    <w:p w14:paraId="64C6249E" w14:textId="77777777" w:rsidR="00A80296" w:rsidRDefault="002B1075">
      <w:pPr>
        <w:pStyle w:val="TOC2"/>
        <w:rPr>
          <w:rFonts w:asciiTheme="minorHAnsi" w:eastAsiaTheme="minorEastAsia" w:hAnsiTheme="minorHAnsi" w:cstheme="minorBidi"/>
          <w:noProof/>
          <w:sz w:val="22"/>
          <w:lang w:eastAsia="pt-BR"/>
        </w:rPr>
      </w:pPr>
      <w:r>
        <w:rPr>
          <w:lang w:val="en-US"/>
        </w:rPr>
        <w:fldChar w:fldCharType="begin"/>
      </w:r>
      <w:r>
        <w:rPr>
          <w:lang w:val="en-US"/>
        </w:rPr>
        <w:instrText xml:space="preserve"> TOC \o "2-3" \f \h \z \t "Título 1,1,Appendix 1,1,Appendix 2,2,Appendix 3,3" </w:instrText>
      </w:r>
      <w:r>
        <w:rPr>
          <w:lang w:val="en-US"/>
        </w:rPr>
        <w:fldChar w:fldCharType="separate"/>
      </w:r>
      <w:hyperlink w:anchor="_Toc414223599" w:history="1">
        <w:r w:rsidR="00A80296" w:rsidRPr="00CF6379">
          <w:rPr>
            <w:rStyle w:val="Hyperlink"/>
            <w:noProof/>
            <w:lang w:val="en-US"/>
          </w:rPr>
          <w:t>1.1 Motivation</w:t>
        </w:r>
        <w:r w:rsidR="00A80296">
          <w:rPr>
            <w:noProof/>
            <w:webHidden/>
          </w:rPr>
          <w:tab/>
        </w:r>
        <w:r w:rsidR="00A80296">
          <w:rPr>
            <w:noProof/>
            <w:webHidden/>
          </w:rPr>
          <w:fldChar w:fldCharType="begin"/>
        </w:r>
        <w:r w:rsidR="00A80296">
          <w:rPr>
            <w:noProof/>
            <w:webHidden/>
          </w:rPr>
          <w:instrText xml:space="preserve"> PAGEREF _Toc414223599 \h </w:instrText>
        </w:r>
        <w:r w:rsidR="00A80296">
          <w:rPr>
            <w:noProof/>
            <w:webHidden/>
          </w:rPr>
        </w:r>
        <w:r w:rsidR="00A80296">
          <w:rPr>
            <w:noProof/>
            <w:webHidden/>
          </w:rPr>
          <w:fldChar w:fldCharType="separate"/>
        </w:r>
        <w:r w:rsidR="00A80296">
          <w:rPr>
            <w:noProof/>
            <w:webHidden/>
          </w:rPr>
          <w:t>13</w:t>
        </w:r>
        <w:r w:rsidR="00A80296">
          <w:rPr>
            <w:noProof/>
            <w:webHidden/>
          </w:rPr>
          <w:fldChar w:fldCharType="end"/>
        </w:r>
      </w:hyperlink>
    </w:p>
    <w:p w14:paraId="2077AE59" w14:textId="77777777" w:rsidR="00A80296" w:rsidRDefault="00FD332B">
      <w:pPr>
        <w:pStyle w:val="TOC2"/>
        <w:rPr>
          <w:rFonts w:asciiTheme="minorHAnsi" w:eastAsiaTheme="minorEastAsia" w:hAnsiTheme="minorHAnsi" w:cstheme="minorBidi"/>
          <w:noProof/>
          <w:sz w:val="22"/>
          <w:lang w:eastAsia="pt-BR"/>
        </w:rPr>
      </w:pPr>
      <w:hyperlink w:anchor="_Toc414223600" w:history="1">
        <w:r w:rsidR="00A80296" w:rsidRPr="00CF6379">
          <w:rPr>
            <w:rStyle w:val="Hyperlink"/>
            <w:noProof/>
            <w:lang w:val="en-US"/>
          </w:rPr>
          <w:t>1.2 Goals</w:t>
        </w:r>
        <w:r w:rsidR="00A80296">
          <w:rPr>
            <w:noProof/>
            <w:webHidden/>
          </w:rPr>
          <w:tab/>
        </w:r>
        <w:r w:rsidR="00A80296">
          <w:rPr>
            <w:noProof/>
            <w:webHidden/>
          </w:rPr>
          <w:fldChar w:fldCharType="begin"/>
        </w:r>
        <w:r w:rsidR="00A80296">
          <w:rPr>
            <w:noProof/>
            <w:webHidden/>
          </w:rPr>
          <w:instrText xml:space="preserve"> PAGEREF _Toc414223600 \h </w:instrText>
        </w:r>
        <w:r w:rsidR="00A80296">
          <w:rPr>
            <w:noProof/>
            <w:webHidden/>
          </w:rPr>
        </w:r>
        <w:r w:rsidR="00A80296">
          <w:rPr>
            <w:noProof/>
            <w:webHidden/>
          </w:rPr>
          <w:fldChar w:fldCharType="separate"/>
        </w:r>
        <w:r w:rsidR="00A80296">
          <w:rPr>
            <w:noProof/>
            <w:webHidden/>
          </w:rPr>
          <w:t>16</w:t>
        </w:r>
        <w:r w:rsidR="00A80296">
          <w:rPr>
            <w:noProof/>
            <w:webHidden/>
          </w:rPr>
          <w:fldChar w:fldCharType="end"/>
        </w:r>
      </w:hyperlink>
    </w:p>
    <w:p w14:paraId="2A6843DB" w14:textId="77777777" w:rsidR="00A80296" w:rsidRDefault="00FD332B">
      <w:pPr>
        <w:pStyle w:val="TOC2"/>
        <w:rPr>
          <w:rFonts w:asciiTheme="minorHAnsi" w:eastAsiaTheme="minorEastAsia" w:hAnsiTheme="minorHAnsi" w:cstheme="minorBidi"/>
          <w:noProof/>
          <w:sz w:val="22"/>
          <w:lang w:eastAsia="pt-BR"/>
        </w:rPr>
      </w:pPr>
      <w:hyperlink w:anchor="_Toc414223601" w:history="1">
        <w:r w:rsidR="00A80296" w:rsidRPr="00CF6379">
          <w:rPr>
            <w:rStyle w:val="Hyperlink"/>
            <w:noProof/>
            <w:lang w:val="en-US"/>
          </w:rPr>
          <w:t>1.3 Organization</w:t>
        </w:r>
        <w:r w:rsidR="00A80296">
          <w:rPr>
            <w:noProof/>
            <w:webHidden/>
          </w:rPr>
          <w:tab/>
        </w:r>
        <w:r w:rsidR="00A80296">
          <w:rPr>
            <w:noProof/>
            <w:webHidden/>
          </w:rPr>
          <w:fldChar w:fldCharType="begin"/>
        </w:r>
        <w:r w:rsidR="00A80296">
          <w:rPr>
            <w:noProof/>
            <w:webHidden/>
          </w:rPr>
          <w:instrText xml:space="preserve"> PAGEREF _Toc414223601 \h </w:instrText>
        </w:r>
        <w:r w:rsidR="00A80296">
          <w:rPr>
            <w:noProof/>
            <w:webHidden/>
          </w:rPr>
        </w:r>
        <w:r w:rsidR="00A80296">
          <w:rPr>
            <w:noProof/>
            <w:webHidden/>
          </w:rPr>
          <w:fldChar w:fldCharType="separate"/>
        </w:r>
        <w:r w:rsidR="00A80296">
          <w:rPr>
            <w:noProof/>
            <w:webHidden/>
          </w:rPr>
          <w:t>17</w:t>
        </w:r>
        <w:r w:rsidR="00A80296">
          <w:rPr>
            <w:noProof/>
            <w:webHidden/>
          </w:rPr>
          <w:fldChar w:fldCharType="end"/>
        </w:r>
      </w:hyperlink>
    </w:p>
    <w:p w14:paraId="7CFFF2E2" w14:textId="77777777" w:rsidR="00A80296" w:rsidRDefault="00FD332B">
      <w:pPr>
        <w:pStyle w:val="TOC2"/>
        <w:rPr>
          <w:rFonts w:asciiTheme="minorHAnsi" w:eastAsiaTheme="minorEastAsia" w:hAnsiTheme="minorHAnsi" w:cstheme="minorBidi"/>
          <w:noProof/>
          <w:sz w:val="22"/>
          <w:lang w:eastAsia="pt-BR"/>
        </w:rPr>
      </w:pPr>
      <w:hyperlink w:anchor="_Toc414223602" w:history="1">
        <w:r w:rsidR="00A80296" w:rsidRPr="00CF6379">
          <w:rPr>
            <w:rStyle w:val="Hyperlink"/>
            <w:noProof/>
            <w:lang w:val="en-US"/>
          </w:rPr>
          <w:t>2.1 Introduction</w:t>
        </w:r>
        <w:r w:rsidR="00A80296">
          <w:rPr>
            <w:noProof/>
            <w:webHidden/>
          </w:rPr>
          <w:tab/>
        </w:r>
        <w:r w:rsidR="00A80296">
          <w:rPr>
            <w:noProof/>
            <w:webHidden/>
          </w:rPr>
          <w:fldChar w:fldCharType="begin"/>
        </w:r>
        <w:r w:rsidR="00A80296">
          <w:rPr>
            <w:noProof/>
            <w:webHidden/>
          </w:rPr>
          <w:instrText xml:space="preserve"> PAGEREF _Toc414223602 \h </w:instrText>
        </w:r>
        <w:r w:rsidR="00A80296">
          <w:rPr>
            <w:noProof/>
            <w:webHidden/>
          </w:rPr>
        </w:r>
        <w:r w:rsidR="00A80296">
          <w:rPr>
            <w:noProof/>
            <w:webHidden/>
          </w:rPr>
          <w:fldChar w:fldCharType="separate"/>
        </w:r>
        <w:r w:rsidR="00A80296">
          <w:rPr>
            <w:noProof/>
            <w:webHidden/>
          </w:rPr>
          <w:t>19</w:t>
        </w:r>
        <w:r w:rsidR="00A80296">
          <w:rPr>
            <w:noProof/>
            <w:webHidden/>
          </w:rPr>
          <w:fldChar w:fldCharType="end"/>
        </w:r>
      </w:hyperlink>
    </w:p>
    <w:p w14:paraId="0215CF80" w14:textId="77777777" w:rsidR="00A80296" w:rsidRDefault="00FD332B">
      <w:pPr>
        <w:pStyle w:val="TOC2"/>
        <w:rPr>
          <w:rFonts w:asciiTheme="minorHAnsi" w:eastAsiaTheme="minorEastAsia" w:hAnsiTheme="minorHAnsi" w:cstheme="minorBidi"/>
          <w:noProof/>
          <w:sz w:val="22"/>
          <w:lang w:eastAsia="pt-BR"/>
        </w:rPr>
      </w:pPr>
      <w:hyperlink w:anchor="_Toc414223603" w:history="1">
        <w:r w:rsidR="00A80296" w:rsidRPr="00CF6379">
          <w:rPr>
            <w:rStyle w:val="Hyperlink"/>
            <w:noProof/>
            <w:lang w:val="en-US"/>
          </w:rPr>
          <w:t>2.2 Distributed Version Control Systems</w:t>
        </w:r>
        <w:r w:rsidR="00A80296">
          <w:rPr>
            <w:noProof/>
            <w:webHidden/>
          </w:rPr>
          <w:tab/>
        </w:r>
        <w:r w:rsidR="00A80296">
          <w:rPr>
            <w:noProof/>
            <w:webHidden/>
          </w:rPr>
          <w:fldChar w:fldCharType="begin"/>
        </w:r>
        <w:r w:rsidR="00A80296">
          <w:rPr>
            <w:noProof/>
            <w:webHidden/>
          </w:rPr>
          <w:instrText xml:space="preserve"> PAGEREF _Toc414223603 \h </w:instrText>
        </w:r>
        <w:r w:rsidR="00A80296">
          <w:rPr>
            <w:noProof/>
            <w:webHidden/>
          </w:rPr>
        </w:r>
        <w:r w:rsidR="00A80296">
          <w:rPr>
            <w:noProof/>
            <w:webHidden/>
          </w:rPr>
          <w:fldChar w:fldCharType="separate"/>
        </w:r>
        <w:r w:rsidR="00A80296">
          <w:rPr>
            <w:noProof/>
            <w:webHidden/>
          </w:rPr>
          <w:t>20</w:t>
        </w:r>
        <w:r w:rsidR="00A80296">
          <w:rPr>
            <w:noProof/>
            <w:webHidden/>
          </w:rPr>
          <w:fldChar w:fldCharType="end"/>
        </w:r>
      </w:hyperlink>
    </w:p>
    <w:p w14:paraId="19C61DAC" w14:textId="77777777" w:rsidR="00A80296" w:rsidRDefault="00FD332B">
      <w:pPr>
        <w:pStyle w:val="TOC2"/>
        <w:rPr>
          <w:rFonts w:asciiTheme="minorHAnsi" w:eastAsiaTheme="minorEastAsia" w:hAnsiTheme="minorHAnsi" w:cstheme="minorBidi"/>
          <w:noProof/>
          <w:sz w:val="22"/>
          <w:lang w:eastAsia="pt-BR"/>
        </w:rPr>
      </w:pPr>
      <w:hyperlink w:anchor="_Toc414223604" w:history="1">
        <w:r w:rsidR="00A80296" w:rsidRPr="00CF6379">
          <w:rPr>
            <w:rStyle w:val="Hyperlink"/>
            <w:noProof/>
            <w:lang w:val="en-US"/>
          </w:rPr>
          <w:t>2.3 Branching in DVCS</w:t>
        </w:r>
        <w:r w:rsidR="00A80296">
          <w:rPr>
            <w:noProof/>
            <w:webHidden/>
          </w:rPr>
          <w:tab/>
        </w:r>
        <w:r w:rsidR="00A80296">
          <w:rPr>
            <w:noProof/>
            <w:webHidden/>
          </w:rPr>
          <w:fldChar w:fldCharType="begin"/>
        </w:r>
        <w:r w:rsidR="00A80296">
          <w:rPr>
            <w:noProof/>
            <w:webHidden/>
          </w:rPr>
          <w:instrText xml:space="preserve"> PAGEREF _Toc414223604 \h </w:instrText>
        </w:r>
        <w:r w:rsidR="00A80296">
          <w:rPr>
            <w:noProof/>
            <w:webHidden/>
          </w:rPr>
        </w:r>
        <w:r w:rsidR="00A80296">
          <w:rPr>
            <w:noProof/>
            <w:webHidden/>
          </w:rPr>
          <w:fldChar w:fldCharType="separate"/>
        </w:r>
        <w:r w:rsidR="00A80296">
          <w:rPr>
            <w:noProof/>
            <w:webHidden/>
          </w:rPr>
          <w:t>21</w:t>
        </w:r>
        <w:r w:rsidR="00A80296">
          <w:rPr>
            <w:noProof/>
            <w:webHidden/>
          </w:rPr>
          <w:fldChar w:fldCharType="end"/>
        </w:r>
      </w:hyperlink>
    </w:p>
    <w:p w14:paraId="606CFD7E" w14:textId="77777777" w:rsidR="00A80296" w:rsidRDefault="00FD332B">
      <w:pPr>
        <w:pStyle w:val="TOC3"/>
        <w:tabs>
          <w:tab w:val="right" w:leader="dot" w:pos="9062"/>
        </w:tabs>
        <w:rPr>
          <w:rFonts w:asciiTheme="minorHAnsi" w:eastAsiaTheme="minorEastAsia" w:hAnsiTheme="minorHAnsi" w:cstheme="minorBidi"/>
          <w:noProof/>
          <w:sz w:val="22"/>
          <w:lang w:eastAsia="pt-BR"/>
        </w:rPr>
      </w:pPr>
      <w:hyperlink w:anchor="_Toc414223605" w:history="1">
        <w:r w:rsidR="00A80296" w:rsidRPr="00CF6379">
          <w:rPr>
            <w:rStyle w:val="Hyperlink"/>
            <w:noProof/>
            <w:lang w:val="en-US"/>
          </w:rPr>
          <w:t>2.3.1 Cloning a repository</w:t>
        </w:r>
        <w:r w:rsidR="00A80296">
          <w:rPr>
            <w:noProof/>
            <w:webHidden/>
          </w:rPr>
          <w:tab/>
        </w:r>
        <w:r w:rsidR="00A80296">
          <w:rPr>
            <w:noProof/>
            <w:webHidden/>
          </w:rPr>
          <w:fldChar w:fldCharType="begin"/>
        </w:r>
        <w:r w:rsidR="00A80296">
          <w:rPr>
            <w:noProof/>
            <w:webHidden/>
          </w:rPr>
          <w:instrText xml:space="preserve"> PAGEREF _Toc414223605 \h </w:instrText>
        </w:r>
        <w:r w:rsidR="00A80296">
          <w:rPr>
            <w:noProof/>
            <w:webHidden/>
          </w:rPr>
        </w:r>
        <w:r w:rsidR="00A80296">
          <w:rPr>
            <w:noProof/>
            <w:webHidden/>
          </w:rPr>
          <w:fldChar w:fldCharType="separate"/>
        </w:r>
        <w:r w:rsidR="00A80296">
          <w:rPr>
            <w:noProof/>
            <w:webHidden/>
          </w:rPr>
          <w:t>22</w:t>
        </w:r>
        <w:r w:rsidR="00A80296">
          <w:rPr>
            <w:noProof/>
            <w:webHidden/>
          </w:rPr>
          <w:fldChar w:fldCharType="end"/>
        </w:r>
      </w:hyperlink>
    </w:p>
    <w:p w14:paraId="5045A97B" w14:textId="77777777" w:rsidR="00A80296" w:rsidRDefault="00FD332B">
      <w:pPr>
        <w:pStyle w:val="TOC3"/>
        <w:tabs>
          <w:tab w:val="right" w:leader="dot" w:pos="9062"/>
        </w:tabs>
        <w:rPr>
          <w:rFonts w:asciiTheme="minorHAnsi" w:eastAsiaTheme="minorEastAsia" w:hAnsiTheme="minorHAnsi" w:cstheme="minorBidi"/>
          <w:noProof/>
          <w:sz w:val="22"/>
          <w:lang w:eastAsia="pt-BR"/>
        </w:rPr>
      </w:pPr>
      <w:hyperlink w:anchor="_Toc414223606" w:history="1">
        <w:r w:rsidR="00A80296" w:rsidRPr="00CF6379">
          <w:rPr>
            <w:rStyle w:val="Hyperlink"/>
            <w:noProof/>
            <w:lang w:val="en-US"/>
          </w:rPr>
          <w:t>2.3.2 Push and pull changes</w:t>
        </w:r>
        <w:r w:rsidR="00A80296">
          <w:rPr>
            <w:noProof/>
            <w:webHidden/>
          </w:rPr>
          <w:tab/>
        </w:r>
        <w:r w:rsidR="00A80296">
          <w:rPr>
            <w:noProof/>
            <w:webHidden/>
          </w:rPr>
          <w:fldChar w:fldCharType="begin"/>
        </w:r>
        <w:r w:rsidR="00A80296">
          <w:rPr>
            <w:noProof/>
            <w:webHidden/>
          </w:rPr>
          <w:instrText xml:space="preserve"> PAGEREF _Toc414223606 \h </w:instrText>
        </w:r>
        <w:r w:rsidR="00A80296">
          <w:rPr>
            <w:noProof/>
            <w:webHidden/>
          </w:rPr>
        </w:r>
        <w:r w:rsidR="00A80296">
          <w:rPr>
            <w:noProof/>
            <w:webHidden/>
          </w:rPr>
          <w:fldChar w:fldCharType="separate"/>
        </w:r>
        <w:r w:rsidR="00A80296">
          <w:rPr>
            <w:noProof/>
            <w:webHidden/>
          </w:rPr>
          <w:t>23</w:t>
        </w:r>
        <w:r w:rsidR="00A80296">
          <w:rPr>
            <w:noProof/>
            <w:webHidden/>
          </w:rPr>
          <w:fldChar w:fldCharType="end"/>
        </w:r>
      </w:hyperlink>
    </w:p>
    <w:p w14:paraId="1B83C44E" w14:textId="77777777" w:rsidR="00A80296" w:rsidRDefault="00FD332B">
      <w:pPr>
        <w:pStyle w:val="TOC3"/>
        <w:tabs>
          <w:tab w:val="right" w:leader="dot" w:pos="9062"/>
        </w:tabs>
        <w:rPr>
          <w:rFonts w:asciiTheme="minorHAnsi" w:eastAsiaTheme="minorEastAsia" w:hAnsiTheme="minorHAnsi" w:cstheme="minorBidi"/>
          <w:noProof/>
          <w:sz w:val="22"/>
          <w:lang w:eastAsia="pt-BR"/>
        </w:rPr>
      </w:pPr>
      <w:hyperlink w:anchor="_Toc414223607" w:history="1">
        <w:r w:rsidR="00A80296" w:rsidRPr="00CF6379">
          <w:rPr>
            <w:rStyle w:val="Hyperlink"/>
            <w:noProof/>
            <w:lang w:val="en-US"/>
          </w:rPr>
          <w:t>2.3.3 Branch tracking</w:t>
        </w:r>
        <w:r w:rsidR="00A80296">
          <w:rPr>
            <w:noProof/>
            <w:webHidden/>
          </w:rPr>
          <w:tab/>
        </w:r>
        <w:r w:rsidR="00A80296">
          <w:rPr>
            <w:noProof/>
            <w:webHidden/>
          </w:rPr>
          <w:fldChar w:fldCharType="begin"/>
        </w:r>
        <w:r w:rsidR="00A80296">
          <w:rPr>
            <w:noProof/>
            <w:webHidden/>
          </w:rPr>
          <w:instrText xml:space="preserve"> PAGEREF _Toc414223607 \h </w:instrText>
        </w:r>
        <w:r w:rsidR="00A80296">
          <w:rPr>
            <w:noProof/>
            <w:webHidden/>
          </w:rPr>
        </w:r>
        <w:r w:rsidR="00A80296">
          <w:rPr>
            <w:noProof/>
            <w:webHidden/>
          </w:rPr>
          <w:fldChar w:fldCharType="separate"/>
        </w:r>
        <w:r w:rsidR="00A80296">
          <w:rPr>
            <w:noProof/>
            <w:webHidden/>
          </w:rPr>
          <w:t>25</w:t>
        </w:r>
        <w:r w:rsidR="00A80296">
          <w:rPr>
            <w:noProof/>
            <w:webHidden/>
          </w:rPr>
          <w:fldChar w:fldCharType="end"/>
        </w:r>
      </w:hyperlink>
    </w:p>
    <w:p w14:paraId="290E980A" w14:textId="77777777" w:rsidR="00A80296" w:rsidRDefault="00FD332B">
      <w:pPr>
        <w:pStyle w:val="TOC3"/>
        <w:tabs>
          <w:tab w:val="right" w:leader="dot" w:pos="9062"/>
        </w:tabs>
        <w:rPr>
          <w:rFonts w:asciiTheme="minorHAnsi" w:eastAsiaTheme="minorEastAsia" w:hAnsiTheme="minorHAnsi" w:cstheme="minorBidi"/>
          <w:noProof/>
          <w:sz w:val="22"/>
          <w:lang w:eastAsia="pt-BR"/>
        </w:rPr>
      </w:pPr>
      <w:hyperlink w:anchor="_Toc414223608" w:history="1">
        <w:r w:rsidR="00A80296" w:rsidRPr="00CF6379">
          <w:rPr>
            <w:rStyle w:val="Hyperlink"/>
            <w:noProof/>
            <w:lang w:val="en-US"/>
          </w:rPr>
          <w:t>2.3.4 Anonymous branches</w:t>
        </w:r>
        <w:r w:rsidR="00A80296">
          <w:rPr>
            <w:noProof/>
            <w:webHidden/>
          </w:rPr>
          <w:tab/>
        </w:r>
        <w:r w:rsidR="00A80296">
          <w:rPr>
            <w:noProof/>
            <w:webHidden/>
          </w:rPr>
          <w:fldChar w:fldCharType="begin"/>
        </w:r>
        <w:r w:rsidR="00A80296">
          <w:rPr>
            <w:noProof/>
            <w:webHidden/>
          </w:rPr>
          <w:instrText xml:space="preserve"> PAGEREF _Toc414223608 \h </w:instrText>
        </w:r>
        <w:r w:rsidR="00A80296">
          <w:rPr>
            <w:noProof/>
            <w:webHidden/>
          </w:rPr>
        </w:r>
        <w:r w:rsidR="00A80296">
          <w:rPr>
            <w:noProof/>
            <w:webHidden/>
          </w:rPr>
          <w:fldChar w:fldCharType="separate"/>
        </w:r>
        <w:r w:rsidR="00A80296">
          <w:rPr>
            <w:noProof/>
            <w:webHidden/>
          </w:rPr>
          <w:t>25</w:t>
        </w:r>
        <w:r w:rsidR="00A80296">
          <w:rPr>
            <w:noProof/>
            <w:webHidden/>
          </w:rPr>
          <w:fldChar w:fldCharType="end"/>
        </w:r>
      </w:hyperlink>
    </w:p>
    <w:p w14:paraId="2FEB77D9" w14:textId="77777777" w:rsidR="00A80296" w:rsidRDefault="00FD332B">
      <w:pPr>
        <w:pStyle w:val="TOC2"/>
        <w:rPr>
          <w:rFonts w:asciiTheme="minorHAnsi" w:eastAsiaTheme="minorEastAsia" w:hAnsiTheme="minorHAnsi" w:cstheme="minorBidi"/>
          <w:noProof/>
          <w:sz w:val="22"/>
          <w:lang w:eastAsia="pt-BR"/>
        </w:rPr>
      </w:pPr>
      <w:hyperlink w:anchor="_Toc414223609" w:history="1">
        <w:r w:rsidR="00A80296" w:rsidRPr="00CF6379">
          <w:rPr>
            <w:rStyle w:val="Hyperlink"/>
            <w:noProof/>
            <w:lang w:val="en-US"/>
          </w:rPr>
          <w:t>2.4 Related Work</w:t>
        </w:r>
        <w:r w:rsidR="00A80296">
          <w:rPr>
            <w:noProof/>
            <w:webHidden/>
          </w:rPr>
          <w:tab/>
        </w:r>
        <w:r w:rsidR="00A80296">
          <w:rPr>
            <w:noProof/>
            <w:webHidden/>
          </w:rPr>
          <w:fldChar w:fldCharType="begin"/>
        </w:r>
        <w:r w:rsidR="00A80296">
          <w:rPr>
            <w:noProof/>
            <w:webHidden/>
          </w:rPr>
          <w:instrText xml:space="preserve"> PAGEREF _Toc414223609 \h </w:instrText>
        </w:r>
        <w:r w:rsidR="00A80296">
          <w:rPr>
            <w:noProof/>
            <w:webHidden/>
          </w:rPr>
        </w:r>
        <w:r w:rsidR="00A80296">
          <w:rPr>
            <w:noProof/>
            <w:webHidden/>
          </w:rPr>
          <w:fldChar w:fldCharType="separate"/>
        </w:r>
        <w:r w:rsidR="00A80296">
          <w:rPr>
            <w:noProof/>
            <w:webHidden/>
          </w:rPr>
          <w:t>26</w:t>
        </w:r>
        <w:r w:rsidR="00A80296">
          <w:rPr>
            <w:noProof/>
            <w:webHidden/>
          </w:rPr>
          <w:fldChar w:fldCharType="end"/>
        </w:r>
      </w:hyperlink>
    </w:p>
    <w:p w14:paraId="77618CDB" w14:textId="77777777" w:rsidR="00A80296" w:rsidRDefault="00FD332B">
      <w:pPr>
        <w:pStyle w:val="TOC3"/>
        <w:tabs>
          <w:tab w:val="right" w:leader="dot" w:pos="9062"/>
        </w:tabs>
        <w:rPr>
          <w:rFonts w:asciiTheme="minorHAnsi" w:eastAsiaTheme="minorEastAsia" w:hAnsiTheme="minorHAnsi" w:cstheme="minorBidi"/>
          <w:noProof/>
          <w:sz w:val="22"/>
          <w:lang w:eastAsia="pt-BR"/>
        </w:rPr>
      </w:pPr>
      <w:hyperlink w:anchor="_Toc414223610" w:history="1">
        <w:r w:rsidR="00A80296" w:rsidRPr="00CF6379">
          <w:rPr>
            <w:rStyle w:val="Hyperlink"/>
            <w:noProof/>
            <w:lang w:val="en-US"/>
          </w:rPr>
          <w:t>2.4.1 Commit notification</w:t>
        </w:r>
        <w:r w:rsidR="00A80296">
          <w:rPr>
            <w:noProof/>
            <w:webHidden/>
          </w:rPr>
          <w:tab/>
        </w:r>
        <w:r w:rsidR="00A80296">
          <w:rPr>
            <w:noProof/>
            <w:webHidden/>
          </w:rPr>
          <w:fldChar w:fldCharType="begin"/>
        </w:r>
        <w:r w:rsidR="00A80296">
          <w:rPr>
            <w:noProof/>
            <w:webHidden/>
          </w:rPr>
          <w:instrText xml:space="preserve"> PAGEREF _Toc414223610 \h </w:instrText>
        </w:r>
        <w:r w:rsidR="00A80296">
          <w:rPr>
            <w:noProof/>
            <w:webHidden/>
          </w:rPr>
        </w:r>
        <w:r w:rsidR="00A80296">
          <w:rPr>
            <w:noProof/>
            <w:webHidden/>
          </w:rPr>
          <w:fldChar w:fldCharType="separate"/>
        </w:r>
        <w:r w:rsidR="00A80296">
          <w:rPr>
            <w:noProof/>
            <w:webHidden/>
          </w:rPr>
          <w:t>26</w:t>
        </w:r>
        <w:r w:rsidR="00A80296">
          <w:rPr>
            <w:noProof/>
            <w:webHidden/>
          </w:rPr>
          <w:fldChar w:fldCharType="end"/>
        </w:r>
      </w:hyperlink>
    </w:p>
    <w:p w14:paraId="7465A345" w14:textId="77777777" w:rsidR="00A80296" w:rsidRDefault="00FD332B">
      <w:pPr>
        <w:pStyle w:val="TOC3"/>
        <w:tabs>
          <w:tab w:val="right" w:leader="dot" w:pos="9062"/>
        </w:tabs>
        <w:rPr>
          <w:rFonts w:asciiTheme="minorHAnsi" w:eastAsiaTheme="minorEastAsia" w:hAnsiTheme="minorHAnsi" w:cstheme="minorBidi"/>
          <w:noProof/>
          <w:sz w:val="22"/>
          <w:lang w:eastAsia="pt-BR"/>
        </w:rPr>
      </w:pPr>
      <w:hyperlink w:anchor="_Toc414223611" w:history="1">
        <w:r w:rsidR="00A80296" w:rsidRPr="00CF6379">
          <w:rPr>
            <w:rStyle w:val="Hyperlink"/>
            <w:noProof/>
            <w:lang w:val="en-US"/>
          </w:rPr>
          <w:t>2.4.2 Awareness of concurrent changes</w:t>
        </w:r>
        <w:r w:rsidR="00A80296">
          <w:rPr>
            <w:noProof/>
            <w:webHidden/>
          </w:rPr>
          <w:tab/>
        </w:r>
        <w:r w:rsidR="00A80296">
          <w:rPr>
            <w:noProof/>
            <w:webHidden/>
          </w:rPr>
          <w:fldChar w:fldCharType="begin"/>
        </w:r>
        <w:r w:rsidR="00A80296">
          <w:rPr>
            <w:noProof/>
            <w:webHidden/>
          </w:rPr>
          <w:instrText xml:space="preserve"> PAGEREF _Toc414223611 \h </w:instrText>
        </w:r>
        <w:r w:rsidR="00A80296">
          <w:rPr>
            <w:noProof/>
            <w:webHidden/>
          </w:rPr>
        </w:r>
        <w:r w:rsidR="00A80296">
          <w:rPr>
            <w:noProof/>
            <w:webHidden/>
          </w:rPr>
          <w:fldChar w:fldCharType="separate"/>
        </w:r>
        <w:r w:rsidR="00A80296">
          <w:rPr>
            <w:noProof/>
            <w:webHidden/>
          </w:rPr>
          <w:t>27</w:t>
        </w:r>
        <w:r w:rsidR="00A80296">
          <w:rPr>
            <w:noProof/>
            <w:webHidden/>
          </w:rPr>
          <w:fldChar w:fldCharType="end"/>
        </w:r>
      </w:hyperlink>
    </w:p>
    <w:p w14:paraId="7A3575B0" w14:textId="77777777" w:rsidR="00A80296" w:rsidRDefault="00FD332B">
      <w:pPr>
        <w:pStyle w:val="TOC3"/>
        <w:tabs>
          <w:tab w:val="right" w:leader="dot" w:pos="9062"/>
        </w:tabs>
        <w:rPr>
          <w:rFonts w:asciiTheme="minorHAnsi" w:eastAsiaTheme="minorEastAsia" w:hAnsiTheme="minorHAnsi" w:cstheme="minorBidi"/>
          <w:noProof/>
          <w:sz w:val="22"/>
          <w:lang w:eastAsia="pt-BR"/>
        </w:rPr>
      </w:pPr>
      <w:hyperlink w:anchor="_Toc414223612" w:history="1">
        <w:r w:rsidR="00A80296" w:rsidRPr="00CF6379">
          <w:rPr>
            <w:rStyle w:val="Hyperlink"/>
            <w:noProof/>
            <w:lang w:val="en-US"/>
          </w:rPr>
          <w:t>2.4.3 Repository visualization</w:t>
        </w:r>
        <w:r w:rsidR="00A80296">
          <w:rPr>
            <w:noProof/>
            <w:webHidden/>
          </w:rPr>
          <w:tab/>
        </w:r>
        <w:r w:rsidR="00A80296">
          <w:rPr>
            <w:noProof/>
            <w:webHidden/>
          </w:rPr>
          <w:fldChar w:fldCharType="begin"/>
        </w:r>
        <w:r w:rsidR="00A80296">
          <w:rPr>
            <w:noProof/>
            <w:webHidden/>
          </w:rPr>
          <w:instrText xml:space="preserve"> PAGEREF _Toc414223612 \h </w:instrText>
        </w:r>
        <w:r w:rsidR="00A80296">
          <w:rPr>
            <w:noProof/>
            <w:webHidden/>
          </w:rPr>
        </w:r>
        <w:r w:rsidR="00A80296">
          <w:rPr>
            <w:noProof/>
            <w:webHidden/>
          </w:rPr>
          <w:fldChar w:fldCharType="separate"/>
        </w:r>
        <w:r w:rsidR="00A80296">
          <w:rPr>
            <w:noProof/>
            <w:webHidden/>
          </w:rPr>
          <w:t>32</w:t>
        </w:r>
        <w:r w:rsidR="00A80296">
          <w:rPr>
            <w:noProof/>
            <w:webHidden/>
          </w:rPr>
          <w:fldChar w:fldCharType="end"/>
        </w:r>
      </w:hyperlink>
    </w:p>
    <w:p w14:paraId="6FF0E93B" w14:textId="77777777" w:rsidR="00A80296" w:rsidRDefault="00FD332B">
      <w:pPr>
        <w:pStyle w:val="TOC3"/>
        <w:tabs>
          <w:tab w:val="right" w:leader="dot" w:pos="9062"/>
        </w:tabs>
        <w:rPr>
          <w:rFonts w:asciiTheme="minorHAnsi" w:eastAsiaTheme="minorEastAsia" w:hAnsiTheme="minorHAnsi" w:cstheme="minorBidi"/>
          <w:noProof/>
          <w:sz w:val="22"/>
          <w:lang w:eastAsia="pt-BR"/>
        </w:rPr>
      </w:pPr>
      <w:hyperlink w:anchor="_Toc414223613" w:history="1">
        <w:r w:rsidR="00A80296" w:rsidRPr="00CF6379">
          <w:rPr>
            <w:rStyle w:val="Hyperlink"/>
            <w:noProof/>
            <w:lang w:val="en-US"/>
          </w:rPr>
          <w:t>2.4.4 DVCS clients</w:t>
        </w:r>
        <w:r w:rsidR="00A80296">
          <w:rPr>
            <w:noProof/>
            <w:webHidden/>
          </w:rPr>
          <w:tab/>
        </w:r>
        <w:r w:rsidR="00A80296">
          <w:rPr>
            <w:noProof/>
            <w:webHidden/>
          </w:rPr>
          <w:fldChar w:fldCharType="begin"/>
        </w:r>
        <w:r w:rsidR="00A80296">
          <w:rPr>
            <w:noProof/>
            <w:webHidden/>
          </w:rPr>
          <w:instrText xml:space="preserve"> PAGEREF _Toc414223613 \h </w:instrText>
        </w:r>
        <w:r w:rsidR="00A80296">
          <w:rPr>
            <w:noProof/>
            <w:webHidden/>
          </w:rPr>
        </w:r>
        <w:r w:rsidR="00A80296">
          <w:rPr>
            <w:noProof/>
            <w:webHidden/>
          </w:rPr>
          <w:fldChar w:fldCharType="separate"/>
        </w:r>
        <w:r w:rsidR="00A80296">
          <w:rPr>
            <w:noProof/>
            <w:webHidden/>
          </w:rPr>
          <w:t>37</w:t>
        </w:r>
        <w:r w:rsidR="00A80296">
          <w:rPr>
            <w:noProof/>
            <w:webHidden/>
          </w:rPr>
          <w:fldChar w:fldCharType="end"/>
        </w:r>
      </w:hyperlink>
    </w:p>
    <w:p w14:paraId="083065DD" w14:textId="77777777" w:rsidR="00A80296" w:rsidRDefault="00FD332B">
      <w:pPr>
        <w:pStyle w:val="TOC2"/>
        <w:rPr>
          <w:rFonts w:asciiTheme="minorHAnsi" w:eastAsiaTheme="minorEastAsia" w:hAnsiTheme="minorHAnsi" w:cstheme="minorBidi"/>
          <w:noProof/>
          <w:sz w:val="22"/>
          <w:lang w:eastAsia="pt-BR"/>
        </w:rPr>
      </w:pPr>
      <w:hyperlink w:anchor="_Toc414223614" w:history="1">
        <w:r w:rsidR="00A80296" w:rsidRPr="00CF6379">
          <w:rPr>
            <w:rStyle w:val="Hyperlink"/>
            <w:noProof/>
            <w:lang w:val="en-US"/>
          </w:rPr>
          <w:t>2.5 Final considerations</w:t>
        </w:r>
        <w:r w:rsidR="00A80296">
          <w:rPr>
            <w:noProof/>
            <w:webHidden/>
          </w:rPr>
          <w:tab/>
        </w:r>
        <w:r w:rsidR="00A80296">
          <w:rPr>
            <w:noProof/>
            <w:webHidden/>
          </w:rPr>
          <w:fldChar w:fldCharType="begin"/>
        </w:r>
        <w:r w:rsidR="00A80296">
          <w:rPr>
            <w:noProof/>
            <w:webHidden/>
          </w:rPr>
          <w:instrText xml:space="preserve"> PAGEREF _Toc414223614 \h </w:instrText>
        </w:r>
        <w:r w:rsidR="00A80296">
          <w:rPr>
            <w:noProof/>
            <w:webHidden/>
          </w:rPr>
        </w:r>
        <w:r w:rsidR="00A80296">
          <w:rPr>
            <w:noProof/>
            <w:webHidden/>
          </w:rPr>
          <w:fldChar w:fldCharType="separate"/>
        </w:r>
        <w:r w:rsidR="00A80296">
          <w:rPr>
            <w:noProof/>
            <w:webHidden/>
          </w:rPr>
          <w:t>39</w:t>
        </w:r>
        <w:r w:rsidR="00A80296">
          <w:rPr>
            <w:noProof/>
            <w:webHidden/>
          </w:rPr>
          <w:fldChar w:fldCharType="end"/>
        </w:r>
      </w:hyperlink>
    </w:p>
    <w:p w14:paraId="43C07247" w14:textId="77777777" w:rsidR="00A80296" w:rsidRDefault="00FD332B">
      <w:pPr>
        <w:pStyle w:val="TOC2"/>
        <w:rPr>
          <w:rFonts w:asciiTheme="minorHAnsi" w:eastAsiaTheme="minorEastAsia" w:hAnsiTheme="minorHAnsi" w:cstheme="minorBidi"/>
          <w:noProof/>
          <w:sz w:val="22"/>
          <w:lang w:eastAsia="pt-BR"/>
        </w:rPr>
      </w:pPr>
      <w:hyperlink w:anchor="_Toc414223615" w:history="1">
        <w:r w:rsidR="00A80296" w:rsidRPr="00CF6379">
          <w:rPr>
            <w:rStyle w:val="Hyperlink"/>
            <w:noProof/>
            <w:lang w:val="en-US"/>
          </w:rPr>
          <w:t>3.1 Introduction</w:t>
        </w:r>
        <w:r w:rsidR="00A80296">
          <w:rPr>
            <w:noProof/>
            <w:webHidden/>
          </w:rPr>
          <w:tab/>
        </w:r>
        <w:r w:rsidR="00A80296">
          <w:rPr>
            <w:noProof/>
            <w:webHidden/>
          </w:rPr>
          <w:fldChar w:fldCharType="begin"/>
        </w:r>
        <w:r w:rsidR="00A80296">
          <w:rPr>
            <w:noProof/>
            <w:webHidden/>
          </w:rPr>
          <w:instrText xml:space="preserve"> PAGEREF _Toc414223615 \h </w:instrText>
        </w:r>
        <w:r w:rsidR="00A80296">
          <w:rPr>
            <w:noProof/>
            <w:webHidden/>
          </w:rPr>
        </w:r>
        <w:r w:rsidR="00A80296">
          <w:rPr>
            <w:noProof/>
            <w:webHidden/>
          </w:rPr>
          <w:fldChar w:fldCharType="separate"/>
        </w:r>
        <w:r w:rsidR="00A80296">
          <w:rPr>
            <w:noProof/>
            <w:webHidden/>
          </w:rPr>
          <w:t>40</w:t>
        </w:r>
        <w:r w:rsidR="00A80296">
          <w:rPr>
            <w:noProof/>
            <w:webHidden/>
          </w:rPr>
          <w:fldChar w:fldCharType="end"/>
        </w:r>
      </w:hyperlink>
    </w:p>
    <w:p w14:paraId="48ECE0F7" w14:textId="77777777" w:rsidR="00A80296" w:rsidRDefault="00FD332B">
      <w:pPr>
        <w:pStyle w:val="TOC2"/>
        <w:rPr>
          <w:rFonts w:asciiTheme="minorHAnsi" w:eastAsiaTheme="minorEastAsia" w:hAnsiTheme="minorHAnsi" w:cstheme="minorBidi"/>
          <w:noProof/>
          <w:sz w:val="22"/>
          <w:lang w:eastAsia="pt-BR"/>
        </w:rPr>
      </w:pPr>
      <w:hyperlink w:anchor="_Toc414223616" w:history="1">
        <w:r w:rsidR="00A80296" w:rsidRPr="00CF6379">
          <w:rPr>
            <w:rStyle w:val="Hyperlink"/>
            <w:noProof/>
            <w:lang w:val="en-US"/>
          </w:rPr>
          <w:t>3.2 Information gathering</w:t>
        </w:r>
        <w:r w:rsidR="00A80296">
          <w:rPr>
            <w:noProof/>
            <w:webHidden/>
          </w:rPr>
          <w:tab/>
        </w:r>
        <w:r w:rsidR="00A80296">
          <w:rPr>
            <w:noProof/>
            <w:webHidden/>
          </w:rPr>
          <w:fldChar w:fldCharType="begin"/>
        </w:r>
        <w:r w:rsidR="00A80296">
          <w:rPr>
            <w:noProof/>
            <w:webHidden/>
          </w:rPr>
          <w:instrText xml:space="preserve"> PAGEREF _Toc414223616 \h </w:instrText>
        </w:r>
        <w:r w:rsidR="00A80296">
          <w:rPr>
            <w:noProof/>
            <w:webHidden/>
          </w:rPr>
        </w:r>
        <w:r w:rsidR="00A80296">
          <w:rPr>
            <w:noProof/>
            <w:webHidden/>
          </w:rPr>
          <w:fldChar w:fldCharType="separate"/>
        </w:r>
        <w:r w:rsidR="00A80296">
          <w:rPr>
            <w:noProof/>
            <w:webHidden/>
          </w:rPr>
          <w:t>41</w:t>
        </w:r>
        <w:r w:rsidR="00A80296">
          <w:rPr>
            <w:noProof/>
            <w:webHidden/>
          </w:rPr>
          <w:fldChar w:fldCharType="end"/>
        </w:r>
      </w:hyperlink>
    </w:p>
    <w:p w14:paraId="427F2F09" w14:textId="77777777" w:rsidR="00A80296" w:rsidRDefault="00FD332B">
      <w:pPr>
        <w:pStyle w:val="TOC2"/>
        <w:rPr>
          <w:rFonts w:asciiTheme="minorHAnsi" w:eastAsiaTheme="minorEastAsia" w:hAnsiTheme="minorHAnsi" w:cstheme="minorBidi"/>
          <w:noProof/>
          <w:sz w:val="22"/>
          <w:lang w:eastAsia="pt-BR"/>
        </w:rPr>
      </w:pPr>
      <w:hyperlink w:anchor="_Toc414223617" w:history="1">
        <w:r w:rsidR="00A80296" w:rsidRPr="00CF6379">
          <w:rPr>
            <w:rStyle w:val="Hyperlink"/>
            <w:noProof/>
            <w:lang w:val="en-US"/>
          </w:rPr>
          <w:t>3.3 Information visualization</w:t>
        </w:r>
        <w:r w:rsidR="00A80296">
          <w:rPr>
            <w:noProof/>
            <w:webHidden/>
          </w:rPr>
          <w:tab/>
        </w:r>
        <w:r w:rsidR="00A80296">
          <w:rPr>
            <w:noProof/>
            <w:webHidden/>
          </w:rPr>
          <w:fldChar w:fldCharType="begin"/>
        </w:r>
        <w:r w:rsidR="00A80296">
          <w:rPr>
            <w:noProof/>
            <w:webHidden/>
          </w:rPr>
          <w:instrText xml:space="preserve"> PAGEREF _Toc414223617 \h </w:instrText>
        </w:r>
        <w:r w:rsidR="00A80296">
          <w:rPr>
            <w:noProof/>
            <w:webHidden/>
          </w:rPr>
        </w:r>
        <w:r w:rsidR="00A80296">
          <w:rPr>
            <w:noProof/>
            <w:webHidden/>
          </w:rPr>
          <w:fldChar w:fldCharType="separate"/>
        </w:r>
        <w:r w:rsidR="00A80296">
          <w:rPr>
            <w:noProof/>
            <w:webHidden/>
          </w:rPr>
          <w:t>45</w:t>
        </w:r>
        <w:r w:rsidR="00A80296">
          <w:rPr>
            <w:noProof/>
            <w:webHidden/>
          </w:rPr>
          <w:fldChar w:fldCharType="end"/>
        </w:r>
      </w:hyperlink>
    </w:p>
    <w:p w14:paraId="243C34CD" w14:textId="77777777" w:rsidR="00A80296" w:rsidRDefault="00FD332B">
      <w:pPr>
        <w:pStyle w:val="TOC3"/>
        <w:tabs>
          <w:tab w:val="right" w:leader="dot" w:pos="9062"/>
        </w:tabs>
        <w:rPr>
          <w:rFonts w:asciiTheme="minorHAnsi" w:eastAsiaTheme="minorEastAsia" w:hAnsiTheme="minorHAnsi" w:cstheme="minorBidi"/>
          <w:noProof/>
          <w:sz w:val="22"/>
          <w:lang w:eastAsia="pt-BR"/>
        </w:rPr>
      </w:pPr>
      <w:hyperlink w:anchor="_Toc414223618" w:history="1">
        <w:r w:rsidR="00A80296" w:rsidRPr="00CF6379">
          <w:rPr>
            <w:rStyle w:val="Hyperlink"/>
            <w:noProof/>
            <w:lang w:val="en-US"/>
          </w:rPr>
          <w:t>3.3.1 Level 1: Notifications</w:t>
        </w:r>
        <w:r w:rsidR="00A80296">
          <w:rPr>
            <w:noProof/>
            <w:webHidden/>
          </w:rPr>
          <w:tab/>
        </w:r>
        <w:r w:rsidR="00A80296">
          <w:rPr>
            <w:noProof/>
            <w:webHidden/>
          </w:rPr>
          <w:fldChar w:fldCharType="begin"/>
        </w:r>
        <w:r w:rsidR="00A80296">
          <w:rPr>
            <w:noProof/>
            <w:webHidden/>
          </w:rPr>
          <w:instrText xml:space="preserve"> PAGEREF _Toc414223618 \h </w:instrText>
        </w:r>
        <w:r w:rsidR="00A80296">
          <w:rPr>
            <w:noProof/>
            <w:webHidden/>
          </w:rPr>
        </w:r>
        <w:r w:rsidR="00A80296">
          <w:rPr>
            <w:noProof/>
            <w:webHidden/>
          </w:rPr>
          <w:fldChar w:fldCharType="separate"/>
        </w:r>
        <w:r w:rsidR="00A80296">
          <w:rPr>
            <w:noProof/>
            <w:webHidden/>
          </w:rPr>
          <w:t>45</w:t>
        </w:r>
        <w:r w:rsidR="00A80296">
          <w:rPr>
            <w:noProof/>
            <w:webHidden/>
          </w:rPr>
          <w:fldChar w:fldCharType="end"/>
        </w:r>
      </w:hyperlink>
    </w:p>
    <w:p w14:paraId="34C26FB8" w14:textId="77777777" w:rsidR="00A80296" w:rsidRDefault="00FD332B">
      <w:pPr>
        <w:pStyle w:val="TOC3"/>
        <w:tabs>
          <w:tab w:val="right" w:leader="dot" w:pos="9062"/>
        </w:tabs>
        <w:rPr>
          <w:rFonts w:asciiTheme="minorHAnsi" w:eastAsiaTheme="minorEastAsia" w:hAnsiTheme="minorHAnsi" w:cstheme="minorBidi"/>
          <w:noProof/>
          <w:sz w:val="22"/>
          <w:lang w:eastAsia="pt-BR"/>
        </w:rPr>
      </w:pPr>
      <w:hyperlink w:anchor="_Toc414223619" w:history="1">
        <w:r w:rsidR="00A80296" w:rsidRPr="00CF6379">
          <w:rPr>
            <w:rStyle w:val="Hyperlink"/>
            <w:noProof/>
            <w:lang w:val="en-US"/>
          </w:rPr>
          <w:t>3.3.2 Level 2: Topology</w:t>
        </w:r>
        <w:r w:rsidR="00A80296">
          <w:rPr>
            <w:noProof/>
            <w:webHidden/>
          </w:rPr>
          <w:tab/>
        </w:r>
        <w:r w:rsidR="00A80296">
          <w:rPr>
            <w:noProof/>
            <w:webHidden/>
          </w:rPr>
          <w:fldChar w:fldCharType="begin"/>
        </w:r>
        <w:r w:rsidR="00A80296">
          <w:rPr>
            <w:noProof/>
            <w:webHidden/>
          </w:rPr>
          <w:instrText xml:space="preserve"> PAGEREF _Toc414223619 \h </w:instrText>
        </w:r>
        <w:r w:rsidR="00A80296">
          <w:rPr>
            <w:noProof/>
            <w:webHidden/>
          </w:rPr>
        </w:r>
        <w:r w:rsidR="00A80296">
          <w:rPr>
            <w:noProof/>
            <w:webHidden/>
          </w:rPr>
          <w:fldChar w:fldCharType="separate"/>
        </w:r>
        <w:r w:rsidR="00A80296">
          <w:rPr>
            <w:noProof/>
            <w:webHidden/>
          </w:rPr>
          <w:t>45</w:t>
        </w:r>
        <w:r w:rsidR="00A80296">
          <w:rPr>
            <w:noProof/>
            <w:webHidden/>
          </w:rPr>
          <w:fldChar w:fldCharType="end"/>
        </w:r>
      </w:hyperlink>
    </w:p>
    <w:p w14:paraId="2244B81E" w14:textId="77777777" w:rsidR="00A80296" w:rsidRDefault="00FD332B">
      <w:pPr>
        <w:pStyle w:val="TOC3"/>
        <w:tabs>
          <w:tab w:val="right" w:leader="dot" w:pos="9062"/>
        </w:tabs>
        <w:rPr>
          <w:rFonts w:asciiTheme="minorHAnsi" w:eastAsiaTheme="minorEastAsia" w:hAnsiTheme="minorHAnsi" w:cstheme="minorBidi"/>
          <w:noProof/>
          <w:sz w:val="22"/>
          <w:lang w:eastAsia="pt-BR"/>
        </w:rPr>
      </w:pPr>
      <w:hyperlink w:anchor="_Toc414223620" w:history="1">
        <w:r w:rsidR="00A80296" w:rsidRPr="00CF6379">
          <w:rPr>
            <w:rStyle w:val="Hyperlink"/>
            <w:noProof/>
            <w:lang w:val="en-US"/>
          </w:rPr>
          <w:t>3.3.3 Level 3: Tracked branches</w:t>
        </w:r>
        <w:r w:rsidR="00A80296">
          <w:rPr>
            <w:noProof/>
            <w:webHidden/>
          </w:rPr>
          <w:tab/>
        </w:r>
        <w:r w:rsidR="00A80296">
          <w:rPr>
            <w:noProof/>
            <w:webHidden/>
          </w:rPr>
          <w:fldChar w:fldCharType="begin"/>
        </w:r>
        <w:r w:rsidR="00A80296">
          <w:rPr>
            <w:noProof/>
            <w:webHidden/>
          </w:rPr>
          <w:instrText xml:space="preserve"> PAGEREF _Toc414223620 \h </w:instrText>
        </w:r>
        <w:r w:rsidR="00A80296">
          <w:rPr>
            <w:noProof/>
            <w:webHidden/>
          </w:rPr>
        </w:r>
        <w:r w:rsidR="00A80296">
          <w:rPr>
            <w:noProof/>
            <w:webHidden/>
          </w:rPr>
          <w:fldChar w:fldCharType="separate"/>
        </w:r>
        <w:r w:rsidR="00A80296">
          <w:rPr>
            <w:noProof/>
            <w:webHidden/>
          </w:rPr>
          <w:t>47</w:t>
        </w:r>
        <w:r w:rsidR="00A80296">
          <w:rPr>
            <w:noProof/>
            <w:webHidden/>
          </w:rPr>
          <w:fldChar w:fldCharType="end"/>
        </w:r>
      </w:hyperlink>
    </w:p>
    <w:p w14:paraId="41581B4F" w14:textId="77777777" w:rsidR="00A80296" w:rsidRDefault="00FD332B">
      <w:pPr>
        <w:pStyle w:val="TOC3"/>
        <w:tabs>
          <w:tab w:val="right" w:leader="dot" w:pos="9062"/>
        </w:tabs>
        <w:rPr>
          <w:rFonts w:asciiTheme="minorHAnsi" w:eastAsiaTheme="minorEastAsia" w:hAnsiTheme="minorHAnsi" w:cstheme="minorBidi"/>
          <w:noProof/>
          <w:sz w:val="22"/>
          <w:lang w:eastAsia="pt-BR"/>
        </w:rPr>
      </w:pPr>
      <w:hyperlink w:anchor="_Toc414223621" w:history="1">
        <w:r w:rsidR="00A80296" w:rsidRPr="00CF6379">
          <w:rPr>
            <w:rStyle w:val="Hyperlink"/>
            <w:noProof/>
            <w:lang w:val="en-US"/>
          </w:rPr>
          <w:t>3.3.4 Level 4: Commits</w:t>
        </w:r>
        <w:r w:rsidR="00A80296">
          <w:rPr>
            <w:noProof/>
            <w:webHidden/>
          </w:rPr>
          <w:tab/>
        </w:r>
        <w:r w:rsidR="00A80296">
          <w:rPr>
            <w:noProof/>
            <w:webHidden/>
          </w:rPr>
          <w:fldChar w:fldCharType="begin"/>
        </w:r>
        <w:r w:rsidR="00A80296">
          <w:rPr>
            <w:noProof/>
            <w:webHidden/>
          </w:rPr>
          <w:instrText xml:space="preserve"> PAGEREF _Toc414223621 \h </w:instrText>
        </w:r>
        <w:r w:rsidR="00A80296">
          <w:rPr>
            <w:noProof/>
            <w:webHidden/>
          </w:rPr>
        </w:r>
        <w:r w:rsidR="00A80296">
          <w:rPr>
            <w:noProof/>
            <w:webHidden/>
          </w:rPr>
          <w:fldChar w:fldCharType="separate"/>
        </w:r>
        <w:r w:rsidR="00A80296">
          <w:rPr>
            <w:noProof/>
            <w:webHidden/>
          </w:rPr>
          <w:t>49</w:t>
        </w:r>
        <w:r w:rsidR="00A80296">
          <w:rPr>
            <w:noProof/>
            <w:webHidden/>
          </w:rPr>
          <w:fldChar w:fldCharType="end"/>
        </w:r>
      </w:hyperlink>
    </w:p>
    <w:p w14:paraId="6C1C7951" w14:textId="77777777" w:rsidR="00A80296" w:rsidRDefault="00FD332B">
      <w:pPr>
        <w:pStyle w:val="TOC2"/>
        <w:rPr>
          <w:rFonts w:asciiTheme="minorHAnsi" w:eastAsiaTheme="minorEastAsia" w:hAnsiTheme="minorHAnsi" w:cstheme="minorBidi"/>
          <w:noProof/>
          <w:sz w:val="22"/>
          <w:lang w:eastAsia="pt-BR"/>
        </w:rPr>
      </w:pPr>
      <w:hyperlink w:anchor="_Toc414223622" w:history="1">
        <w:r w:rsidR="00A80296" w:rsidRPr="00CF6379">
          <w:rPr>
            <w:rStyle w:val="Hyperlink"/>
            <w:noProof/>
            <w:lang w:val="en-US"/>
          </w:rPr>
          <w:t>3.4 How information is gathered</w:t>
        </w:r>
        <w:r w:rsidR="00A80296">
          <w:rPr>
            <w:noProof/>
            <w:webHidden/>
          </w:rPr>
          <w:tab/>
        </w:r>
        <w:r w:rsidR="00A80296">
          <w:rPr>
            <w:noProof/>
            <w:webHidden/>
          </w:rPr>
          <w:fldChar w:fldCharType="begin"/>
        </w:r>
        <w:r w:rsidR="00A80296">
          <w:rPr>
            <w:noProof/>
            <w:webHidden/>
          </w:rPr>
          <w:instrText xml:space="preserve"> PAGEREF _Toc414223622 \h </w:instrText>
        </w:r>
        <w:r w:rsidR="00A80296">
          <w:rPr>
            <w:noProof/>
            <w:webHidden/>
          </w:rPr>
        </w:r>
        <w:r w:rsidR="00A80296">
          <w:rPr>
            <w:noProof/>
            <w:webHidden/>
          </w:rPr>
          <w:fldChar w:fldCharType="separate"/>
        </w:r>
        <w:r w:rsidR="00A80296">
          <w:rPr>
            <w:noProof/>
            <w:webHidden/>
          </w:rPr>
          <w:t>51</w:t>
        </w:r>
        <w:r w:rsidR="00A80296">
          <w:rPr>
            <w:noProof/>
            <w:webHidden/>
          </w:rPr>
          <w:fldChar w:fldCharType="end"/>
        </w:r>
      </w:hyperlink>
    </w:p>
    <w:p w14:paraId="1B670D8B" w14:textId="77777777" w:rsidR="00A80296" w:rsidRDefault="00FD332B">
      <w:pPr>
        <w:pStyle w:val="TOC2"/>
        <w:rPr>
          <w:rFonts w:asciiTheme="minorHAnsi" w:eastAsiaTheme="minorEastAsia" w:hAnsiTheme="minorHAnsi" w:cstheme="minorBidi"/>
          <w:noProof/>
          <w:sz w:val="22"/>
          <w:lang w:eastAsia="pt-BR"/>
        </w:rPr>
      </w:pPr>
      <w:hyperlink w:anchor="_Toc414223623" w:history="1">
        <w:r w:rsidR="00A80296" w:rsidRPr="00CF6379">
          <w:rPr>
            <w:rStyle w:val="Hyperlink"/>
            <w:noProof/>
            <w:lang w:val="en-US"/>
          </w:rPr>
          <w:t>3.5 Implementation details</w:t>
        </w:r>
        <w:r w:rsidR="00A80296">
          <w:rPr>
            <w:noProof/>
            <w:webHidden/>
          </w:rPr>
          <w:tab/>
        </w:r>
        <w:r w:rsidR="00A80296">
          <w:rPr>
            <w:noProof/>
            <w:webHidden/>
          </w:rPr>
          <w:fldChar w:fldCharType="begin"/>
        </w:r>
        <w:r w:rsidR="00A80296">
          <w:rPr>
            <w:noProof/>
            <w:webHidden/>
          </w:rPr>
          <w:instrText xml:space="preserve"> PAGEREF _Toc414223623 \h </w:instrText>
        </w:r>
        <w:r w:rsidR="00A80296">
          <w:rPr>
            <w:noProof/>
            <w:webHidden/>
          </w:rPr>
        </w:r>
        <w:r w:rsidR="00A80296">
          <w:rPr>
            <w:noProof/>
            <w:webHidden/>
          </w:rPr>
          <w:fldChar w:fldCharType="separate"/>
        </w:r>
        <w:r w:rsidR="00A80296">
          <w:rPr>
            <w:noProof/>
            <w:webHidden/>
          </w:rPr>
          <w:t>54</w:t>
        </w:r>
        <w:r w:rsidR="00A80296">
          <w:rPr>
            <w:noProof/>
            <w:webHidden/>
          </w:rPr>
          <w:fldChar w:fldCharType="end"/>
        </w:r>
      </w:hyperlink>
    </w:p>
    <w:p w14:paraId="5B7F3D60" w14:textId="77777777" w:rsidR="00A80296" w:rsidRDefault="00FD332B">
      <w:pPr>
        <w:pStyle w:val="TOC2"/>
        <w:rPr>
          <w:rFonts w:asciiTheme="minorHAnsi" w:eastAsiaTheme="minorEastAsia" w:hAnsiTheme="minorHAnsi" w:cstheme="minorBidi"/>
          <w:noProof/>
          <w:sz w:val="22"/>
          <w:lang w:eastAsia="pt-BR"/>
        </w:rPr>
      </w:pPr>
      <w:hyperlink w:anchor="_Toc414223624" w:history="1">
        <w:r w:rsidR="00A80296" w:rsidRPr="00CF6379">
          <w:rPr>
            <w:rStyle w:val="Hyperlink"/>
            <w:noProof/>
            <w:lang w:val="en-US"/>
          </w:rPr>
          <w:t>3.6 Final considerations</w:t>
        </w:r>
        <w:r w:rsidR="00A80296">
          <w:rPr>
            <w:noProof/>
            <w:webHidden/>
          </w:rPr>
          <w:tab/>
        </w:r>
        <w:r w:rsidR="00A80296">
          <w:rPr>
            <w:noProof/>
            <w:webHidden/>
          </w:rPr>
          <w:fldChar w:fldCharType="begin"/>
        </w:r>
        <w:r w:rsidR="00A80296">
          <w:rPr>
            <w:noProof/>
            <w:webHidden/>
          </w:rPr>
          <w:instrText xml:space="preserve"> PAGEREF _Toc414223624 \h </w:instrText>
        </w:r>
        <w:r w:rsidR="00A80296">
          <w:rPr>
            <w:noProof/>
            <w:webHidden/>
          </w:rPr>
        </w:r>
        <w:r w:rsidR="00A80296">
          <w:rPr>
            <w:noProof/>
            <w:webHidden/>
          </w:rPr>
          <w:fldChar w:fldCharType="separate"/>
        </w:r>
        <w:r w:rsidR="00A80296">
          <w:rPr>
            <w:noProof/>
            <w:webHidden/>
          </w:rPr>
          <w:t>55</w:t>
        </w:r>
        <w:r w:rsidR="00A80296">
          <w:rPr>
            <w:noProof/>
            <w:webHidden/>
          </w:rPr>
          <w:fldChar w:fldCharType="end"/>
        </w:r>
      </w:hyperlink>
    </w:p>
    <w:p w14:paraId="3B626856" w14:textId="77777777" w:rsidR="00A80296" w:rsidRDefault="00FD332B">
      <w:pPr>
        <w:pStyle w:val="TOC2"/>
        <w:rPr>
          <w:rFonts w:asciiTheme="minorHAnsi" w:eastAsiaTheme="minorEastAsia" w:hAnsiTheme="minorHAnsi" w:cstheme="minorBidi"/>
          <w:noProof/>
          <w:sz w:val="22"/>
          <w:lang w:eastAsia="pt-BR"/>
        </w:rPr>
      </w:pPr>
      <w:hyperlink w:anchor="_Toc414223625" w:history="1">
        <w:r w:rsidR="00A80296" w:rsidRPr="00CF6379">
          <w:rPr>
            <w:rStyle w:val="Hyperlink"/>
            <w:noProof/>
            <w:lang w:val="en-US"/>
          </w:rPr>
          <w:t>4.1 Introduction</w:t>
        </w:r>
        <w:r w:rsidR="00A80296">
          <w:rPr>
            <w:noProof/>
            <w:webHidden/>
          </w:rPr>
          <w:tab/>
        </w:r>
        <w:r w:rsidR="00A80296">
          <w:rPr>
            <w:noProof/>
            <w:webHidden/>
          </w:rPr>
          <w:fldChar w:fldCharType="begin"/>
        </w:r>
        <w:r w:rsidR="00A80296">
          <w:rPr>
            <w:noProof/>
            <w:webHidden/>
          </w:rPr>
          <w:instrText xml:space="preserve"> PAGEREF _Toc414223625 \h </w:instrText>
        </w:r>
        <w:r w:rsidR="00A80296">
          <w:rPr>
            <w:noProof/>
            <w:webHidden/>
          </w:rPr>
        </w:r>
        <w:r w:rsidR="00A80296">
          <w:rPr>
            <w:noProof/>
            <w:webHidden/>
          </w:rPr>
          <w:fldChar w:fldCharType="separate"/>
        </w:r>
        <w:r w:rsidR="00A80296">
          <w:rPr>
            <w:noProof/>
            <w:webHidden/>
          </w:rPr>
          <w:t>57</w:t>
        </w:r>
        <w:r w:rsidR="00A80296">
          <w:rPr>
            <w:noProof/>
            <w:webHidden/>
          </w:rPr>
          <w:fldChar w:fldCharType="end"/>
        </w:r>
      </w:hyperlink>
    </w:p>
    <w:p w14:paraId="49498AA0" w14:textId="77777777" w:rsidR="00A80296" w:rsidRDefault="00FD332B">
      <w:pPr>
        <w:pStyle w:val="TOC2"/>
        <w:rPr>
          <w:rFonts w:asciiTheme="minorHAnsi" w:eastAsiaTheme="minorEastAsia" w:hAnsiTheme="minorHAnsi" w:cstheme="minorBidi"/>
          <w:noProof/>
          <w:sz w:val="22"/>
          <w:lang w:eastAsia="pt-BR"/>
        </w:rPr>
      </w:pPr>
      <w:hyperlink w:anchor="_Toc414223626" w:history="1">
        <w:r w:rsidR="00A80296" w:rsidRPr="00CF6379">
          <w:rPr>
            <w:rStyle w:val="Hyperlink"/>
            <w:noProof/>
            <w:lang w:val="en-US"/>
          </w:rPr>
          <w:t xml:space="preserve">4.2 Analyzing </w:t>
        </w:r>
        <w:r w:rsidR="00A80296" w:rsidRPr="00CF6379">
          <w:rPr>
            <w:rStyle w:val="Hyperlink"/>
            <w:i/>
            <w:noProof/>
            <w:lang w:val="en-US"/>
          </w:rPr>
          <w:t>JQuery</w:t>
        </w:r>
        <w:r w:rsidR="00A80296" w:rsidRPr="00CF6379">
          <w:rPr>
            <w:rStyle w:val="Hyperlink"/>
            <w:noProof/>
            <w:lang w:val="en-US"/>
          </w:rPr>
          <w:t xml:space="preserve"> project with DyeVC</w:t>
        </w:r>
        <w:r w:rsidR="00A80296">
          <w:rPr>
            <w:noProof/>
            <w:webHidden/>
          </w:rPr>
          <w:tab/>
        </w:r>
        <w:r w:rsidR="00A80296">
          <w:rPr>
            <w:noProof/>
            <w:webHidden/>
          </w:rPr>
          <w:fldChar w:fldCharType="begin"/>
        </w:r>
        <w:r w:rsidR="00A80296">
          <w:rPr>
            <w:noProof/>
            <w:webHidden/>
          </w:rPr>
          <w:instrText xml:space="preserve"> PAGEREF _Toc414223626 \h </w:instrText>
        </w:r>
        <w:r w:rsidR="00A80296">
          <w:rPr>
            <w:noProof/>
            <w:webHidden/>
          </w:rPr>
        </w:r>
        <w:r w:rsidR="00A80296">
          <w:rPr>
            <w:noProof/>
            <w:webHidden/>
          </w:rPr>
          <w:fldChar w:fldCharType="separate"/>
        </w:r>
        <w:r w:rsidR="00A80296">
          <w:rPr>
            <w:noProof/>
            <w:webHidden/>
          </w:rPr>
          <w:t>57</w:t>
        </w:r>
        <w:r w:rsidR="00A80296">
          <w:rPr>
            <w:noProof/>
            <w:webHidden/>
          </w:rPr>
          <w:fldChar w:fldCharType="end"/>
        </w:r>
      </w:hyperlink>
    </w:p>
    <w:p w14:paraId="2557FEBC" w14:textId="77777777" w:rsidR="00A80296" w:rsidRDefault="00FD332B">
      <w:pPr>
        <w:pStyle w:val="TOC2"/>
        <w:rPr>
          <w:rFonts w:asciiTheme="minorHAnsi" w:eastAsiaTheme="minorEastAsia" w:hAnsiTheme="minorHAnsi" w:cstheme="minorBidi"/>
          <w:noProof/>
          <w:sz w:val="22"/>
          <w:lang w:eastAsia="pt-BR"/>
        </w:rPr>
      </w:pPr>
      <w:hyperlink w:anchor="_Toc414223627" w:history="1">
        <w:r w:rsidR="00A80296" w:rsidRPr="00CF6379">
          <w:rPr>
            <w:rStyle w:val="Hyperlink"/>
            <w:noProof/>
            <w:lang w:val="en-US"/>
          </w:rPr>
          <w:t>4.3 Observational Study</w:t>
        </w:r>
        <w:r w:rsidR="00A80296">
          <w:rPr>
            <w:noProof/>
            <w:webHidden/>
          </w:rPr>
          <w:tab/>
        </w:r>
        <w:r w:rsidR="00A80296">
          <w:rPr>
            <w:noProof/>
            <w:webHidden/>
          </w:rPr>
          <w:fldChar w:fldCharType="begin"/>
        </w:r>
        <w:r w:rsidR="00A80296">
          <w:rPr>
            <w:noProof/>
            <w:webHidden/>
          </w:rPr>
          <w:instrText xml:space="preserve"> PAGEREF _Toc414223627 \h </w:instrText>
        </w:r>
        <w:r w:rsidR="00A80296">
          <w:rPr>
            <w:noProof/>
            <w:webHidden/>
          </w:rPr>
        </w:r>
        <w:r w:rsidR="00A80296">
          <w:rPr>
            <w:noProof/>
            <w:webHidden/>
          </w:rPr>
          <w:fldChar w:fldCharType="separate"/>
        </w:r>
        <w:r w:rsidR="00A80296">
          <w:rPr>
            <w:noProof/>
            <w:webHidden/>
          </w:rPr>
          <w:t>62</w:t>
        </w:r>
        <w:r w:rsidR="00A80296">
          <w:rPr>
            <w:noProof/>
            <w:webHidden/>
          </w:rPr>
          <w:fldChar w:fldCharType="end"/>
        </w:r>
      </w:hyperlink>
    </w:p>
    <w:p w14:paraId="3BD42746" w14:textId="77777777" w:rsidR="00A80296" w:rsidRDefault="00FD332B">
      <w:pPr>
        <w:pStyle w:val="TOC3"/>
        <w:tabs>
          <w:tab w:val="right" w:leader="dot" w:pos="9062"/>
        </w:tabs>
        <w:rPr>
          <w:rFonts w:asciiTheme="minorHAnsi" w:eastAsiaTheme="minorEastAsia" w:hAnsiTheme="minorHAnsi" w:cstheme="minorBidi"/>
          <w:noProof/>
          <w:sz w:val="22"/>
          <w:lang w:eastAsia="pt-BR"/>
        </w:rPr>
      </w:pPr>
      <w:hyperlink w:anchor="_Toc414223628" w:history="1">
        <w:r w:rsidR="00A80296" w:rsidRPr="00CF6379">
          <w:rPr>
            <w:rStyle w:val="Hyperlink"/>
            <w:noProof/>
            <w:lang w:val="en-US"/>
          </w:rPr>
          <w:t>4.3.1 Description</w:t>
        </w:r>
        <w:r w:rsidR="00A80296">
          <w:rPr>
            <w:noProof/>
            <w:webHidden/>
          </w:rPr>
          <w:tab/>
        </w:r>
        <w:r w:rsidR="00A80296">
          <w:rPr>
            <w:noProof/>
            <w:webHidden/>
          </w:rPr>
          <w:fldChar w:fldCharType="begin"/>
        </w:r>
        <w:r w:rsidR="00A80296">
          <w:rPr>
            <w:noProof/>
            <w:webHidden/>
          </w:rPr>
          <w:instrText xml:space="preserve"> PAGEREF _Toc414223628 \h </w:instrText>
        </w:r>
        <w:r w:rsidR="00A80296">
          <w:rPr>
            <w:noProof/>
            <w:webHidden/>
          </w:rPr>
        </w:r>
        <w:r w:rsidR="00A80296">
          <w:rPr>
            <w:noProof/>
            <w:webHidden/>
          </w:rPr>
          <w:fldChar w:fldCharType="separate"/>
        </w:r>
        <w:r w:rsidR="00A80296">
          <w:rPr>
            <w:noProof/>
            <w:webHidden/>
          </w:rPr>
          <w:t>63</w:t>
        </w:r>
        <w:r w:rsidR="00A80296">
          <w:rPr>
            <w:noProof/>
            <w:webHidden/>
          </w:rPr>
          <w:fldChar w:fldCharType="end"/>
        </w:r>
      </w:hyperlink>
    </w:p>
    <w:p w14:paraId="54F36C04" w14:textId="77777777" w:rsidR="00A80296" w:rsidRDefault="00FD332B">
      <w:pPr>
        <w:pStyle w:val="TOC3"/>
        <w:tabs>
          <w:tab w:val="right" w:leader="dot" w:pos="9062"/>
        </w:tabs>
        <w:rPr>
          <w:rFonts w:asciiTheme="minorHAnsi" w:eastAsiaTheme="minorEastAsia" w:hAnsiTheme="minorHAnsi" w:cstheme="minorBidi"/>
          <w:noProof/>
          <w:sz w:val="22"/>
          <w:lang w:eastAsia="pt-BR"/>
        </w:rPr>
      </w:pPr>
      <w:hyperlink w:anchor="_Toc414223629" w:history="1">
        <w:r w:rsidR="00A80296" w:rsidRPr="00CF6379">
          <w:rPr>
            <w:rStyle w:val="Hyperlink"/>
            <w:noProof/>
            <w:lang w:val="en-US"/>
          </w:rPr>
          <w:t>4.3.2 Procedure</w:t>
        </w:r>
        <w:r w:rsidR="00A80296">
          <w:rPr>
            <w:noProof/>
            <w:webHidden/>
          </w:rPr>
          <w:tab/>
        </w:r>
        <w:r w:rsidR="00A80296">
          <w:rPr>
            <w:noProof/>
            <w:webHidden/>
          </w:rPr>
          <w:fldChar w:fldCharType="begin"/>
        </w:r>
        <w:r w:rsidR="00A80296">
          <w:rPr>
            <w:noProof/>
            <w:webHidden/>
          </w:rPr>
          <w:instrText xml:space="preserve"> PAGEREF _Toc414223629 \h </w:instrText>
        </w:r>
        <w:r w:rsidR="00A80296">
          <w:rPr>
            <w:noProof/>
            <w:webHidden/>
          </w:rPr>
        </w:r>
        <w:r w:rsidR="00A80296">
          <w:rPr>
            <w:noProof/>
            <w:webHidden/>
          </w:rPr>
          <w:fldChar w:fldCharType="separate"/>
        </w:r>
        <w:r w:rsidR="00A80296">
          <w:rPr>
            <w:noProof/>
            <w:webHidden/>
          </w:rPr>
          <w:t>63</w:t>
        </w:r>
        <w:r w:rsidR="00A80296">
          <w:rPr>
            <w:noProof/>
            <w:webHidden/>
          </w:rPr>
          <w:fldChar w:fldCharType="end"/>
        </w:r>
      </w:hyperlink>
    </w:p>
    <w:p w14:paraId="1983A927" w14:textId="77777777" w:rsidR="00A80296" w:rsidRDefault="00FD332B">
      <w:pPr>
        <w:pStyle w:val="TOC3"/>
        <w:tabs>
          <w:tab w:val="right" w:leader="dot" w:pos="9062"/>
        </w:tabs>
        <w:rPr>
          <w:rFonts w:asciiTheme="minorHAnsi" w:eastAsiaTheme="minorEastAsia" w:hAnsiTheme="minorHAnsi" w:cstheme="minorBidi"/>
          <w:noProof/>
          <w:sz w:val="22"/>
          <w:lang w:eastAsia="pt-BR"/>
        </w:rPr>
      </w:pPr>
      <w:hyperlink w:anchor="_Toc414223630" w:history="1">
        <w:r w:rsidR="00A80296" w:rsidRPr="00CF6379">
          <w:rPr>
            <w:rStyle w:val="Hyperlink"/>
            <w:noProof/>
            <w:lang w:val="en-US"/>
          </w:rPr>
          <w:t>4.3.3 Results</w:t>
        </w:r>
        <w:r w:rsidR="00A80296">
          <w:rPr>
            <w:noProof/>
            <w:webHidden/>
          </w:rPr>
          <w:tab/>
        </w:r>
        <w:r w:rsidR="00A80296">
          <w:rPr>
            <w:noProof/>
            <w:webHidden/>
          </w:rPr>
          <w:fldChar w:fldCharType="begin"/>
        </w:r>
        <w:r w:rsidR="00A80296">
          <w:rPr>
            <w:noProof/>
            <w:webHidden/>
          </w:rPr>
          <w:instrText xml:space="preserve"> PAGEREF _Toc414223630 \h </w:instrText>
        </w:r>
        <w:r w:rsidR="00A80296">
          <w:rPr>
            <w:noProof/>
            <w:webHidden/>
          </w:rPr>
        </w:r>
        <w:r w:rsidR="00A80296">
          <w:rPr>
            <w:noProof/>
            <w:webHidden/>
          </w:rPr>
          <w:fldChar w:fldCharType="separate"/>
        </w:r>
        <w:r w:rsidR="00A80296">
          <w:rPr>
            <w:noProof/>
            <w:webHidden/>
          </w:rPr>
          <w:t>64</w:t>
        </w:r>
        <w:r w:rsidR="00A80296">
          <w:rPr>
            <w:noProof/>
            <w:webHidden/>
          </w:rPr>
          <w:fldChar w:fldCharType="end"/>
        </w:r>
      </w:hyperlink>
    </w:p>
    <w:p w14:paraId="6AFCEC85" w14:textId="77777777" w:rsidR="00A80296" w:rsidRDefault="00FD332B">
      <w:pPr>
        <w:pStyle w:val="TOC3"/>
        <w:tabs>
          <w:tab w:val="right" w:leader="dot" w:pos="9062"/>
        </w:tabs>
        <w:rPr>
          <w:rFonts w:asciiTheme="minorHAnsi" w:eastAsiaTheme="minorEastAsia" w:hAnsiTheme="minorHAnsi" w:cstheme="minorBidi"/>
          <w:noProof/>
          <w:sz w:val="22"/>
          <w:lang w:eastAsia="pt-BR"/>
        </w:rPr>
      </w:pPr>
      <w:hyperlink w:anchor="_Toc414223631" w:history="1">
        <w:r w:rsidR="00A80296" w:rsidRPr="00CF6379">
          <w:rPr>
            <w:rStyle w:val="Hyperlink"/>
            <w:noProof/>
          </w:rPr>
          <w:t>4.3.4 Participants Evaluation</w:t>
        </w:r>
        <w:r w:rsidR="00A80296">
          <w:rPr>
            <w:noProof/>
            <w:webHidden/>
          </w:rPr>
          <w:tab/>
        </w:r>
        <w:r w:rsidR="00A80296">
          <w:rPr>
            <w:noProof/>
            <w:webHidden/>
          </w:rPr>
          <w:fldChar w:fldCharType="begin"/>
        </w:r>
        <w:r w:rsidR="00A80296">
          <w:rPr>
            <w:noProof/>
            <w:webHidden/>
          </w:rPr>
          <w:instrText xml:space="preserve"> PAGEREF _Toc414223631 \h </w:instrText>
        </w:r>
        <w:r w:rsidR="00A80296">
          <w:rPr>
            <w:noProof/>
            <w:webHidden/>
          </w:rPr>
        </w:r>
        <w:r w:rsidR="00A80296">
          <w:rPr>
            <w:noProof/>
            <w:webHidden/>
          </w:rPr>
          <w:fldChar w:fldCharType="separate"/>
        </w:r>
        <w:r w:rsidR="00A80296">
          <w:rPr>
            <w:noProof/>
            <w:webHidden/>
          </w:rPr>
          <w:t>67</w:t>
        </w:r>
        <w:r w:rsidR="00A80296">
          <w:rPr>
            <w:noProof/>
            <w:webHidden/>
          </w:rPr>
          <w:fldChar w:fldCharType="end"/>
        </w:r>
      </w:hyperlink>
    </w:p>
    <w:p w14:paraId="040AA2BB" w14:textId="77777777" w:rsidR="00A80296" w:rsidRDefault="00FD332B">
      <w:pPr>
        <w:pStyle w:val="TOC2"/>
        <w:rPr>
          <w:rFonts w:asciiTheme="minorHAnsi" w:eastAsiaTheme="minorEastAsia" w:hAnsiTheme="minorHAnsi" w:cstheme="minorBidi"/>
          <w:noProof/>
          <w:sz w:val="22"/>
          <w:lang w:eastAsia="pt-BR"/>
        </w:rPr>
      </w:pPr>
      <w:hyperlink w:anchor="_Toc414223632" w:history="1">
        <w:r w:rsidR="00A80296" w:rsidRPr="00CF6379">
          <w:rPr>
            <w:rStyle w:val="Hyperlink"/>
            <w:noProof/>
            <w:lang w:val="en-US"/>
          </w:rPr>
          <w:t>4.4 Performance evaluation</w:t>
        </w:r>
        <w:r w:rsidR="00A80296">
          <w:rPr>
            <w:noProof/>
            <w:webHidden/>
          </w:rPr>
          <w:tab/>
        </w:r>
        <w:r w:rsidR="00A80296">
          <w:rPr>
            <w:noProof/>
            <w:webHidden/>
          </w:rPr>
          <w:fldChar w:fldCharType="begin"/>
        </w:r>
        <w:r w:rsidR="00A80296">
          <w:rPr>
            <w:noProof/>
            <w:webHidden/>
          </w:rPr>
          <w:instrText xml:space="preserve"> PAGEREF _Toc414223632 \h </w:instrText>
        </w:r>
        <w:r w:rsidR="00A80296">
          <w:rPr>
            <w:noProof/>
            <w:webHidden/>
          </w:rPr>
        </w:r>
        <w:r w:rsidR="00A80296">
          <w:rPr>
            <w:noProof/>
            <w:webHidden/>
          </w:rPr>
          <w:fldChar w:fldCharType="separate"/>
        </w:r>
        <w:r w:rsidR="00A80296">
          <w:rPr>
            <w:noProof/>
            <w:webHidden/>
          </w:rPr>
          <w:t>69</w:t>
        </w:r>
        <w:r w:rsidR="00A80296">
          <w:rPr>
            <w:noProof/>
            <w:webHidden/>
          </w:rPr>
          <w:fldChar w:fldCharType="end"/>
        </w:r>
      </w:hyperlink>
    </w:p>
    <w:p w14:paraId="27118F84" w14:textId="77777777" w:rsidR="00A80296" w:rsidRDefault="00FD332B">
      <w:pPr>
        <w:pStyle w:val="TOC2"/>
        <w:rPr>
          <w:rFonts w:asciiTheme="minorHAnsi" w:eastAsiaTheme="minorEastAsia" w:hAnsiTheme="minorHAnsi" w:cstheme="minorBidi"/>
          <w:noProof/>
          <w:sz w:val="22"/>
          <w:lang w:eastAsia="pt-BR"/>
        </w:rPr>
      </w:pPr>
      <w:hyperlink w:anchor="_Toc414223633" w:history="1">
        <w:r w:rsidR="00A80296" w:rsidRPr="00CF6379">
          <w:rPr>
            <w:rStyle w:val="Hyperlink"/>
            <w:noProof/>
            <w:lang w:val="en-US"/>
          </w:rPr>
          <w:t>4.5 Threats to validity</w:t>
        </w:r>
        <w:r w:rsidR="00A80296">
          <w:rPr>
            <w:noProof/>
            <w:webHidden/>
          </w:rPr>
          <w:tab/>
        </w:r>
        <w:r w:rsidR="00A80296">
          <w:rPr>
            <w:noProof/>
            <w:webHidden/>
          </w:rPr>
          <w:fldChar w:fldCharType="begin"/>
        </w:r>
        <w:r w:rsidR="00A80296">
          <w:rPr>
            <w:noProof/>
            <w:webHidden/>
          </w:rPr>
          <w:instrText xml:space="preserve"> PAGEREF _Toc414223633 \h </w:instrText>
        </w:r>
        <w:r w:rsidR="00A80296">
          <w:rPr>
            <w:noProof/>
            <w:webHidden/>
          </w:rPr>
        </w:r>
        <w:r w:rsidR="00A80296">
          <w:rPr>
            <w:noProof/>
            <w:webHidden/>
          </w:rPr>
          <w:fldChar w:fldCharType="separate"/>
        </w:r>
        <w:r w:rsidR="00A80296">
          <w:rPr>
            <w:noProof/>
            <w:webHidden/>
          </w:rPr>
          <w:t>72</w:t>
        </w:r>
        <w:r w:rsidR="00A80296">
          <w:rPr>
            <w:noProof/>
            <w:webHidden/>
          </w:rPr>
          <w:fldChar w:fldCharType="end"/>
        </w:r>
      </w:hyperlink>
    </w:p>
    <w:p w14:paraId="67BB7B8A" w14:textId="77777777" w:rsidR="00A80296" w:rsidRDefault="00FD332B">
      <w:pPr>
        <w:pStyle w:val="TOC2"/>
        <w:rPr>
          <w:rFonts w:asciiTheme="minorHAnsi" w:eastAsiaTheme="minorEastAsia" w:hAnsiTheme="minorHAnsi" w:cstheme="minorBidi"/>
          <w:noProof/>
          <w:sz w:val="22"/>
          <w:lang w:eastAsia="pt-BR"/>
        </w:rPr>
      </w:pPr>
      <w:hyperlink w:anchor="_Toc414223634" w:history="1">
        <w:r w:rsidR="00A80296" w:rsidRPr="00CF6379">
          <w:rPr>
            <w:rStyle w:val="Hyperlink"/>
            <w:noProof/>
            <w:lang w:val="en-US"/>
          </w:rPr>
          <w:t>4.6 Final considerations</w:t>
        </w:r>
        <w:r w:rsidR="00A80296">
          <w:rPr>
            <w:noProof/>
            <w:webHidden/>
          </w:rPr>
          <w:tab/>
        </w:r>
        <w:r w:rsidR="00A80296">
          <w:rPr>
            <w:noProof/>
            <w:webHidden/>
          </w:rPr>
          <w:fldChar w:fldCharType="begin"/>
        </w:r>
        <w:r w:rsidR="00A80296">
          <w:rPr>
            <w:noProof/>
            <w:webHidden/>
          </w:rPr>
          <w:instrText xml:space="preserve"> PAGEREF _Toc414223634 \h </w:instrText>
        </w:r>
        <w:r w:rsidR="00A80296">
          <w:rPr>
            <w:noProof/>
            <w:webHidden/>
          </w:rPr>
        </w:r>
        <w:r w:rsidR="00A80296">
          <w:rPr>
            <w:noProof/>
            <w:webHidden/>
          </w:rPr>
          <w:fldChar w:fldCharType="separate"/>
        </w:r>
        <w:r w:rsidR="00A80296">
          <w:rPr>
            <w:noProof/>
            <w:webHidden/>
          </w:rPr>
          <w:t>73</w:t>
        </w:r>
        <w:r w:rsidR="00A80296">
          <w:rPr>
            <w:noProof/>
            <w:webHidden/>
          </w:rPr>
          <w:fldChar w:fldCharType="end"/>
        </w:r>
      </w:hyperlink>
    </w:p>
    <w:p w14:paraId="1E7F4D01" w14:textId="77777777" w:rsidR="00A80296" w:rsidRDefault="00FD332B">
      <w:pPr>
        <w:pStyle w:val="TOC2"/>
        <w:rPr>
          <w:rFonts w:asciiTheme="minorHAnsi" w:eastAsiaTheme="minorEastAsia" w:hAnsiTheme="minorHAnsi" w:cstheme="minorBidi"/>
          <w:noProof/>
          <w:sz w:val="22"/>
          <w:lang w:eastAsia="pt-BR"/>
        </w:rPr>
      </w:pPr>
      <w:hyperlink w:anchor="_Toc414223635" w:history="1">
        <w:r w:rsidR="00A80296" w:rsidRPr="00CF6379">
          <w:rPr>
            <w:rStyle w:val="Hyperlink"/>
            <w:noProof/>
            <w:lang w:val="en-US"/>
          </w:rPr>
          <w:t>5.1 Contributions</w:t>
        </w:r>
        <w:r w:rsidR="00A80296">
          <w:rPr>
            <w:noProof/>
            <w:webHidden/>
          </w:rPr>
          <w:tab/>
        </w:r>
        <w:r w:rsidR="00A80296">
          <w:rPr>
            <w:noProof/>
            <w:webHidden/>
          </w:rPr>
          <w:fldChar w:fldCharType="begin"/>
        </w:r>
        <w:r w:rsidR="00A80296">
          <w:rPr>
            <w:noProof/>
            <w:webHidden/>
          </w:rPr>
          <w:instrText xml:space="preserve"> PAGEREF _Toc414223635 \h </w:instrText>
        </w:r>
        <w:r w:rsidR="00A80296">
          <w:rPr>
            <w:noProof/>
            <w:webHidden/>
          </w:rPr>
        </w:r>
        <w:r w:rsidR="00A80296">
          <w:rPr>
            <w:noProof/>
            <w:webHidden/>
          </w:rPr>
          <w:fldChar w:fldCharType="separate"/>
        </w:r>
        <w:r w:rsidR="00A80296">
          <w:rPr>
            <w:noProof/>
            <w:webHidden/>
          </w:rPr>
          <w:t>74</w:t>
        </w:r>
        <w:r w:rsidR="00A80296">
          <w:rPr>
            <w:noProof/>
            <w:webHidden/>
          </w:rPr>
          <w:fldChar w:fldCharType="end"/>
        </w:r>
      </w:hyperlink>
    </w:p>
    <w:p w14:paraId="14B9DA1C" w14:textId="77777777" w:rsidR="00A80296" w:rsidRDefault="00FD332B">
      <w:pPr>
        <w:pStyle w:val="TOC2"/>
        <w:rPr>
          <w:rFonts w:asciiTheme="minorHAnsi" w:eastAsiaTheme="minorEastAsia" w:hAnsiTheme="minorHAnsi" w:cstheme="minorBidi"/>
          <w:noProof/>
          <w:sz w:val="22"/>
          <w:lang w:eastAsia="pt-BR"/>
        </w:rPr>
      </w:pPr>
      <w:hyperlink w:anchor="_Toc414223636" w:history="1">
        <w:r w:rsidR="00A80296" w:rsidRPr="00CF6379">
          <w:rPr>
            <w:rStyle w:val="Hyperlink"/>
            <w:noProof/>
            <w:lang w:val="en-US"/>
          </w:rPr>
          <w:t>5.2 Limitations</w:t>
        </w:r>
        <w:r w:rsidR="00A80296">
          <w:rPr>
            <w:noProof/>
            <w:webHidden/>
          </w:rPr>
          <w:tab/>
        </w:r>
        <w:r w:rsidR="00A80296">
          <w:rPr>
            <w:noProof/>
            <w:webHidden/>
          </w:rPr>
          <w:fldChar w:fldCharType="begin"/>
        </w:r>
        <w:r w:rsidR="00A80296">
          <w:rPr>
            <w:noProof/>
            <w:webHidden/>
          </w:rPr>
          <w:instrText xml:space="preserve"> PAGEREF _Toc414223636 \h </w:instrText>
        </w:r>
        <w:r w:rsidR="00A80296">
          <w:rPr>
            <w:noProof/>
            <w:webHidden/>
          </w:rPr>
        </w:r>
        <w:r w:rsidR="00A80296">
          <w:rPr>
            <w:noProof/>
            <w:webHidden/>
          </w:rPr>
          <w:fldChar w:fldCharType="separate"/>
        </w:r>
        <w:r w:rsidR="00A80296">
          <w:rPr>
            <w:noProof/>
            <w:webHidden/>
          </w:rPr>
          <w:t>74</w:t>
        </w:r>
        <w:r w:rsidR="00A80296">
          <w:rPr>
            <w:noProof/>
            <w:webHidden/>
          </w:rPr>
          <w:fldChar w:fldCharType="end"/>
        </w:r>
      </w:hyperlink>
    </w:p>
    <w:p w14:paraId="38F1273C" w14:textId="77777777" w:rsidR="00A80296" w:rsidRDefault="00FD332B">
      <w:pPr>
        <w:pStyle w:val="TOC2"/>
        <w:rPr>
          <w:rFonts w:asciiTheme="minorHAnsi" w:eastAsiaTheme="minorEastAsia" w:hAnsiTheme="minorHAnsi" w:cstheme="minorBidi"/>
          <w:noProof/>
          <w:sz w:val="22"/>
          <w:lang w:eastAsia="pt-BR"/>
        </w:rPr>
      </w:pPr>
      <w:hyperlink w:anchor="_Toc414223637" w:history="1">
        <w:r w:rsidR="00A80296" w:rsidRPr="00CF6379">
          <w:rPr>
            <w:rStyle w:val="Hyperlink"/>
            <w:noProof/>
            <w:lang w:val="en-US"/>
          </w:rPr>
          <w:t>5.3 Future work</w:t>
        </w:r>
        <w:r w:rsidR="00A80296">
          <w:rPr>
            <w:noProof/>
            <w:webHidden/>
          </w:rPr>
          <w:tab/>
        </w:r>
        <w:r w:rsidR="00A80296">
          <w:rPr>
            <w:noProof/>
            <w:webHidden/>
          </w:rPr>
          <w:fldChar w:fldCharType="begin"/>
        </w:r>
        <w:r w:rsidR="00A80296">
          <w:rPr>
            <w:noProof/>
            <w:webHidden/>
          </w:rPr>
          <w:instrText xml:space="preserve"> PAGEREF _Toc414223637 \h </w:instrText>
        </w:r>
        <w:r w:rsidR="00A80296">
          <w:rPr>
            <w:noProof/>
            <w:webHidden/>
          </w:rPr>
        </w:r>
        <w:r w:rsidR="00A80296">
          <w:rPr>
            <w:noProof/>
            <w:webHidden/>
          </w:rPr>
          <w:fldChar w:fldCharType="separate"/>
        </w:r>
        <w:r w:rsidR="00A80296">
          <w:rPr>
            <w:noProof/>
            <w:webHidden/>
          </w:rPr>
          <w:t>76</w:t>
        </w:r>
        <w:r w:rsidR="00A80296">
          <w:rPr>
            <w:noProof/>
            <w:webHidden/>
          </w:rPr>
          <w:fldChar w:fldCharType="end"/>
        </w:r>
      </w:hyperlink>
    </w:p>
    <w:p w14:paraId="167AF214" w14:textId="77777777" w:rsidR="00A80296" w:rsidRDefault="00FD332B">
      <w:pPr>
        <w:pStyle w:val="TOC1"/>
        <w:tabs>
          <w:tab w:val="right" w:leader="dot" w:pos="9062"/>
        </w:tabs>
        <w:rPr>
          <w:rFonts w:asciiTheme="minorHAnsi" w:eastAsiaTheme="minorEastAsia" w:hAnsiTheme="minorHAnsi" w:cstheme="minorBidi"/>
          <w:noProof/>
          <w:sz w:val="22"/>
          <w:lang w:eastAsia="pt-BR"/>
        </w:rPr>
      </w:pPr>
      <w:hyperlink w:anchor="_Toc414223638" w:history="1">
        <w:r w:rsidR="00A80296" w:rsidRPr="00CF6379">
          <w:rPr>
            <w:rStyle w:val="Hyperlink"/>
            <w:noProof/>
          </w:rPr>
          <w:t>Bibliography</w:t>
        </w:r>
        <w:r w:rsidR="00A80296">
          <w:rPr>
            <w:noProof/>
            <w:webHidden/>
          </w:rPr>
          <w:tab/>
        </w:r>
        <w:r w:rsidR="00A80296">
          <w:rPr>
            <w:noProof/>
            <w:webHidden/>
          </w:rPr>
          <w:fldChar w:fldCharType="begin"/>
        </w:r>
        <w:r w:rsidR="00A80296">
          <w:rPr>
            <w:noProof/>
            <w:webHidden/>
          </w:rPr>
          <w:instrText xml:space="preserve"> PAGEREF _Toc414223638 \h </w:instrText>
        </w:r>
        <w:r w:rsidR="00A80296">
          <w:rPr>
            <w:noProof/>
            <w:webHidden/>
          </w:rPr>
        </w:r>
        <w:r w:rsidR="00A80296">
          <w:rPr>
            <w:noProof/>
            <w:webHidden/>
          </w:rPr>
          <w:fldChar w:fldCharType="separate"/>
        </w:r>
        <w:r w:rsidR="00A80296">
          <w:rPr>
            <w:noProof/>
            <w:webHidden/>
          </w:rPr>
          <w:t>78</w:t>
        </w:r>
        <w:r w:rsidR="00A80296">
          <w:rPr>
            <w:noProof/>
            <w:webHidden/>
          </w:rPr>
          <w:fldChar w:fldCharType="end"/>
        </w:r>
      </w:hyperlink>
    </w:p>
    <w:p w14:paraId="24900C8B" w14:textId="77777777" w:rsidR="002B1075" w:rsidRPr="002B1075" w:rsidRDefault="002B1075" w:rsidP="002B1075">
      <w:pPr>
        <w:rPr>
          <w:lang w:val="en-US"/>
        </w:rPr>
      </w:pPr>
      <w:r>
        <w:rPr>
          <w:lang w:val="en-US"/>
        </w:rPr>
        <w:fldChar w:fldCharType="end"/>
      </w:r>
    </w:p>
    <w:p w14:paraId="106D2792" w14:textId="3EB0ED65" w:rsidR="00142A8A" w:rsidRPr="005656D8" w:rsidRDefault="00142A8A" w:rsidP="00D3439D">
      <w:pPr>
        <w:ind w:firstLine="0"/>
        <w:rPr>
          <w:lang w:val="en-US"/>
        </w:rPr>
        <w:sectPr w:rsidR="00142A8A" w:rsidRPr="005656D8" w:rsidSect="009E3800">
          <w:headerReference w:type="even" r:id="rId10"/>
          <w:headerReference w:type="default" r:id="rId11"/>
          <w:pgSz w:w="11907" w:h="16839" w:code="9"/>
          <w:pgMar w:top="1701" w:right="1134" w:bottom="1134" w:left="1701" w:header="709" w:footer="709" w:gutter="0"/>
          <w:cols w:space="708"/>
          <w:docGrid w:linePitch="360"/>
        </w:sectPr>
      </w:pPr>
    </w:p>
    <w:p w14:paraId="4693C73B" w14:textId="77777777" w:rsidR="00F91289" w:rsidRPr="005656D8" w:rsidRDefault="007372F3" w:rsidP="00AB2F05">
      <w:pPr>
        <w:pStyle w:val="Heading1"/>
      </w:pPr>
      <w:bookmarkStart w:id="3" w:name="_Ref393357844"/>
      <w:bookmarkStart w:id="4" w:name="_Ref393358219"/>
      <w:bookmarkStart w:id="5" w:name="_Ref393358465"/>
      <w:bookmarkStart w:id="6" w:name="_Ref393358534"/>
      <w:bookmarkStart w:id="7" w:name="_Ref393359185"/>
      <w:bookmarkStart w:id="8" w:name="_Toc412126093"/>
      <w:r w:rsidRPr="005656D8">
        <w:t xml:space="preserve">– </w:t>
      </w:r>
      <w:r w:rsidR="00DA0579" w:rsidRPr="005656D8">
        <w:t>I</w:t>
      </w:r>
      <w:r w:rsidR="00593F6D" w:rsidRPr="005656D8">
        <w:t>ntroduction</w:t>
      </w:r>
      <w:bookmarkEnd w:id="3"/>
      <w:bookmarkEnd w:id="4"/>
      <w:bookmarkEnd w:id="5"/>
      <w:bookmarkEnd w:id="6"/>
      <w:bookmarkEnd w:id="7"/>
      <w:bookmarkEnd w:id="8"/>
    </w:p>
    <w:p w14:paraId="2E4F0F4E" w14:textId="77777777" w:rsidR="00FF7707" w:rsidRPr="007C3F08" w:rsidRDefault="00FF7707" w:rsidP="00FF7707">
      <w:pPr>
        <w:pStyle w:val="Heading2"/>
        <w:rPr>
          <w:lang w:val="en-US"/>
        </w:rPr>
      </w:pPr>
      <w:bookmarkStart w:id="9" w:name="_Toc406785190"/>
      <w:bookmarkStart w:id="10" w:name="_Ref409363176"/>
      <w:bookmarkStart w:id="11" w:name="_Ref409412864"/>
      <w:bookmarkStart w:id="12" w:name="_Toc412126094"/>
      <w:bookmarkStart w:id="13" w:name="_Toc414223599"/>
      <w:r w:rsidRPr="007C3F08">
        <w:rPr>
          <w:lang w:val="en-US"/>
        </w:rPr>
        <w:t>Motivation</w:t>
      </w:r>
      <w:bookmarkEnd w:id="9"/>
      <w:bookmarkEnd w:id="10"/>
      <w:bookmarkEnd w:id="11"/>
      <w:bookmarkEnd w:id="12"/>
      <w:bookmarkEnd w:id="13"/>
    </w:p>
    <w:p w14:paraId="2A0AFA41" w14:textId="77777777" w:rsidR="00FF7707" w:rsidRPr="0086347E" w:rsidRDefault="00FF7707" w:rsidP="00FF7707">
      <w:pPr>
        <w:rPr>
          <w:lang w:val="en-US"/>
        </w:rPr>
      </w:pPr>
      <w:r w:rsidRPr="00F1211A">
        <w:rPr>
          <w:lang w:val="en-US"/>
        </w:rPr>
        <w:t>Version Control Systems (VCS) date back to the 70s</w:t>
      </w:r>
      <w:r w:rsidRPr="0086347E">
        <w:rPr>
          <w:lang w:val="en-US"/>
        </w:rPr>
        <w:t xml:space="preserve">, when </w:t>
      </w:r>
      <w:r w:rsidR="004211E3" w:rsidRPr="00071773">
        <w:rPr>
          <w:lang w:val="en-US"/>
        </w:rPr>
        <w:t>Source Code Control System (</w:t>
      </w:r>
      <w:r w:rsidRPr="00071773">
        <w:rPr>
          <w:lang w:val="en-US"/>
        </w:rPr>
        <w:t>SCCS</w:t>
      </w:r>
      <w:r w:rsidR="004211E3" w:rsidRPr="00717F71">
        <w:rPr>
          <w:lang w:val="en-US"/>
        </w:rPr>
        <w:t>)</w:t>
      </w:r>
      <w:r w:rsidRPr="0021209D">
        <w:rPr>
          <w:lang w:val="en-US"/>
        </w:rPr>
        <w:t xml:space="preserve"> emerged </w:t>
      </w:r>
      <w:r w:rsidRPr="005656D8">
        <w:rPr>
          <w:lang w:val="en-US"/>
        </w:rPr>
        <w:fldChar w:fldCharType="begin"/>
      </w:r>
      <w:r w:rsidRPr="009A2C5C">
        <w:rPr>
          <w:lang w:val="en-US"/>
        </w:rPr>
        <w:instrText xml:space="preserve"> ADDIN ZOTERO_ITEM {"citationID":"csvvqbll4","properties":{"formattedCitation":"(ROCHKIND, 1975)","plainCitation":"(ROCHKIND, 1975)"},"citationItems":[{"id":1072,"uris":["http://zotero.org/users/892576/items/7J2JEB2X"],"uri":["http://zotero.org/users/892576/items/7J2JEB2X"]}]} </w:instrText>
      </w:r>
      <w:r w:rsidRPr="005656D8">
        <w:rPr>
          <w:lang w:val="en-US"/>
        </w:rPr>
        <w:fldChar w:fldCharType="separate"/>
      </w:r>
      <w:r w:rsidRPr="005656D8">
        <w:rPr>
          <w:lang w:val="en-US"/>
        </w:rPr>
        <w:t>(ROCHKIND, 1975)</w:t>
      </w:r>
      <w:r w:rsidRPr="005656D8">
        <w:rPr>
          <w:lang w:val="en-US"/>
        </w:rPr>
        <w:fldChar w:fldCharType="end"/>
      </w:r>
      <w:r w:rsidRPr="005656D8">
        <w:rPr>
          <w:lang w:val="en-US"/>
        </w:rPr>
        <w:t xml:space="preserve">. Their primary purpose is to keep software development under control </w:t>
      </w:r>
      <w:r w:rsidRPr="005656D8">
        <w:rPr>
          <w:lang w:val="en-US"/>
        </w:rPr>
        <w:fldChar w:fldCharType="begin"/>
      </w:r>
      <w:r w:rsidRPr="009A2C5C">
        <w:rPr>
          <w:lang w:val="en-US"/>
        </w:rPr>
        <w:instrText xml:space="preserve"> ADDIN ZOTERO_ITEM {"citationID":"t0hm6j5ns","properties":{"formattedCitation":"(ESTUBLIER, 2000)","plainCitation":"(ESTUBLIER, 2000)"},"citationItems":[{"id":1168,"uris":["http://zotero.org/users/892576/items/QWIBJUD8"],"uri":["http://zotero.org/users/892576/items/QWIBJUD8"]}]} </w:instrText>
      </w:r>
      <w:r w:rsidRPr="005656D8">
        <w:rPr>
          <w:lang w:val="en-US"/>
        </w:rPr>
        <w:fldChar w:fldCharType="separate"/>
      </w:r>
      <w:r w:rsidRPr="005656D8">
        <w:rPr>
          <w:lang w:val="en-US"/>
        </w:rPr>
        <w:t>(ESTUBLIER, 2000)</w:t>
      </w:r>
      <w:r w:rsidRPr="005656D8">
        <w:rPr>
          <w:lang w:val="en-US"/>
        </w:rPr>
        <w:fldChar w:fldCharType="end"/>
      </w:r>
      <w:r w:rsidRPr="005656D8">
        <w:rPr>
          <w:lang w:val="en-US"/>
        </w:rPr>
        <w:t>. Along these 40 years, VCSs evolved from a centralized repository with local access, as in SC</w:t>
      </w:r>
      <w:r w:rsidRPr="007C3F08">
        <w:rPr>
          <w:lang w:val="en-US"/>
        </w:rPr>
        <w:t>CS and R</w:t>
      </w:r>
      <w:r w:rsidR="004211E3" w:rsidRPr="007C3F08">
        <w:rPr>
          <w:lang w:val="en-US"/>
        </w:rPr>
        <w:t xml:space="preserve">evision </w:t>
      </w:r>
      <w:r w:rsidRPr="007C3F08">
        <w:rPr>
          <w:lang w:val="en-US"/>
        </w:rPr>
        <w:t>C</w:t>
      </w:r>
      <w:r w:rsidR="004211E3" w:rsidRPr="007C3F08">
        <w:rPr>
          <w:lang w:val="en-US"/>
        </w:rPr>
        <w:t xml:space="preserve">ontrol </w:t>
      </w:r>
      <w:r w:rsidRPr="003D5EBD">
        <w:rPr>
          <w:lang w:val="en-US"/>
        </w:rPr>
        <w:t>S</w:t>
      </w:r>
      <w:r w:rsidR="004211E3" w:rsidRPr="00F1211A">
        <w:rPr>
          <w:lang w:val="en-US"/>
        </w:rPr>
        <w:t>ystem (RCS)</w:t>
      </w:r>
      <w:r w:rsidRPr="0086347E">
        <w:rPr>
          <w:lang w:val="en-US"/>
        </w:rPr>
        <w:t xml:space="preserve"> </w:t>
      </w:r>
      <w:r w:rsidRPr="005656D8">
        <w:rPr>
          <w:lang w:val="en-US"/>
        </w:rPr>
        <w:fldChar w:fldCharType="begin"/>
      </w:r>
      <w:r w:rsidRPr="009A2C5C">
        <w:rPr>
          <w:lang w:val="en-US"/>
        </w:rPr>
        <w:instrText xml:space="preserve"> ADDIN ZOTERO_ITEM {"citationID":"5q6vjouk8","properties":{"formattedCitation":"(TICHY, 1985)","plainCitation":"(TICHY, 1985)"},"citationItems":[{"id":1048,"uris":["http://zotero.org/users/892576/items/2SDBWSSA"],"uri":["http://zotero.org/users/892576/items/2SDBWSSA"]}]} </w:instrText>
      </w:r>
      <w:r w:rsidRPr="005656D8">
        <w:rPr>
          <w:lang w:val="en-US"/>
        </w:rPr>
        <w:fldChar w:fldCharType="separate"/>
      </w:r>
      <w:r w:rsidRPr="005656D8">
        <w:rPr>
          <w:lang w:val="en-US"/>
        </w:rPr>
        <w:t>(TICHY, 1985)</w:t>
      </w:r>
      <w:r w:rsidRPr="005656D8">
        <w:rPr>
          <w:lang w:val="en-US"/>
        </w:rPr>
        <w:fldChar w:fldCharType="end"/>
      </w:r>
      <w:r w:rsidRPr="005656D8">
        <w:rPr>
          <w:lang w:val="en-US"/>
        </w:rPr>
        <w:t xml:space="preserve">, to a client-server approach, as in CVS </w:t>
      </w:r>
      <w:r w:rsidRPr="005656D8">
        <w:rPr>
          <w:lang w:val="en-US"/>
        </w:rPr>
        <w:fldChar w:fldCharType="begin"/>
      </w:r>
      <w:r w:rsidRPr="009A2C5C">
        <w:rPr>
          <w:lang w:val="en-US"/>
        </w:rPr>
        <w:instrText xml:space="preserve"> ADDIN ZOTERO_ITEM {"citationID":"1l455pjptj","properties":{"formattedCitation":"(CEDERQVIST, 2005)","plainCitation":"(CEDERQVIST, 2005)"},"citationItems":[{"id":1113,"uris":["http://zotero.org/users/892576/items/FJFVGJIM"],"uri":["http://zotero.org/users/892576/items/FJFVGJIM"]}]} </w:instrText>
      </w:r>
      <w:r w:rsidRPr="005656D8">
        <w:rPr>
          <w:lang w:val="en-US"/>
        </w:rPr>
        <w:fldChar w:fldCharType="separate"/>
      </w:r>
      <w:r w:rsidRPr="005656D8">
        <w:rPr>
          <w:lang w:val="en-US"/>
        </w:rPr>
        <w:t>(CEDERQVIST, 2005)</w:t>
      </w:r>
      <w:r w:rsidRPr="005656D8">
        <w:rPr>
          <w:lang w:val="en-US"/>
        </w:rPr>
        <w:fldChar w:fldCharType="end"/>
      </w:r>
      <w:r w:rsidRPr="005656D8">
        <w:rPr>
          <w:lang w:val="en-US"/>
        </w:rPr>
        <w:t xml:space="preserve"> and Subversion </w:t>
      </w:r>
      <w:r w:rsidRPr="005656D8">
        <w:rPr>
          <w:lang w:val="en-US"/>
        </w:rPr>
        <w:fldChar w:fldCharType="begin"/>
      </w:r>
      <w:r w:rsidRPr="009A2C5C">
        <w:rPr>
          <w:lang w:val="en-US"/>
        </w:rPr>
        <w:instrText xml:space="preserve"> ADDIN ZOTERO_ITEM {"citationID":"h5tvv71e5","properties":{"formattedCitation":"{\\rtf (COLLINS-SUSSMAN \\i et al.\\i0{}, 2011)}","plainCitation":"(COLLINS-SUSSMAN et al., 2011)"},"citationItems":[{"id":1172,"uris":["http://zotero.org/users/892576/items/RJ3RJR85"],"uri":["http://zotero.org/users/892576/items/RJ3RJR85"]}]} </w:instrText>
      </w:r>
      <w:r w:rsidRPr="005656D8">
        <w:rPr>
          <w:lang w:val="en-US"/>
        </w:rPr>
        <w:fldChar w:fldCharType="separate"/>
      </w:r>
      <w:r w:rsidRPr="005656D8">
        <w:rPr>
          <w:szCs w:val="24"/>
          <w:lang w:val="en-US"/>
        </w:rPr>
        <w:t xml:space="preserve">(COLLINS-SUSSMAN </w:t>
      </w:r>
      <w:r w:rsidRPr="005656D8">
        <w:rPr>
          <w:i/>
          <w:iCs/>
          <w:szCs w:val="24"/>
          <w:lang w:val="en-US"/>
        </w:rPr>
        <w:t>et al.</w:t>
      </w:r>
      <w:r w:rsidRPr="005656D8">
        <w:rPr>
          <w:szCs w:val="24"/>
          <w:lang w:val="en-US"/>
        </w:rPr>
        <w:t>, 2011)</w:t>
      </w:r>
      <w:r w:rsidRPr="005656D8">
        <w:rPr>
          <w:lang w:val="en-US"/>
        </w:rPr>
        <w:fldChar w:fldCharType="end"/>
      </w:r>
      <w:r w:rsidRPr="005656D8">
        <w:rPr>
          <w:lang w:val="en-US"/>
        </w:rPr>
        <w:t xml:space="preserve">. More recently, distributed VCSs (DVCS) arose, allowing clones of the entire repository in different locations, as in Git </w:t>
      </w:r>
      <w:r w:rsidRPr="005656D8">
        <w:rPr>
          <w:lang w:val="en-US"/>
        </w:rPr>
        <w:fldChar w:fldCharType="begin"/>
      </w:r>
      <w:r w:rsidRPr="009A2C5C">
        <w:rPr>
          <w:lang w:val="en-US"/>
        </w:rPr>
        <w:instrText xml:space="preserve"> ADDIN ZOTERO_ITEM {"citationID":"ca819prn4","properties":{"formattedCitation":"(CHACON, 2009)","plainCitation":"(CHACON, 2009)"},"citationItems":[{"id":1197,"uris":["http://zotero.org/users/892576/items/V63444BV"],"uri":["http://zotero.org/users/892576/items/V63444BV"]}]} </w:instrText>
      </w:r>
      <w:r w:rsidRPr="005656D8">
        <w:rPr>
          <w:lang w:val="en-US"/>
        </w:rPr>
        <w:fldChar w:fldCharType="separate"/>
      </w:r>
      <w:r w:rsidRPr="005656D8">
        <w:rPr>
          <w:lang w:val="en-US"/>
        </w:rPr>
        <w:t>(CHACON, 2009)</w:t>
      </w:r>
      <w:r w:rsidRPr="005656D8">
        <w:rPr>
          <w:lang w:val="en-US"/>
        </w:rPr>
        <w:fldChar w:fldCharType="end"/>
      </w:r>
      <w:r w:rsidRPr="005656D8">
        <w:rPr>
          <w:lang w:val="en-US"/>
        </w:rPr>
        <w:t xml:space="preserve"> and Mercurial </w:t>
      </w:r>
      <w:r w:rsidRPr="005656D8">
        <w:rPr>
          <w:szCs w:val="24"/>
          <w:lang w:val="en-US"/>
        </w:rPr>
        <w:fldChar w:fldCharType="begin"/>
      </w:r>
      <w:r w:rsidRPr="009A2C5C">
        <w:rPr>
          <w:szCs w:val="24"/>
          <w:lang w:val="en-US"/>
        </w:rPr>
        <w:instrText xml:space="preserve"> ADDIN ZOTERO_ITEM {"citationID":"19ar543d15","properties":{"formattedCitation":"{\\rtf (O\\uc0\\u8217{}SULLIVAN, 2009b)}","plainCitation":"(O’SULLIVAN, 2009b)"},"citationItems":[{"id":1149,"uris":["http://zotero.org/users/892576/items/MIWZSQG5"],"uri":["http://zotero.org/users/892576/items/MIWZSQG5"]}]} </w:instrText>
      </w:r>
      <w:r w:rsidRPr="005656D8">
        <w:rPr>
          <w:szCs w:val="24"/>
          <w:lang w:val="en-US"/>
        </w:rPr>
        <w:fldChar w:fldCharType="separate"/>
      </w:r>
      <w:r w:rsidRPr="005656D8">
        <w:rPr>
          <w:szCs w:val="24"/>
          <w:lang w:val="en-US"/>
        </w:rPr>
        <w:t>(O’SULLIVAN, 2009b)</w:t>
      </w:r>
      <w:r w:rsidRPr="005656D8">
        <w:rPr>
          <w:szCs w:val="24"/>
          <w:lang w:val="en-US"/>
        </w:rPr>
        <w:fldChar w:fldCharType="end"/>
      </w:r>
      <w:r w:rsidRPr="005656D8">
        <w:rPr>
          <w:szCs w:val="24"/>
          <w:lang w:val="en-US"/>
        </w:rPr>
        <w:t xml:space="preserve">. According to a survey conducted among the Eclipse community </w:t>
      </w:r>
      <w:r w:rsidRPr="005656D8">
        <w:rPr>
          <w:szCs w:val="24"/>
          <w:lang w:val="en-US"/>
        </w:rPr>
        <w:fldChar w:fldCharType="begin"/>
      </w:r>
      <w:r w:rsidRPr="009A2C5C">
        <w:rPr>
          <w:szCs w:val="24"/>
          <w:lang w:val="en-US"/>
        </w:rPr>
        <w:instrText xml:space="preserve"> ADDIN ZOTERO_ITEM {"citationID":"orrtl3h76","properties":{"formattedCitation":"(ECLIPSE FOUNDATION, 2013)","plainCitation":"(ECLIPSE FOUNDATION, 2013)"},"citationItems":[{"id":2257,"uris":["http://zotero.org/users/892576/items/NH37NWN3"],"uri":["http://zotero.org/users/892576/items/NH37NWN3"]}]} </w:instrText>
      </w:r>
      <w:r w:rsidRPr="005656D8">
        <w:rPr>
          <w:szCs w:val="24"/>
          <w:lang w:val="en-US"/>
        </w:rPr>
        <w:fldChar w:fldCharType="separate"/>
      </w:r>
      <w:r w:rsidRPr="005656D8">
        <w:rPr>
          <w:lang w:val="en-US"/>
        </w:rPr>
        <w:t>(ECLIPSE FOUNDATION, 2013)</w:t>
      </w:r>
      <w:r w:rsidRPr="005656D8">
        <w:rPr>
          <w:szCs w:val="24"/>
          <w:lang w:val="en-US"/>
        </w:rPr>
        <w:fldChar w:fldCharType="end"/>
      </w:r>
      <w:r w:rsidRPr="005656D8">
        <w:rPr>
          <w:szCs w:val="24"/>
          <w:lang w:val="en-US"/>
        </w:rPr>
        <w:t xml:space="preserve">, </w:t>
      </w:r>
      <w:r w:rsidRPr="005656D8">
        <w:rPr>
          <w:lang w:val="en-US"/>
        </w:rPr>
        <w:t>Git and Github combined usage increased from 6.8% to 36.3% betwee</w:t>
      </w:r>
      <w:r w:rsidRPr="007C3F08">
        <w:rPr>
          <w:lang w:val="en-US"/>
        </w:rPr>
        <w:t>n 2010 and 2013 (a growth greater than 600%). During this same period, Subversion and CVS combined usage decreased from 7</w:t>
      </w:r>
      <w:r w:rsidRPr="00F1211A">
        <w:rPr>
          <w:lang w:val="en-US"/>
        </w:rPr>
        <w:t>1% in 2010 to 42.3% in 2013. This clearly shows momentum and a strong tendency in the adoption of DVCSs among the open source communit</w:t>
      </w:r>
      <w:r w:rsidRPr="0086347E">
        <w:rPr>
          <w:lang w:val="en-US"/>
        </w:rPr>
        <w:t>y.</w:t>
      </w:r>
    </w:p>
    <w:p w14:paraId="022F5E11" w14:textId="77777777" w:rsidR="00FF7707" w:rsidRPr="00F1211A" w:rsidRDefault="00FF7707" w:rsidP="00FF7707">
      <w:pPr>
        <w:rPr>
          <w:lang w:val="en-US"/>
        </w:rPr>
      </w:pPr>
      <w:r w:rsidRPr="00071773">
        <w:rPr>
          <w:lang w:val="en-US"/>
        </w:rPr>
        <w:t xml:space="preserve">Besides these changes from local to client-server and then to </w:t>
      </w:r>
      <w:r w:rsidR="00271557" w:rsidRPr="00071773">
        <w:rPr>
          <w:lang w:val="en-US"/>
        </w:rPr>
        <w:t xml:space="preserve">a </w:t>
      </w:r>
      <w:r w:rsidRPr="00717F71">
        <w:rPr>
          <w:lang w:val="en-US"/>
        </w:rPr>
        <w:t xml:space="preserve">distributed architecture, the concurrency control policy adopted by VCSs changed from lock-based (pessimistic) to branch-based (optimistic). According </w:t>
      </w:r>
      <w:r w:rsidR="001E249A" w:rsidRPr="0021209D">
        <w:rPr>
          <w:lang w:val="en-US"/>
        </w:rPr>
        <w:t>to</w:t>
      </w:r>
      <w:r w:rsidRPr="0021209D">
        <w:rPr>
          <w:lang w:val="en-US"/>
        </w:rPr>
        <w:t xml:space="preserve"> Walrad and Strom </w:t>
      </w:r>
      <w:r w:rsidRPr="005656D8">
        <w:rPr>
          <w:lang w:val="en-US"/>
        </w:rPr>
        <w:fldChar w:fldCharType="begin"/>
      </w:r>
      <w:r w:rsidR="00A03124" w:rsidRPr="009A2C5C">
        <w:rPr>
          <w:lang w:val="en-US"/>
        </w:rPr>
        <w:instrText xml:space="preserve"> ADDIN ZOTERO_ITEM {"citationID":"r01aLeBM","properties":{"formattedCitation":"(2002)","plainCitation":"(2002)"},"citationItems":[{"id":1099,"uris":["http://zotero.org/users/892576/items/CXTDDJDT"],"uri":["http://zotero.org/users/892576/items/CXTDDJDT"],"suppress-author":true}]} </w:instrText>
      </w:r>
      <w:r w:rsidRPr="005656D8">
        <w:rPr>
          <w:lang w:val="en-US"/>
        </w:rPr>
        <w:fldChar w:fldCharType="separate"/>
      </w:r>
      <w:r w:rsidR="00A03124" w:rsidRPr="005656D8">
        <w:rPr>
          <w:lang w:val="en-US"/>
        </w:rPr>
        <w:t>(2002)</w:t>
      </w:r>
      <w:r w:rsidRPr="005656D8">
        <w:rPr>
          <w:lang w:val="en-US"/>
        </w:rPr>
        <w:fldChar w:fldCharType="end"/>
      </w:r>
      <w:r w:rsidRPr="005656D8">
        <w:rPr>
          <w:lang w:val="en-US"/>
        </w:rPr>
        <w:t>, creating branches in VCSs is essential to software development because it enables concurrent development, allowing the maintenance of different versions of a system</w:t>
      </w:r>
      <w:r w:rsidRPr="007C3F08">
        <w:rPr>
          <w:lang w:val="en-US"/>
        </w:rPr>
        <w:t xml:space="preserve"> in parallel, the customization to different platforms and to different cust</w:t>
      </w:r>
      <w:r w:rsidRPr="00F1211A">
        <w:rPr>
          <w:lang w:val="en-US"/>
        </w:rPr>
        <w:t xml:space="preserve">omers, among other features that are expected by current software development teams. DVCS include better support </w:t>
      </w:r>
      <w:r w:rsidR="001E249A" w:rsidRPr="0086347E">
        <w:rPr>
          <w:lang w:val="en-US"/>
        </w:rPr>
        <w:t>for</w:t>
      </w:r>
      <w:r w:rsidRPr="00071773">
        <w:rPr>
          <w:lang w:val="en-US"/>
        </w:rPr>
        <w:t xml:space="preserve"> work</w:t>
      </w:r>
      <w:r w:rsidR="001E249A" w:rsidRPr="00071773">
        <w:rPr>
          <w:lang w:val="en-US"/>
        </w:rPr>
        <w:t>ing</w:t>
      </w:r>
      <w:r w:rsidRPr="00717F71">
        <w:rPr>
          <w:lang w:val="en-US"/>
        </w:rPr>
        <w:t xml:space="preserve"> with branches </w:t>
      </w:r>
      <w:r w:rsidRPr="005656D8">
        <w:rPr>
          <w:lang w:val="en-US"/>
        </w:rPr>
        <w:fldChar w:fldCharType="begin"/>
      </w:r>
      <w:r w:rsidRPr="009A2C5C">
        <w:rPr>
          <w:lang w:val="en-US"/>
        </w:rPr>
        <w:instrText xml:space="preserve"> ADDIN ZOTERO_ITEM {"citationID":"oer7qhtqf","properties":{"formattedCitation":"{\\rtf (O\\uc0\\u8217{}SULLIVAN, 2009a)}","plainCitation":"(O’SULLIVAN, 2009a)"},"citationItems":[{"id":1056,"uris":["http://zotero.org/users/892576/items/4S8EIMRV"],"uri":["http://zotero.org/users/892576/items/4S8EIMRV"]}]} </w:instrText>
      </w:r>
      <w:r w:rsidRPr="005656D8">
        <w:rPr>
          <w:lang w:val="en-US"/>
        </w:rPr>
        <w:fldChar w:fldCharType="separate"/>
      </w:r>
      <w:r w:rsidRPr="005656D8">
        <w:rPr>
          <w:szCs w:val="24"/>
          <w:lang w:val="en-US"/>
        </w:rPr>
        <w:t>(O’SULLIVAN, 2009a)</w:t>
      </w:r>
      <w:r w:rsidRPr="005656D8">
        <w:rPr>
          <w:lang w:val="en-US"/>
        </w:rPr>
        <w:fldChar w:fldCharType="end"/>
      </w:r>
      <w:r w:rsidRPr="005656D8">
        <w:rPr>
          <w:lang w:val="en-US"/>
        </w:rPr>
        <w:t xml:space="preserve">, turning the branch creation into a recurring pattern, no matter if this creation is explicitly </w:t>
      </w:r>
      <w:r w:rsidRPr="007C3F08">
        <w:rPr>
          <w:lang w:val="en-US"/>
        </w:rPr>
        <w:t>done by executing a “</w:t>
      </w:r>
      <w:r w:rsidRPr="007C3F08">
        <w:rPr>
          <w:i/>
          <w:lang w:val="en-US"/>
        </w:rPr>
        <w:t>branch</w:t>
      </w:r>
      <w:r w:rsidRPr="003D5EBD">
        <w:rPr>
          <w:lang w:val="en-US"/>
        </w:rPr>
        <w:t xml:space="preserve">” command or implicitly when a repository is cloned. All these branches, whether explicit or not, will eventually be reintegrated by means of merge operations, reflecting to the </w:t>
      </w:r>
      <w:r w:rsidRPr="00F1211A">
        <w:rPr>
          <w:lang w:val="en-US"/>
        </w:rPr>
        <w:t>main development line the changes made.</w:t>
      </w:r>
    </w:p>
    <w:p w14:paraId="6E386C78" w14:textId="77777777" w:rsidR="00C67124" w:rsidRPr="00CC3C90" w:rsidRDefault="00C67124" w:rsidP="00FF7707">
      <w:pPr>
        <w:rPr>
          <w:lang w:val="en-US"/>
        </w:rPr>
      </w:pPr>
      <w:r w:rsidRPr="0086347E">
        <w:rPr>
          <w:lang w:val="en-US"/>
        </w:rPr>
        <w:t xml:space="preserve">DVCS usage typically follows a </w:t>
      </w:r>
      <w:r w:rsidRPr="00071773">
        <w:rPr>
          <w:i/>
          <w:lang w:val="en-US"/>
        </w:rPr>
        <w:t>push/pull</w:t>
      </w:r>
      <w:r w:rsidRPr="00071773">
        <w:rPr>
          <w:lang w:val="en-US"/>
        </w:rPr>
        <w:t xml:space="preserve"> model</w:t>
      </w:r>
      <w:r w:rsidR="005477BA" w:rsidRPr="00717F71">
        <w:rPr>
          <w:lang w:val="en-US"/>
        </w:rPr>
        <w:t xml:space="preserve"> (more details in Section </w:t>
      </w:r>
      <w:r w:rsidR="005477BA" w:rsidRPr="005656D8">
        <w:rPr>
          <w:lang w:val="en-US"/>
        </w:rPr>
        <w:fldChar w:fldCharType="begin"/>
      </w:r>
      <w:r w:rsidR="005477BA" w:rsidRPr="009A2C5C">
        <w:rPr>
          <w:lang w:val="en-US"/>
        </w:rPr>
        <w:instrText xml:space="preserve"> REF _Ref394512546 \r \h </w:instrText>
      </w:r>
      <w:r w:rsidR="005477BA" w:rsidRPr="005656D8">
        <w:rPr>
          <w:lang w:val="en-US"/>
        </w:rPr>
      </w:r>
      <w:r w:rsidR="005477BA" w:rsidRPr="005656D8">
        <w:rPr>
          <w:lang w:val="en-US"/>
        </w:rPr>
        <w:fldChar w:fldCharType="separate"/>
      </w:r>
      <w:r w:rsidR="00A80296">
        <w:rPr>
          <w:lang w:val="en-US"/>
        </w:rPr>
        <w:t>2.2</w:t>
      </w:r>
      <w:r w:rsidR="005477BA" w:rsidRPr="005656D8">
        <w:rPr>
          <w:lang w:val="en-US"/>
        </w:rPr>
        <w:fldChar w:fldCharType="end"/>
      </w:r>
      <w:r w:rsidR="005477BA" w:rsidRPr="005656D8">
        <w:rPr>
          <w:lang w:val="en-US"/>
        </w:rPr>
        <w:t>)</w:t>
      </w:r>
      <w:r w:rsidR="00BC4266" w:rsidRPr="005656D8">
        <w:rPr>
          <w:lang w:val="en-US"/>
        </w:rPr>
        <w:t xml:space="preserve">. </w:t>
      </w:r>
      <w:r w:rsidR="006640FF" w:rsidRPr="007C3F08">
        <w:rPr>
          <w:lang w:val="en-US"/>
        </w:rPr>
        <w:t xml:space="preserve">Assuming </w:t>
      </w:r>
      <w:r w:rsidR="00BC4266" w:rsidRPr="007C3F08">
        <w:rPr>
          <w:lang w:val="en-US"/>
        </w:rPr>
        <w:t xml:space="preserve">an existing repository named </w:t>
      </w:r>
      <w:r w:rsidR="00BC4266" w:rsidRPr="003D5EBD">
        <w:rPr>
          <w:i/>
          <w:lang w:val="en-US"/>
        </w:rPr>
        <w:t>rep</w:t>
      </w:r>
      <w:r w:rsidR="00BC4266" w:rsidRPr="00F1211A">
        <w:rPr>
          <w:lang w:val="en-US"/>
        </w:rPr>
        <w:t xml:space="preserve">, one </w:t>
      </w:r>
      <w:r w:rsidR="006640FF" w:rsidRPr="0086347E">
        <w:rPr>
          <w:lang w:val="en-US"/>
        </w:rPr>
        <w:t>can create</w:t>
      </w:r>
      <w:r w:rsidR="00BC4266" w:rsidRPr="00071773">
        <w:rPr>
          <w:lang w:val="en-US"/>
        </w:rPr>
        <w:t xml:space="preserve"> a </w:t>
      </w:r>
      <w:r w:rsidR="006C6A93" w:rsidRPr="00071773">
        <w:rPr>
          <w:lang w:val="en-US"/>
        </w:rPr>
        <w:t xml:space="preserve">repository </w:t>
      </w:r>
      <w:r w:rsidR="00BC4266" w:rsidRPr="00717F71">
        <w:rPr>
          <w:lang w:val="en-US"/>
        </w:rPr>
        <w:t xml:space="preserve">clone of </w:t>
      </w:r>
      <w:r w:rsidR="006640FF" w:rsidRPr="0021209D">
        <w:rPr>
          <w:i/>
          <w:lang w:val="en-US"/>
        </w:rPr>
        <w:t xml:space="preserve">rep </w:t>
      </w:r>
      <w:r w:rsidR="006640FF" w:rsidRPr="0021209D">
        <w:rPr>
          <w:lang w:val="en-US"/>
        </w:rPr>
        <w:t>(</w:t>
      </w:r>
      <w:r w:rsidR="006640FF" w:rsidRPr="0021209D">
        <w:rPr>
          <w:i/>
          <w:lang w:val="en-US"/>
        </w:rPr>
        <w:t>rep’</w:t>
      </w:r>
      <w:r w:rsidR="006640FF" w:rsidRPr="0021209D">
        <w:rPr>
          <w:lang w:val="en-US"/>
        </w:rPr>
        <w:t>, for example). Thi</w:t>
      </w:r>
      <w:r w:rsidR="006640FF" w:rsidRPr="003767D2">
        <w:rPr>
          <w:lang w:val="en-US"/>
        </w:rPr>
        <w:t xml:space="preserve">s clone is </w:t>
      </w:r>
      <w:r w:rsidR="00BC4266" w:rsidRPr="00C70AA2">
        <w:rPr>
          <w:lang w:val="en-US"/>
        </w:rPr>
        <w:t xml:space="preserve">in fact a mirror of </w:t>
      </w:r>
      <w:r w:rsidR="00BC4266" w:rsidRPr="00C70AA2">
        <w:rPr>
          <w:i/>
          <w:lang w:val="en-US"/>
        </w:rPr>
        <w:t>rep</w:t>
      </w:r>
      <w:r w:rsidR="00E1518A" w:rsidRPr="008A010A">
        <w:rPr>
          <w:lang w:val="en-US"/>
        </w:rPr>
        <w:t>, containing all commits that exist</w:t>
      </w:r>
      <w:r w:rsidR="00E1518A" w:rsidRPr="005D7C16">
        <w:rPr>
          <w:lang w:val="en-US"/>
        </w:rPr>
        <w:t xml:space="preserve"> in </w:t>
      </w:r>
      <w:r w:rsidR="00E1518A" w:rsidRPr="00312A5F">
        <w:rPr>
          <w:i/>
          <w:lang w:val="en-US"/>
        </w:rPr>
        <w:t>rep</w:t>
      </w:r>
      <w:r w:rsidR="007618DB" w:rsidRPr="005D0FBE">
        <w:rPr>
          <w:lang w:val="en-US"/>
        </w:rPr>
        <w:t xml:space="preserve"> by the time when </w:t>
      </w:r>
      <w:r w:rsidR="007618DB" w:rsidRPr="00CE72A1">
        <w:rPr>
          <w:i/>
          <w:lang w:val="en-US"/>
        </w:rPr>
        <w:t>rep’</w:t>
      </w:r>
      <w:r w:rsidR="007618DB" w:rsidRPr="00CE4584">
        <w:rPr>
          <w:lang w:val="en-US"/>
        </w:rPr>
        <w:t xml:space="preserve"> was created</w:t>
      </w:r>
      <w:r w:rsidR="00BC4266" w:rsidRPr="00AA5E55">
        <w:rPr>
          <w:lang w:val="en-US"/>
        </w:rPr>
        <w:t xml:space="preserve">. Commits can be concurrently created in </w:t>
      </w:r>
      <w:r w:rsidR="00BC4266" w:rsidRPr="00817340">
        <w:rPr>
          <w:i/>
          <w:lang w:val="en-US"/>
        </w:rPr>
        <w:t>rep</w:t>
      </w:r>
      <w:r w:rsidR="00BC4266" w:rsidRPr="001E2F28">
        <w:rPr>
          <w:lang w:val="en-US"/>
        </w:rPr>
        <w:t xml:space="preserve"> and in </w:t>
      </w:r>
      <w:r w:rsidR="00BC4266" w:rsidRPr="00E606E1">
        <w:rPr>
          <w:i/>
          <w:lang w:val="en-US"/>
        </w:rPr>
        <w:t>rep’</w:t>
      </w:r>
      <w:r w:rsidR="00BC4266" w:rsidRPr="001B3747">
        <w:rPr>
          <w:lang w:val="en-US"/>
        </w:rPr>
        <w:t>, and to maintain both r</w:t>
      </w:r>
      <w:r w:rsidR="00ED3A4C" w:rsidRPr="00AF57B6">
        <w:rPr>
          <w:lang w:val="en-US"/>
        </w:rPr>
        <w:t xml:space="preserve">epositories updated, one working with </w:t>
      </w:r>
      <w:r w:rsidR="00ED3A4C" w:rsidRPr="00C307B6">
        <w:rPr>
          <w:i/>
          <w:lang w:val="en-US"/>
        </w:rPr>
        <w:t>rep’</w:t>
      </w:r>
      <w:r w:rsidR="00ED3A4C" w:rsidRPr="002E055B">
        <w:rPr>
          <w:lang w:val="en-US"/>
        </w:rPr>
        <w:t xml:space="preserve"> should periodically bring remote commits from </w:t>
      </w:r>
      <w:r w:rsidR="00ED3A4C" w:rsidRPr="000B73DE">
        <w:rPr>
          <w:i/>
          <w:lang w:val="en-US"/>
        </w:rPr>
        <w:t xml:space="preserve">rep </w:t>
      </w:r>
      <w:r w:rsidR="00ED3A4C" w:rsidRPr="000B73DE">
        <w:rPr>
          <w:lang w:val="en-US"/>
        </w:rPr>
        <w:t xml:space="preserve">by means of a </w:t>
      </w:r>
      <w:r w:rsidR="00ED3A4C" w:rsidRPr="000B73DE">
        <w:rPr>
          <w:i/>
          <w:lang w:val="en-US"/>
        </w:rPr>
        <w:t>pull</w:t>
      </w:r>
      <w:r w:rsidR="00ED3A4C" w:rsidRPr="000B73DE">
        <w:rPr>
          <w:lang w:val="en-US"/>
        </w:rPr>
        <w:t xml:space="preserve"> command and send local commits to </w:t>
      </w:r>
      <w:r w:rsidR="00ED3A4C" w:rsidRPr="000B73DE">
        <w:rPr>
          <w:i/>
          <w:lang w:val="en-US"/>
        </w:rPr>
        <w:t>rep</w:t>
      </w:r>
      <w:r w:rsidR="00ED3A4C" w:rsidRPr="000B73DE">
        <w:rPr>
          <w:lang w:val="en-US"/>
        </w:rPr>
        <w:t xml:space="preserve"> by means of a </w:t>
      </w:r>
      <w:r w:rsidR="00ED3A4C" w:rsidRPr="0063421B">
        <w:rPr>
          <w:i/>
          <w:lang w:val="en-US"/>
        </w:rPr>
        <w:t>push</w:t>
      </w:r>
      <w:r w:rsidR="00ED3A4C" w:rsidRPr="008E0D70">
        <w:rPr>
          <w:lang w:val="en-US"/>
        </w:rPr>
        <w:t xml:space="preserve"> command.</w:t>
      </w:r>
    </w:p>
    <w:p w14:paraId="05A61D94" w14:textId="77777777" w:rsidR="00FF7707" w:rsidRPr="005D7C16" w:rsidRDefault="00FF7707" w:rsidP="00FF7707">
      <w:pPr>
        <w:rPr>
          <w:lang w:val="en-US"/>
        </w:rPr>
      </w:pPr>
      <w:r w:rsidRPr="00894561">
        <w:rPr>
          <w:lang w:val="en-US"/>
        </w:rPr>
        <w:t xml:space="preserve">However, distributed software development, especially from the geographical perspective </w:t>
      </w:r>
      <w:r w:rsidRPr="005656D8">
        <w:rPr>
          <w:lang w:val="en-US"/>
        </w:rPr>
        <w:fldChar w:fldCharType="begin"/>
      </w:r>
      <w:r w:rsidRPr="009A2C5C">
        <w:rPr>
          <w:lang w:val="en-US"/>
        </w:rPr>
        <w:instrText xml:space="preserve"> ADDIN ZOTERO_ITEM {"citationID":"2mo2s9rvke","properties":{"formattedCitation":"(GUMM, 2006)","plainCitation":"(GUMM, 2006)"},"citationItems":[{"id":2509,"uris":["http://zotero.org/users/892576/items/4838QZTB"],"uri":["http://zotero.org/users/892576/items/4838QZTB"]}]} </w:instrText>
      </w:r>
      <w:r w:rsidRPr="005656D8">
        <w:rPr>
          <w:lang w:val="en-US"/>
        </w:rPr>
        <w:fldChar w:fldCharType="separate"/>
      </w:r>
      <w:r w:rsidRPr="005656D8">
        <w:rPr>
          <w:lang w:val="en-US"/>
        </w:rPr>
        <w:t>(GUMM, 2006)</w:t>
      </w:r>
      <w:r w:rsidRPr="005656D8">
        <w:rPr>
          <w:lang w:val="en-US"/>
        </w:rPr>
        <w:fldChar w:fldCharType="end"/>
      </w:r>
      <w:r w:rsidRPr="005656D8">
        <w:rPr>
          <w:lang w:val="en-US"/>
        </w:rPr>
        <w:t>, brings a set of risk fa</w:t>
      </w:r>
      <w:r w:rsidRPr="007C3F08">
        <w:rPr>
          <w:lang w:val="en-US"/>
        </w:rPr>
        <w:t>ctors, and Configuration Management</w:t>
      </w:r>
      <w:r w:rsidR="00D41EDB" w:rsidRPr="007C3F08">
        <w:rPr>
          <w:lang w:val="en-US"/>
        </w:rPr>
        <w:t xml:space="preserve"> (CM)</w:t>
      </w:r>
      <w:r w:rsidRPr="007C3F08">
        <w:rPr>
          <w:lang w:val="en-US"/>
        </w:rPr>
        <w:t xml:space="preserve"> is affected by them </w:t>
      </w:r>
      <w:r w:rsidRPr="005656D8">
        <w:rPr>
          <w:lang w:val="en-US"/>
        </w:rPr>
        <w:fldChar w:fldCharType="begin"/>
      </w:r>
      <w:r w:rsidRPr="009A2C5C">
        <w:rPr>
          <w:lang w:val="en-US"/>
        </w:rPr>
        <w:instrText xml:space="preserve"> ADDIN ZOTERO_ITEM {"citationID":"hfv0ee1ds","properties":{"formattedCitation":"{\\rtf (BATTIN \\i et al.\\i0{}, 2001)}","plainCitation":"(BATTIN et al., 2001)"},"citationItems":[{"id":2455,"uris":["http://zotero.org/users/892576/items/37FTRMD3"],"uri":["http://zotero.org/users/892576/items/37FTRMD3"]}]} </w:instrText>
      </w:r>
      <w:r w:rsidRPr="005656D8">
        <w:rPr>
          <w:lang w:val="en-US"/>
        </w:rPr>
        <w:fldChar w:fldCharType="separate"/>
      </w:r>
      <w:r w:rsidRPr="005656D8">
        <w:rPr>
          <w:szCs w:val="24"/>
          <w:lang w:val="en-US"/>
        </w:rPr>
        <w:t xml:space="preserve">(BATTIN </w:t>
      </w:r>
      <w:r w:rsidRPr="007C3F08">
        <w:rPr>
          <w:i/>
          <w:iCs/>
          <w:szCs w:val="24"/>
          <w:lang w:val="en-US"/>
        </w:rPr>
        <w:t>et al.</w:t>
      </w:r>
      <w:r w:rsidRPr="007C3F08">
        <w:rPr>
          <w:szCs w:val="24"/>
          <w:lang w:val="en-US"/>
        </w:rPr>
        <w:t>, 2001)</w:t>
      </w:r>
      <w:r w:rsidRPr="005656D8">
        <w:rPr>
          <w:lang w:val="en-US"/>
        </w:rPr>
        <w:fldChar w:fldCharType="end"/>
      </w:r>
      <w:r w:rsidRPr="005656D8">
        <w:rPr>
          <w:lang w:val="en-US"/>
        </w:rPr>
        <w:t xml:space="preserve">. The increasing growth of development teams, and their distribution along distant locations – even different continents </w:t>
      </w:r>
      <w:r w:rsidRPr="007C3F08">
        <w:rPr>
          <w:lang w:val="en-US"/>
        </w:rPr>
        <w:t xml:space="preserve">– together with the proliferation of branches, introduce additional complexity for perceiving actions performed </w:t>
      </w:r>
      <w:r w:rsidRPr="00F1211A">
        <w:rPr>
          <w:lang w:val="en-US"/>
        </w:rPr>
        <w:t xml:space="preserve">in parallel by different developers. According to Perry </w:t>
      </w:r>
      <w:r w:rsidRPr="0086347E">
        <w:rPr>
          <w:i/>
          <w:lang w:val="en-US"/>
        </w:rPr>
        <w:t xml:space="preserve">et al. </w:t>
      </w:r>
      <w:r w:rsidRPr="005656D8">
        <w:rPr>
          <w:lang w:val="en-US"/>
        </w:rPr>
        <w:fldChar w:fldCharType="begin"/>
      </w:r>
      <w:r w:rsidR="00A03124" w:rsidRPr="009A2C5C">
        <w:rPr>
          <w:lang w:val="en-US"/>
        </w:rPr>
        <w:instrText xml:space="preserve"> ADDIN ZOTERO_ITEM {"citationID":"sa54jxYK","properties":{"formattedCitation":"(1998)","plainCitation":"(1998)"},"citationItems":[{"id":1071,"uris":["http://zotero.org/users/892576/items/72T7GIFR"],"uri":["http://zotero.org/users/892576/items/72T7GIFR"],"suppress-author":true}]} </w:instrText>
      </w:r>
      <w:r w:rsidRPr="005656D8">
        <w:rPr>
          <w:lang w:val="en-US"/>
        </w:rPr>
        <w:fldChar w:fldCharType="separate"/>
      </w:r>
      <w:r w:rsidR="00A03124" w:rsidRPr="005656D8">
        <w:rPr>
          <w:lang w:val="en-US"/>
        </w:rPr>
        <w:t>(1998)</w:t>
      </w:r>
      <w:r w:rsidRPr="005656D8">
        <w:rPr>
          <w:lang w:val="en-US"/>
        </w:rPr>
        <w:fldChar w:fldCharType="end"/>
      </w:r>
      <w:r w:rsidRPr="005656D8">
        <w:rPr>
          <w:lang w:val="en-US"/>
        </w:rPr>
        <w:t xml:space="preserve">, concurrent development increases the number of defects in software. Besides, Silva </w:t>
      </w:r>
      <w:r w:rsidRPr="007C3F08">
        <w:rPr>
          <w:i/>
          <w:lang w:val="en-US"/>
        </w:rPr>
        <w:t xml:space="preserve">et al. </w:t>
      </w:r>
      <w:r w:rsidRPr="005656D8">
        <w:rPr>
          <w:lang w:val="en-US"/>
        </w:rPr>
        <w:fldChar w:fldCharType="begin"/>
      </w:r>
      <w:r w:rsidR="00A03124" w:rsidRPr="009A2C5C">
        <w:rPr>
          <w:lang w:val="en-US"/>
        </w:rPr>
        <w:instrText xml:space="preserve"> ADDIN ZOTERO_ITEM {"citationID":"LN3StAC5","properties":{"formattedCitation":"(2006)","plainCitation":"(2006)"},"citationItems":[{"id":1213,"uris":["http://zotero.org/users/892576/items/XTFV8KTW"],"uri":["http://zotero.org/users/892576/items/XTFV8KTW"],"suppress-author":true}]} </w:instrText>
      </w:r>
      <w:r w:rsidRPr="005656D8">
        <w:rPr>
          <w:lang w:val="en-US"/>
        </w:rPr>
        <w:fldChar w:fldCharType="separate"/>
      </w:r>
      <w:r w:rsidR="00A03124" w:rsidRPr="005656D8">
        <w:rPr>
          <w:lang w:val="en-US"/>
        </w:rPr>
        <w:t>(2006)</w:t>
      </w:r>
      <w:r w:rsidRPr="005656D8">
        <w:rPr>
          <w:lang w:val="en-US"/>
        </w:rPr>
        <w:fldChar w:fldCharType="end"/>
      </w:r>
      <w:r w:rsidRPr="005656D8">
        <w:rPr>
          <w:lang w:val="en-US"/>
        </w:rPr>
        <w:t xml:space="preserve"> say that branches are frequently used for promoting isolation amongst developers. This postpones the perception of conflicts that result from changes made by co-workers</w:t>
      </w:r>
      <w:r w:rsidR="007618DB" w:rsidRPr="005656D8">
        <w:rPr>
          <w:lang w:val="en-US"/>
        </w:rPr>
        <w:t xml:space="preserve">, </w:t>
      </w:r>
      <w:r w:rsidR="00A31183" w:rsidRPr="007C3F08">
        <w:rPr>
          <w:lang w:val="en-US"/>
        </w:rPr>
        <w:t>as</w:t>
      </w:r>
      <w:r w:rsidR="007618DB" w:rsidRPr="007C3F08">
        <w:rPr>
          <w:lang w:val="en-US"/>
        </w:rPr>
        <w:t xml:space="preserve"> t</w:t>
      </w:r>
      <w:r w:rsidRPr="003D5EBD">
        <w:rPr>
          <w:lang w:val="en-US"/>
        </w:rPr>
        <w:t>hese conflicts are noticed only after a pull or a push. Moreo</w:t>
      </w:r>
      <w:r w:rsidRPr="00F1211A">
        <w:rPr>
          <w:lang w:val="en-US"/>
        </w:rPr>
        <w:t xml:space="preserve">ver, Brun </w:t>
      </w:r>
      <w:r w:rsidRPr="0086347E">
        <w:rPr>
          <w:i/>
          <w:lang w:val="en-US"/>
        </w:rPr>
        <w:t xml:space="preserve">et al. </w:t>
      </w:r>
      <w:r w:rsidRPr="005656D8">
        <w:rPr>
          <w:lang w:val="en-US"/>
        </w:rPr>
        <w:fldChar w:fldCharType="begin"/>
      </w:r>
      <w:r w:rsidR="00A03124" w:rsidRPr="009A2C5C">
        <w:rPr>
          <w:lang w:val="en-US"/>
        </w:rPr>
        <w:instrText xml:space="preserve"> ADDIN ZOTERO_ITEM {"citationID":"5Efc1UYN","properties":{"formattedCitation":"(2011)","plainCitation":"(2011)"},"citationItems":[{"id":1167,"uris":["http://zotero.org/users/892576/items/QS2I9JH6"],"uri":["http://zotero.org/users/892576/items/QS2I9JH6"],"suppress-author":true}]} </w:instrText>
      </w:r>
      <w:r w:rsidRPr="005656D8">
        <w:rPr>
          <w:lang w:val="en-US"/>
        </w:rPr>
        <w:fldChar w:fldCharType="separate"/>
      </w:r>
      <w:r w:rsidR="00A03124" w:rsidRPr="005656D8">
        <w:rPr>
          <w:lang w:val="en-US"/>
        </w:rPr>
        <w:t>(2011)</w:t>
      </w:r>
      <w:r w:rsidRPr="005656D8">
        <w:rPr>
          <w:lang w:val="en-US"/>
        </w:rPr>
        <w:fldChar w:fldCharType="end"/>
      </w:r>
      <w:r w:rsidRPr="005656D8">
        <w:rPr>
          <w:lang w:val="en-US"/>
        </w:rPr>
        <w:t xml:space="preserve"> show that, even using modern DVCSs, conflicts during </w:t>
      </w:r>
      <w:r w:rsidRPr="007C3F08">
        <w:rPr>
          <w:i/>
          <w:lang w:val="en-US"/>
        </w:rPr>
        <w:t>merges</w:t>
      </w:r>
      <w:r w:rsidRPr="007C3F08">
        <w:rPr>
          <w:lang w:val="en-US"/>
        </w:rPr>
        <w:t xml:space="preserve"> are frequent, persistent, and appear not only as overlapping textual edits (i</w:t>
      </w:r>
      <w:r w:rsidRPr="00F1211A">
        <w:rPr>
          <w:lang w:val="en-US"/>
        </w:rPr>
        <w:t>.e., physical conflicts) but also as subsequent build (i.e., syntactic conflicts) and test failures (i.e., semantic conflicts).</w:t>
      </w:r>
      <w:r w:rsidR="0027617F" w:rsidRPr="0086347E">
        <w:rPr>
          <w:lang w:val="en-US"/>
        </w:rPr>
        <w:t xml:space="preserve"> Even when two developers are working in different features, changing different artifacts, this could lead to conflicts. For exa</w:t>
      </w:r>
      <w:r w:rsidR="0027617F" w:rsidRPr="00071773">
        <w:rPr>
          <w:lang w:val="en-US"/>
        </w:rPr>
        <w:t>mple, if a developer changes the behavior of a method in a</w:t>
      </w:r>
      <w:r w:rsidR="0027617F" w:rsidRPr="0021209D">
        <w:rPr>
          <w:lang w:val="en-US"/>
        </w:rPr>
        <w:t xml:space="preserve"> </w:t>
      </w:r>
      <w:r w:rsidR="00194E4A" w:rsidRPr="003767D2">
        <w:rPr>
          <w:lang w:val="en-US"/>
        </w:rPr>
        <w:t>super</w:t>
      </w:r>
      <w:r w:rsidR="0027617F" w:rsidRPr="00C70AA2">
        <w:rPr>
          <w:lang w:val="en-US"/>
        </w:rPr>
        <w:t xml:space="preserve">class, all subclasses of this class that rely on that method will be potentially affected by </w:t>
      </w:r>
      <w:r w:rsidR="00B5351A" w:rsidRPr="008A010A">
        <w:rPr>
          <w:lang w:val="en-US"/>
        </w:rPr>
        <w:t>this behavior</w:t>
      </w:r>
      <w:r w:rsidR="0027617F" w:rsidRPr="005D7C16">
        <w:rPr>
          <w:lang w:val="en-US"/>
        </w:rPr>
        <w:t xml:space="preserve"> change.</w:t>
      </w:r>
    </w:p>
    <w:p w14:paraId="50C9630C" w14:textId="77777777" w:rsidR="00FF7707" w:rsidRPr="00717F71" w:rsidRDefault="00FF7707" w:rsidP="00FF7707">
      <w:pPr>
        <w:rPr>
          <w:lang w:val="en-US"/>
        </w:rPr>
      </w:pPr>
      <w:r w:rsidRPr="00312A5F">
        <w:rPr>
          <w:lang w:val="en-US"/>
        </w:rPr>
        <w:t>By enabling repository clones, DVCS expand the branching possibili</w:t>
      </w:r>
      <w:r w:rsidRPr="005D0FBE">
        <w:rPr>
          <w:lang w:val="en-US"/>
        </w:rPr>
        <w:t xml:space="preserve">ties discussed by Appleton </w:t>
      </w:r>
      <w:r w:rsidRPr="00CE72A1">
        <w:rPr>
          <w:i/>
          <w:lang w:val="en-US"/>
        </w:rPr>
        <w:t>et al.</w:t>
      </w:r>
      <w:r w:rsidRPr="00CE4584">
        <w:rPr>
          <w:lang w:val="en-US"/>
        </w:rPr>
        <w:t xml:space="preserve"> </w:t>
      </w:r>
      <w:r w:rsidRPr="005656D8">
        <w:rPr>
          <w:lang w:val="en-US"/>
        </w:rPr>
        <w:fldChar w:fldCharType="begin"/>
      </w:r>
      <w:r w:rsidR="00A03124" w:rsidRPr="004C0112">
        <w:rPr>
          <w:lang w:val="en-US"/>
        </w:rPr>
        <w:instrText xml:space="preserve"> ADDIN ZOTERO_ITEM {"citationID":"6HdZce4v","properties":{"formattedCitation":"(1998)","plainCitation":"(1998)"},"citationItems":[{"id":1062,"uris":["http://zotero.org/users/892576/items/64TVAQ57"],"uri":["http://zotero.org/users/892576/items/64TVAQ57"],"suppress-author":true}]} </w:instrText>
      </w:r>
      <w:r w:rsidRPr="005656D8">
        <w:rPr>
          <w:lang w:val="en-US"/>
        </w:rPr>
        <w:fldChar w:fldCharType="separate"/>
      </w:r>
      <w:r w:rsidR="00A03124" w:rsidRPr="005656D8">
        <w:rPr>
          <w:lang w:val="en-US"/>
        </w:rPr>
        <w:t>(1998)</w:t>
      </w:r>
      <w:r w:rsidRPr="005656D8">
        <w:rPr>
          <w:lang w:val="en-US"/>
        </w:rPr>
        <w:fldChar w:fldCharType="end"/>
      </w:r>
      <w:r w:rsidRPr="005656D8">
        <w:rPr>
          <w:lang w:val="en-US"/>
        </w:rPr>
        <w:t xml:space="preserve">, allowing several </w:t>
      </w:r>
      <w:r w:rsidR="006C6A93" w:rsidRPr="005656D8">
        <w:rPr>
          <w:lang w:val="en-US"/>
        </w:rPr>
        <w:t>clones</w:t>
      </w:r>
      <w:r w:rsidRPr="007C3F08">
        <w:rPr>
          <w:lang w:val="en-US"/>
        </w:rPr>
        <w:t xml:space="preserve"> to coexist with fragments of the project history. This may lead to complex topologies where changes can be sent to or received from any </w:t>
      </w:r>
      <w:r w:rsidR="006C6A93" w:rsidRPr="00F1211A">
        <w:rPr>
          <w:lang w:val="en-US"/>
        </w:rPr>
        <w:t>clone</w:t>
      </w:r>
      <w:r w:rsidRPr="0086347E">
        <w:rPr>
          <w:lang w:val="en-US"/>
        </w:rPr>
        <w:t>. This scenario genera</w:t>
      </w:r>
      <w:r w:rsidRPr="00071773">
        <w:rPr>
          <w:lang w:val="en-US"/>
        </w:rPr>
        <w:t>tes traffic similar to that of peer-to-peer applications. In practice, projects impose some restrictions over this topology freedom. However, it can be still much more complex than the traditional client-server topology found in Centralized Version Control</w:t>
      </w:r>
      <w:r w:rsidRPr="00717F71">
        <w:rPr>
          <w:lang w:val="en-US"/>
        </w:rPr>
        <w:t xml:space="preserve"> Systems (CVCS).</w:t>
      </w:r>
    </w:p>
    <w:p w14:paraId="58E9AA9C" w14:textId="15CEF6AC" w:rsidR="00FF7707" w:rsidRPr="005656D8" w:rsidRDefault="00FF7707" w:rsidP="00FF7707">
      <w:pPr>
        <w:rPr>
          <w:lang w:val="en-US"/>
        </w:rPr>
      </w:pPr>
      <w:r w:rsidRPr="0021209D">
        <w:rPr>
          <w:lang w:val="en-US"/>
        </w:rPr>
        <w:t xml:space="preserve">To illustrate this situation, </w:t>
      </w:r>
      <w:r w:rsidR="00431584" w:rsidRPr="005656D8">
        <w:rPr>
          <w:lang w:val="en-US"/>
        </w:rPr>
        <w:fldChar w:fldCharType="begin"/>
      </w:r>
      <w:r w:rsidR="00431584" w:rsidRPr="004C0112">
        <w:rPr>
          <w:lang w:val="en-US"/>
        </w:rPr>
        <w:instrText xml:space="preserve"> REF _Ref409363079 \h </w:instrText>
      </w:r>
      <w:r w:rsidR="00431584" w:rsidRPr="005656D8">
        <w:rPr>
          <w:lang w:val="en-US"/>
        </w:rPr>
      </w:r>
      <w:r w:rsidR="00431584" w:rsidRPr="005656D8">
        <w:rPr>
          <w:lang w:val="en-US"/>
        </w:rPr>
        <w:fldChar w:fldCharType="separate"/>
      </w:r>
      <w:r w:rsidR="00A80296" w:rsidRPr="007C3F08">
        <w:rPr>
          <w:lang w:val="en-US"/>
        </w:rPr>
        <w:t xml:space="preserve">Figure </w:t>
      </w:r>
      <w:r w:rsidR="00A80296">
        <w:rPr>
          <w:noProof/>
          <w:lang w:val="en-US"/>
        </w:rPr>
        <w:t>1</w:t>
      </w:r>
      <w:r w:rsidR="00431584" w:rsidRPr="005656D8">
        <w:rPr>
          <w:lang w:val="en-US"/>
        </w:rPr>
        <w:fldChar w:fldCharType="end"/>
      </w:r>
      <w:r w:rsidR="00431584" w:rsidRPr="005656D8">
        <w:rPr>
          <w:lang w:val="en-US"/>
        </w:rPr>
        <w:t xml:space="preserve"> </w:t>
      </w:r>
      <w:r w:rsidRPr="005656D8">
        <w:rPr>
          <w:lang w:val="en-US"/>
        </w:rPr>
        <w:t>shows a scenario with some develope</w:t>
      </w:r>
      <w:r w:rsidRPr="007C3F08">
        <w:rPr>
          <w:lang w:val="en-US"/>
        </w:rPr>
        <w:t>rs, each one owning a clone of the repository originally created at Xavier Institute. Xavier Institute acts like a central repository, where code developed by all teams is integrated, tested, and released to production. There is a team working at Xavier Institute, led by Professor Xavier. Outside the Institute, Wolverine leads a remote team located in</w:t>
      </w:r>
      <w:r w:rsidRPr="00F1211A">
        <w:rPr>
          <w:lang w:val="en-US"/>
        </w:rPr>
        <w:t xml:space="preserve"> a different site, which is constantly syn</w:t>
      </w:r>
      <w:r w:rsidRPr="0086347E">
        <w:rPr>
          <w:lang w:val="en-US"/>
        </w:rPr>
        <w:t xml:space="preserve">chronized with the Institute. Solid lines in </w:t>
      </w:r>
      <w:r w:rsidR="00431584" w:rsidRPr="005656D8">
        <w:rPr>
          <w:lang w:val="en-US"/>
        </w:rPr>
        <w:fldChar w:fldCharType="begin"/>
      </w:r>
      <w:r w:rsidR="00431584" w:rsidRPr="004C0112">
        <w:rPr>
          <w:lang w:val="en-US"/>
        </w:rPr>
        <w:instrText xml:space="preserve"> REF _Ref409363079 \h </w:instrText>
      </w:r>
      <w:r w:rsidR="00431584" w:rsidRPr="005656D8">
        <w:rPr>
          <w:lang w:val="en-US"/>
        </w:rPr>
      </w:r>
      <w:r w:rsidR="00431584" w:rsidRPr="005656D8">
        <w:rPr>
          <w:lang w:val="en-US"/>
        </w:rPr>
        <w:fldChar w:fldCharType="separate"/>
      </w:r>
      <w:r w:rsidR="00A80296" w:rsidRPr="007C3F08">
        <w:rPr>
          <w:lang w:val="en-US"/>
        </w:rPr>
        <w:t xml:space="preserve">Figure </w:t>
      </w:r>
      <w:r w:rsidR="00A80296">
        <w:rPr>
          <w:noProof/>
          <w:lang w:val="en-US"/>
        </w:rPr>
        <w:t>1</w:t>
      </w:r>
      <w:r w:rsidR="00431584" w:rsidRPr="005656D8">
        <w:rPr>
          <w:lang w:val="en-US"/>
        </w:rPr>
        <w:fldChar w:fldCharType="end"/>
      </w:r>
      <w:r w:rsidR="00431584" w:rsidRPr="005656D8">
        <w:rPr>
          <w:lang w:val="en-US"/>
        </w:rPr>
        <w:t xml:space="preserve"> </w:t>
      </w:r>
      <w:r w:rsidRPr="005656D8">
        <w:rPr>
          <w:lang w:val="en-US"/>
        </w:rPr>
        <w:t xml:space="preserve">indicate data being pushed, whereas </w:t>
      </w:r>
      <w:r w:rsidR="001E249A" w:rsidRPr="007C3F08">
        <w:rPr>
          <w:lang w:val="en-US"/>
        </w:rPr>
        <w:t>dashed</w:t>
      </w:r>
      <w:r w:rsidRPr="007C3F08">
        <w:rPr>
          <w:lang w:val="en-US"/>
        </w:rPr>
        <w:t xml:space="preserve"> lines indicate data being pulled</w:t>
      </w:r>
      <w:r w:rsidR="00597C32">
        <w:rPr>
          <w:rStyle w:val="FootnoteReference"/>
          <w:lang w:val="en-US"/>
        </w:rPr>
        <w:footnoteReference w:id="1"/>
      </w:r>
      <w:r w:rsidRPr="007C3F08">
        <w:rPr>
          <w:lang w:val="en-US"/>
        </w:rPr>
        <w:t xml:space="preserve">. </w:t>
      </w:r>
      <w:r w:rsidRPr="003D5EBD">
        <w:rPr>
          <w:lang w:val="en-US"/>
        </w:rPr>
        <w:t xml:space="preserve">Thus, for example, Rogue can both pull updates from Gambit and push updates to him, and Beast </w:t>
      </w:r>
      <w:r w:rsidR="00DB1139" w:rsidRPr="00F1211A">
        <w:rPr>
          <w:lang w:val="en-US"/>
        </w:rPr>
        <w:t>can p</w:t>
      </w:r>
      <w:r w:rsidR="00DB1139" w:rsidRPr="0086347E">
        <w:rPr>
          <w:lang w:val="en-US"/>
        </w:rPr>
        <w:t>ull updates from Rogue, but cannot push updates to her</w:t>
      </w:r>
      <w:r w:rsidRPr="00071773">
        <w:rPr>
          <w:lang w:val="en-US"/>
        </w:rPr>
        <w:t>.</w:t>
      </w:r>
    </w:p>
    <w:p w14:paraId="1743080D" w14:textId="38FB35F9" w:rsidR="00FF7707" w:rsidRPr="005656D8" w:rsidRDefault="000239F2" w:rsidP="00FF7707">
      <w:pPr>
        <w:ind w:firstLine="0"/>
        <w:jc w:val="center"/>
        <w:rPr>
          <w:lang w:val="en-US"/>
        </w:rPr>
      </w:pPr>
      <w:r w:rsidRPr="004C0112">
        <w:rPr>
          <w:noProof/>
          <w:lang w:val="en-US"/>
        </w:rPr>
        <w:drawing>
          <wp:inline distT="0" distB="0" distL="0" distR="0" wp14:anchorId="7C6B3A27" wp14:editId="09B9D3B3">
            <wp:extent cx="4257675" cy="3209925"/>
            <wp:effectExtent l="0" t="0" r="0" b="0"/>
            <wp:docPr id="1"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57675" cy="3209925"/>
                    </a:xfrm>
                    <a:prstGeom prst="rect">
                      <a:avLst/>
                    </a:prstGeom>
                    <a:noFill/>
                    <a:ln>
                      <a:noFill/>
                    </a:ln>
                  </pic:spPr>
                </pic:pic>
              </a:graphicData>
            </a:graphic>
          </wp:inline>
        </w:drawing>
      </w:r>
    </w:p>
    <w:p w14:paraId="0198AB5A" w14:textId="77777777" w:rsidR="00FF7707" w:rsidRPr="004C0112" w:rsidRDefault="00FF7707" w:rsidP="00FF7707">
      <w:pPr>
        <w:pStyle w:val="Caption"/>
        <w:rPr>
          <w:lang w:val="en-US"/>
        </w:rPr>
      </w:pPr>
      <w:bookmarkStart w:id="14" w:name="_Ref409363079"/>
      <w:bookmarkStart w:id="15" w:name="_Toc414223535"/>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1</w:t>
      </w:r>
      <w:r w:rsidRPr="004C0112">
        <w:rPr>
          <w:lang w:val="en-US"/>
        </w:rPr>
        <w:fldChar w:fldCharType="end"/>
      </w:r>
      <w:bookmarkEnd w:id="14"/>
      <w:r w:rsidR="00347E6A" w:rsidRPr="004C0112">
        <w:rPr>
          <w:lang w:val="en-US"/>
        </w:rPr>
        <w:t xml:space="preserve"> –</w:t>
      </w:r>
      <w:r w:rsidRPr="004C0112">
        <w:rPr>
          <w:lang w:val="en-US"/>
        </w:rPr>
        <w:t xml:space="preserve"> A development scenario involving some developers</w:t>
      </w:r>
      <w:bookmarkEnd w:id="15"/>
    </w:p>
    <w:p w14:paraId="58F239E4" w14:textId="40C968F5" w:rsidR="00FF7707" w:rsidRPr="0086347E" w:rsidRDefault="00FF7707" w:rsidP="00FF7707">
      <w:pPr>
        <w:rPr>
          <w:lang w:val="en-US"/>
        </w:rPr>
      </w:pPr>
      <w:r w:rsidRPr="004C0112">
        <w:rPr>
          <w:lang w:val="en-US"/>
        </w:rPr>
        <w:t xml:space="preserve">Each one of the developers has a </w:t>
      </w:r>
      <w:r w:rsidR="00C02BBC" w:rsidRPr="004C0112">
        <w:rPr>
          <w:lang w:val="en-US"/>
        </w:rPr>
        <w:t>copy</w:t>
      </w:r>
      <w:r w:rsidRPr="004C0112">
        <w:rPr>
          <w:lang w:val="en-US"/>
        </w:rPr>
        <w:t xml:space="preserve"> of the repository. Luckily, this scenario has a </w:t>
      </w:r>
      <w:r w:rsidR="00D41EDB" w:rsidRPr="004C0112">
        <w:rPr>
          <w:lang w:val="en-US"/>
        </w:rPr>
        <w:t>CM</w:t>
      </w:r>
      <w:r w:rsidRPr="004C0112">
        <w:rPr>
          <w:lang w:val="en-US"/>
        </w:rPr>
        <w:t xml:space="preserve"> Plan in action, otherwise any one would be able to send and receive updates to or from each</w:t>
      </w:r>
      <w:r w:rsidR="00504FAD" w:rsidRPr="004C0112">
        <w:rPr>
          <w:lang w:val="en-US"/>
        </w:rPr>
        <w:t xml:space="preserve"> other. </w:t>
      </w:r>
      <w:r w:rsidR="00276A21" w:rsidRPr="004C0112">
        <w:rPr>
          <w:lang w:val="en-US"/>
        </w:rPr>
        <w:t>In addition</w:t>
      </w:r>
      <w:r w:rsidR="00504FAD" w:rsidRPr="004C0112">
        <w:rPr>
          <w:lang w:val="en-US"/>
        </w:rPr>
        <w:t xml:space="preserve"> to the existence of a CM Plan</w:t>
      </w:r>
      <w:r w:rsidR="00276A21" w:rsidRPr="004C0112">
        <w:rPr>
          <w:lang w:val="en-US"/>
        </w:rPr>
        <w:t xml:space="preserve">, there are a number of workflows established to work with DVCSs, such as the </w:t>
      </w:r>
      <w:r w:rsidR="00276A21" w:rsidRPr="004C0112">
        <w:rPr>
          <w:i/>
          <w:lang w:val="en-US"/>
        </w:rPr>
        <w:t>Centralized Workflow</w:t>
      </w:r>
      <w:r w:rsidR="00276A21" w:rsidRPr="004C0112">
        <w:rPr>
          <w:lang w:val="en-US"/>
        </w:rPr>
        <w:t xml:space="preserve">, the </w:t>
      </w:r>
      <w:r w:rsidR="00276A21" w:rsidRPr="004C0112">
        <w:rPr>
          <w:i/>
          <w:lang w:val="en-US"/>
        </w:rPr>
        <w:t>Integration-Manager Workflow</w:t>
      </w:r>
      <w:r w:rsidR="00580A89" w:rsidRPr="004C0112">
        <w:rPr>
          <w:lang w:val="en-US"/>
        </w:rPr>
        <w:t>,</w:t>
      </w:r>
      <w:r w:rsidR="00276A21" w:rsidRPr="004C0112">
        <w:rPr>
          <w:lang w:val="en-US"/>
        </w:rPr>
        <w:t xml:space="preserve"> and the </w:t>
      </w:r>
      <w:r w:rsidR="00276A21" w:rsidRPr="004C0112">
        <w:rPr>
          <w:i/>
          <w:lang w:val="en-US"/>
        </w:rPr>
        <w:t xml:space="preserve">Dictator and Lieutenants Workflow </w:t>
      </w:r>
      <w:r w:rsidR="00276A21" w:rsidRPr="005656D8">
        <w:rPr>
          <w:i/>
          <w:lang w:val="en-US"/>
        </w:rPr>
        <w:fldChar w:fldCharType="begin"/>
      </w:r>
      <w:r w:rsidR="00276A21" w:rsidRPr="004C0112">
        <w:rPr>
          <w:i/>
          <w:lang w:val="en-US"/>
        </w:rPr>
        <w:instrText xml:space="preserve"> ADDIN ZOTERO_ITEM {"citationID":"qds3g1r3","properties":{"formattedCitation":"(CHACON, 2009)","plainCitation":"(CHACON, 2009)"},"citationItems":[{"id":1197,"uris":["http://zotero.org/users/892576/items/V63444BV"],"uri":["http://zotero.org/users/892576/items/V63444BV"]}]} </w:instrText>
      </w:r>
      <w:r w:rsidR="00276A21" w:rsidRPr="005656D8">
        <w:rPr>
          <w:i/>
          <w:lang w:val="en-US"/>
        </w:rPr>
        <w:fldChar w:fldCharType="separate"/>
      </w:r>
      <w:r w:rsidR="00276A21" w:rsidRPr="005656D8">
        <w:rPr>
          <w:lang w:val="en-US"/>
        </w:rPr>
        <w:t>(CHACON, 2009)</w:t>
      </w:r>
      <w:r w:rsidR="00276A21" w:rsidRPr="005656D8">
        <w:rPr>
          <w:i/>
          <w:lang w:val="en-US"/>
        </w:rPr>
        <w:fldChar w:fldCharType="end"/>
      </w:r>
      <w:r w:rsidR="00504FAD" w:rsidRPr="005656D8">
        <w:rPr>
          <w:lang w:val="en-US"/>
        </w:rPr>
        <w:t>, that could help in organizing the flow of commits</w:t>
      </w:r>
      <w:r w:rsidR="00276A21" w:rsidRPr="005656D8">
        <w:rPr>
          <w:lang w:val="en-US"/>
        </w:rPr>
        <w:t>.</w:t>
      </w:r>
      <w:r w:rsidR="00276A21" w:rsidRPr="007C3F08">
        <w:rPr>
          <w:i/>
          <w:lang w:val="en-US"/>
        </w:rPr>
        <w:t xml:space="preserve"> </w:t>
      </w:r>
      <w:r w:rsidR="00504FAD" w:rsidRPr="007C3F08">
        <w:rPr>
          <w:lang w:val="en-US"/>
        </w:rPr>
        <w:t xml:space="preserve">Otherwise, this would lead to a total of </w:t>
      </w:r>
      <m:oMath>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oMath>
      <w:r w:rsidR="00504FAD" w:rsidRPr="005656D8">
        <w:rPr>
          <w:rFonts w:eastAsia="Times New Roman"/>
          <w:lang w:val="en-US"/>
        </w:rPr>
        <w:t xml:space="preserve"> </w:t>
      </w:r>
      <w:r w:rsidR="00504FAD" w:rsidRPr="005656D8">
        <w:rPr>
          <w:lang w:val="en-US"/>
        </w:rPr>
        <w:t xml:space="preserve">different possibilities of communication (where </w:t>
      </w:r>
      <w:r w:rsidR="00504FAD" w:rsidRPr="00597C32">
        <w:rPr>
          <w:i/>
          <w:lang w:val="en-US"/>
        </w:rPr>
        <w:t>n</w:t>
      </w:r>
      <w:r w:rsidR="00504FAD" w:rsidRPr="005656D8">
        <w:rPr>
          <w:lang w:val="en-US"/>
        </w:rPr>
        <w:t xml:space="preserve"> is the number of developers in the topology). </w:t>
      </w:r>
      <w:r w:rsidRPr="007C3F08">
        <w:rPr>
          <w:lang w:val="en-US"/>
        </w:rPr>
        <w:t>In practice, this limit is usually not reached: while interaction amongst some developers is frequent, it may happen that others have no idea about the existence of some coworkers. It occurs with Mystique and Nightcrawler,</w:t>
      </w:r>
      <w:r w:rsidRPr="00F1211A">
        <w:rPr>
          <w:lang w:val="en-US"/>
        </w:rPr>
        <w:t xml:space="preserve"> for example,</w:t>
      </w:r>
      <w:r w:rsidRPr="0086347E">
        <w:rPr>
          <w:lang w:val="en-US"/>
        </w:rPr>
        <w:t xml:space="preserve"> where there is no direct communication.</w:t>
      </w:r>
    </w:p>
    <w:p w14:paraId="5FA3C162" w14:textId="77777777" w:rsidR="00FF7707" w:rsidRPr="00AA5E55" w:rsidRDefault="00FF7707" w:rsidP="00FF7707">
      <w:pPr>
        <w:rPr>
          <w:lang w:val="en-US"/>
        </w:rPr>
      </w:pPr>
      <w:r w:rsidRPr="00071773">
        <w:rPr>
          <w:lang w:val="en-US"/>
        </w:rPr>
        <w:t>As an example, from a developer’s point of view, like Beast, how can he know at a given moment</w:t>
      </w:r>
      <w:r w:rsidR="001E249A" w:rsidRPr="00717F71">
        <w:rPr>
          <w:lang w:val="en-US"/>
        </w:rPr>
        <w:t>,</w:t>
      </w:r>
      <w:r w:rsidRPr="0021209D">
        <w:rPr>
          <w:lang w:val="en-US"/>
        </w:rPr>
        <w:t xml:space="preserve"> if there are commits in Rogue, in Gambit, or in Nightcrawler clones that were not pulled yet? Alternatively, would be t</w:t>
      </w:r>
      <w:r w:rsidRPr="003767D2">
        <w:rPr>
          <w:lang w:val="en-US"/>
        </w:rPr>
        <w:t xml:space="preserve">he case that there are local commits pending to be pushed to Gambit? Beast could certainly periodically pull changes from his peers, checking if there were updates available, but this would be a manual procedure, prone to be forgotten. </w:t>
      </w:r>
      <w:r w:rsidR="004D27D6" w:rsidRPr="00C70AA2">
        <w:rPr>
          <w:lang w:val="en-US"/>
        </w:rPr>
        <w:t xml:space="preserve">DVCSs generally require that the user perform a pull before a push, whenever there are commits not pulled yet, but this will postpone the awareness of changes to a moment where local changes were already finished and are ready to be pushed. </w:t>
      </w:r>
      <w:r w:rsidRPr="008A010A">
        <w:rPr>
          <w:lang w:val="en-US"/>
        </w:rPr>
        <w:t>It would be more practical if Beast</w:t>
      </w:r>
      <w:r w:rsidRPr="005D7C16">
        <w:rPr>
          <w:lang w:val="en-US"/>
        </w:rPr>
        <w:t xml:space="preserve"> could have</w:t>
      </w:r>
      <w:r w:rsidR="004D27D6" w:rsidRPr="005D7C16">
        <w:rPr>
          <w:lang w:val="en-US"/>
        </w:rPr>
        <w:t xml:space="preserve"> a continuously</w:t>
      </w:r>
      <w:r w:rsidRPr="00312A5F">
        <w:rPr>
          <w:lang w:val="en-US"/>
        </w:rPr>
        <w:t xml:space="preserve"> up</w:t>
      </w:r>
      <w:r w:rsidR="001E249A" w:rsidRPr="005D0FBE">
        <w:rPr>
          <w:lang w:val="en-US"/>
        </w:rPr>
        <w:t>-</w:t>
      </w:r>
      <w:r w:rsidRPr="00CE72A1">
        <w:rPr>
          <w:lang w:val="en-US"/>
        </w:rPr>
        <w:t>to</w:t>
      </w:r>
      <w:r w:rsidR="001E249A" w:rsidRPr="00CE4584">
        <w:rPr>
          <w:lang w:val="en-US"/>
        </w:rPr>
        <w:t>-</w:t>
      </w:r>
      <w:r w:rsidRPr="00AA5E55">
        <w:rPr>
          <w:lang w:val="en-US"/>
        </w:rPr>
        <w:t>date knowledge of his peers, warning him about any local or remote updates that had not been synchronized yet.</w:t>
      </w:r>
    </w:p>
    <w:p w14:paraId="283EC4F0" w14:textId="77777777" w:rsidR="00FF7707" w:rsidRPr="007C3F08" w:rsidRDefault="00FF7707" w:rsidP="00FF7707">
      <w:pPr>
        <w:rPr>
          <w:lang w:val="en-US"/>
        </w:rPr>
      </w:pPr>
      <w:r w:rsidRPr="00AA5E55">
        <w:rPr>
          <w:lang w:val="en-US"/>
        </w:rPr>
        <w:t xml:space="preserve">On the other hand, from an administrator’s point of view, how can she know the existing clones of a project and </w:t>
      </w:r>
      <w:r w:rsidRPr="00817340">
        <w:rPr>
          <w:lang w:val="en-US"/>
        </w:rPr>
        <w:t xml:space="preserve">how they relate among each other? How can she know if there are pending commits to be sent from a staging </w:t>
      </w:r>
      <w:r w:rsidR="00EE024D" w:rsidRPr="001E2F28">
        <w:rPr>
          <w:lang w:val="en-US"/>
        </w:rPr>
        <w:t>clone</w:t>
      </w:r>
      <w:r w:rsidRPr="00E606E1">
        <w:rPr>
          <w:lang w:val="en-US"/>
        </w:rPr>
        <w:t xml:space="preserve"> to a production one? This kind of perception regarding others work is known as “awareness”, which is defined by</w:t>
      </w:r>
      <w:r w:rsidR="00A03124" w:rsidRPr="001B3747">
        <w:rPr>
          <w:lang w:val="en-US"/>
        </w:rPr>
        <w:t xml:space="preserve"> Dourish and Bellotti</w:t>
      </w:r>
      <w:r w:rsidRPr="00AF57B6">
        <w:rPr>
          <w:lang w:val="en-US"/>
        </w:rPr>
        <w:t xml:space="preserve"> </w:t>
      </w:r>
      <w:r w:rsidRPr="005656D8">
        <w:rPr>
          <w:lang w:val="en-US"/>
        </w:rPr>
        <w:fldChar w:fldCharType="begin"/>
      </w:r>
      <w:r w:rsidR="00A03124" w:rsidRPr="004C0112">
        <w:rPr>
          <w:lang w:val="en-US"/>
        </w:rPr>
        <w:instrText xml:space="preserve"> ADDIN ZOTERO_ITEM {"citationID":"4tGiVi9H","properties":{"formattedCitation":"(1992)","plainCitation":"(1992)"},"citationItems":[{"id":2515,"uris":["http://zotero.org/users/892576/items/6DCTVP6K"],"uri":["http://zotero.org/users/892576/items/6DCTVP6K"],"suppress-author":true}]} </w:instrText>
      </w:r>
      <w:r w:rsidRPr="005656D8">
        <w:rPr>
          <w:lang w:val="en-US"/>
        </w:rPr>
        <w:fldChar w:fldCharType="separate"/>
      </w:r>
      <w:r w:rsidR="00A03124" w:rsidRPr="005656D8">
        <w:rPr>
          <w:lang w:val="en-US"/>
        </w:rPr>
        <w:t>(1992)</w:t>
      </w:r>
      <w:r w:rsidRPr="005656D8">
        <w:rPr>
          <w:lang w:val="en-US"/>
        </w:rPr>
        <w:fldChar w:fldCharType="end"/>
      </w:r>
      <w:r w:rsidRPr="005656D8">
        <w:rPr>
          <w:lang w:val="en-US"/>
        </w:rPr>
        <w:t xml:space="preserve"> as “an understanding of the activities of others to provide a context for one’s own activities”.</w:t>
      </w:r>
    </w:p>
    <w:p w14:paraId="65280218" w14:textId="77777777" w:rsidR="00FF7707" w:rsidRPr="005D7C16" w:rsidRDefault="008C571F" w:rsidP="00F770AF">
      <w:pPr>
        <w:rPr>
          <w:lang w:val="en-US"/>
        </w:rPr>
      </w:pPr>
      <w:r w:rsidRPr="007C3F08">
        <w:rPr>
          <w:lang w:val="en-US"/>
        </w:rPr>
        <w:t>There are many</w:t>
      </w:r>
      <w:r w:rsidR="00FF7707" w:rsidRPr="003D5EBD">
        <w:rPr>
          <w:lang w:val="en-US"/>
        </w:rPr>
        <w:t xml:space="preserve"> </w:t>
      </w:r>
      <w:r w:rsidR="00FF7707" w:rsidRPr="00F1211A">
        <w:rPr>
          <w:lang w:val="en-US"/>
        </w:rPr>
        <w:t xml:space="preserve">approaches that </w:t>
      </w:r>
      <w:r w:rsidR="004C71E3" w:rsidRPr="0086347E">
        <w:rPr>
          <w:lang w:val="en-US"/>
        </w:rPr>
        <w:t xml:space="preserve">aim at </w:t>
      </w:r>
      <w:r w:rsidR="00FF7707" w:rsidRPr="00071773">
        <w:rPr>
          <w:lang w:val="en-US"/>
        </w:rPr>
        <w:t>provid</w:t>
      </w:r>
      <w:r w:rsidR="004C71E3" w:rsidRPr="00071773">
        <w:rPr>
          <w:lang w:val="en-US"/>
        </w:rPr>
        <w:t>ing</w:t>
      </w:r>
      <w:r w:rsidR="00FF7707" w:rsidRPr="00071773">
        <w:rPr>
          <w:lang w:val="en-US"/>
        </w:rPr>
        <w:t xml:space="preserve"> awareness of concurrent work</w:t>
      </w:r>
      <w:r w:rsidRPr="00717F71">
        <w:rPr>
          <w:lang w:val="en-US"/>
        </w:rPr>
        <w:t xml:space="preserve"> using VCSs, </w:t>
      </w:r>
      <w:r w:rsidRPr="0021209D">
        <w:rPr>
          <w:lang w:val="en-US"/>
        </w:rPr>
        <w:t xml:space="preserve">such as </w:t>
      </w:r>
      <w:r w:rsidRPr="0021209D">
        <w:rPr>
          <w:i/>
          <w:lang w:val="en-US"/>
        </w:rPr>
        <w:t xml:space="preserve">Palantir </w:t>
      </w:r>
      <w:r w:rsidRPr="005656D8">
        <w:rPr>
          <w:rFonts w:cs="Times"/>
          <w:szCs w:val="24"/>
          <w:lang w:val="en-US"/>
        </w:rPr>
        <w:fldChar w:fldCharType="begin"/>
      </w:r>
      <w:r w:rsidRPr="004C0112">
        <w:rPr>
          <w:rFonts w:cs="Times"/>
          <w:szCs w:val="24"/>
          <w:lang w:val="en-US"/>
        </w:rPr>
        <w:instrText xml:space="preserve"> ADDIN ZOTERO_ITEM {"citationID":"ia70pjrh8","properties":{"formattedCitation":"{\\rtf (SARMA \\i et al.\\i0{}, 2012)}","plainCitation":"(SARMA et al., 2012)"},"citationItems":[{"id":1173,"uris":["http://zotero.org/users/892576/items/RUJNTJW9"],"uri":["http://zotero.org/users/892576/items/RUJNTJW9"]}]} </w:instrText>
      </w:r>
      <w:r w:rsidRPr="005656D8">
        <w:rPr>
          <w:rFonts w:cs="Times"/>
          <w:szCs w:val="24"/>
          <w:lang w:val="en-US"/>
        </w:rPr>
        <w:fldChar w:fldCharType="separate"/>
      </w:r>
      <w:r w:rsidRPr="005656D8">
        <w:rPr>
          <w:szCs w:val="24"/>
          <w:lang w:val="en-US"/>
        </w:rPr>
        <w:t xml:space="preserve">(SARMA </w:t>
      </w:r>
      <w:r w:rsidRPr="007C3F08">
        <w:rPr>
          <w:i/>
          <w:iCs/>
          <w:szCs w:val="24"/>
          <w:lang w:val="en-US"/>
        </w:rPr>
        <w:t>et al.</w:t>
      </w:r>
      <w:r w:rsidRPr="007C3F08">
        <w:rPr>
          <w:szCs w:val="24"/>
          <w:lang w:val="en-US"/>
        </w:rPr>
        <w:t>, 2012)</w:t>
      </w:r>
      <w:r w:rsidRPr="005656D8">
        <w:rPr>
          <w:rFonts w:cs="Times"/>
          <w:szCs w:val="24"/>
          <w:lang w:val="en-US"/>
        </w:rPr>
        <w:fldChar w:fldCharType="end"/>
      </w:r>
      <w:r w:rsidRPr="005656D8">
        <w:rPr>
          <w:rFonts w:cs="Times"/>
          <w:szCs w:val="24"/>
          <w:lang w:val="en-US"/>
        </w:rPr>
        <w:t xml:space="preserve">, </w:t>
      </w:r>
      <w:r w:rsidRPr="005656D8">
        <w:rPr>
          <w:i/>
          <w:szCs w:val="24"/>
          <w:lang w:val="en-US"/>
        </w:rPr>
        <w:t>FASTDash</w:t>
      </w:r>
      <w:r w:rsidRPr="007C3F08">
        <w:rPr>
          <w:szCs w:val="24"/>
          <w:lang w:val="en-US"/>
        </w:rPr>
        <w:t xml:space="preserve"> </w:t>
      </w:r>
      <w:r w:rsidRPr="005656D8">
        <w:rPr>
          <w:szCs w:val="24"/>
          <w:lang w:val="en-US"/>
        </w:rPr>
        <w:fldChar w:fldCharType="begin"/>
      </w:r>
      <w:r w:rsidRPr="004C0112">
        <w:rPr>
          <w:szCs w:val="24"/>
          <w:lang w:val="en-US"/>
        </w:rPr>
        <w:instrText xml:space="preserve"> ADDIN ZOTERO_ITEM {"citationID":"10u9m3gc1d","properties":{"formattedCitation":"{\\rtf (BIEHL \\i et al.\\i0{}, 2007)}","plainCitation":"(BIEHL et al., 2007)"},"citationItems":[{"id":2582,"uris":["http://zotero.org/users/892576/items/ZZTKKVCG"],"uri":["http://zotero.org/users/892576/items/ZZTKKVCG"]}]} </w:instrText>
      </w:r>
      <w:r w:rsidRPr="005656D8">
        <w:rPr>
          <w:szCs w:val="24"/>
          <w:lang w:val="en-US"/>
        </w:rPr>
        <w:fldChar w:fldCharType="separate"/>
      </w:r>
      <w:r w:rsidRPr="005656D8">
        <w:rPr>
          <w:szCs w:val="24"/>
          <w:lang w:val="en-US"/>
        </w:rPr>
        <w:t xml:space="preserve">(BIEHL </w:t>
      </w:r>
      <w:r w:rsidRPr="007C3F08">
        <w:rPr>
          <w:i/>
          <w:iCs/>
          <w:szCs w:val="24"/>
          <w:lang w:val="en-US"/>
        </w:rPr>
        <w:t>et al.</w:t>
      </w:r>
      <w:r w:rsidRPr="007C3F08">
        <w:rPr>
          <w:szCs w:val="24"/>
          <w:lang w:val="en-US"/>
        </w:rPr>
        <w:t>, 2007)</w:t>
      </w:r>
      <w:r w:rsidRPr="005656D8">
        <w:rPr>
          <w:szCs w:val="24"/>
          <w:lang w:val="en-US"/>
        </w:rPr>
        <w:fldChar w:fldCharType="end"/>
      </w:r>
      <w:r w:rsidRPr="005656D8">
        <w:rPr>
          <w:szCs w:val="24"/>
          <w:lang w:val="en-US"/>
        </w:rPr>
        <w:t xml:space="preserve">, </w:t>
      </w:r>
      <w:r w:rsidRPr="005656D8">
        <w:rPr>
          <w:i/>
          <w:szCs w:val="24"/>
          <w:lang w:val="en-US"/>
        </w:rPr>
        <w:t>Lighthouse</w:t>
      </w:r>
      <w:r w:rsidRPr="007C3F08">
        <w:rPr>
          <w:szCs w:val="24"/>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{"citationID":"f7Fo2rOO","properties":{"formattedCitation":"{\\rtf (DA SILVA \\i et al.\\i0{}, 2006)}","plainCitation":"(DA SILVA et al., 2006)"},"citationItems":[{"id":1213,"uris":["http://zotero.org/users/892576/items/XTFV8KTW"],"uri":["http://zotero.org/users/892576/items/XTFV8KTW"]}]} </w:instrText>
      </w:r>
      <w:r w:rsidRPr="005656D8">
        <w:rPr>
          <w:rFonts w:cs="Times"/>
          <w:szCs w:val="24"/>
          <w:lang w:val="en-US"/>
        </w:rPr>
        <w:fldChar w:fldCharType="separate"/>
      </w:r>
      <w:r w:rsidRPr="005656D8">
        <w:rPr>
          <w:szCs w:val="24"/>
          <w:lang w:val="en-US"/>
        </w:rPr>
        <w:t xml:space="preserve">(DA SILVA </w:t>
      </w:r>
      <w:r w:rsidRPr="007C3F08">
        <w:rPr>
          <w:i/>
          <w:iCs/>
          <w:szCs w:val="24"/>
          <w:lang w:val="en-US"/>
        </w:rPr>
        <w:t>et al.</w:t>
      </w:r>
      <w:r w:rsidRPr="007C3F08">
        <w:rPr>
          <w:szCs w:val="24"/>
          <w:lang w:val="en-US"/>
        </w:rPr>
        <w:t>, 2006)</w:t>
      </w:r>
      <w:r w:rsidRPr="005656D8">
        <w:rPr>
          <w:rFonts w:cs="Times"/>
          <w:szCs w:val="24"/>
          <w:lang w:val="en-US"/>
        </w:rPr>
        <w:fldChar w:fldCharType="end"/>
      </w:r>
      <w:r w:rsidR="00452533" w:rsidRPr="005656D8">
        <w:rPr>
          <w:rFonts w:cs="Times"/>
          <w:szCs w:val="24"/>
          <w:lang w:val="en-US"/>
        </w:rPr>
        <w:t>,</w:t>
      </w:r>
      <w:r w:rsidRPr="005656D8">
        <w:rPr>
          <w:rFonts w:cs="Times"/>
          <w:szCs w:val="24"/>
          <w:lang w:val="en-US"/>
        </w:rPr>
        <w:t xml:space="preserve"> and </w:t>
      </w:r>
      <w:r w:rsidRPr="007C3F08">
        <w:rPr>
          <w:rFonts w:cs="Times"/>
          <w:i/>
          <w:szCs w:val="24"/>
          <w:lang w:val="en-US"/>
        </w:rPr>
        <w:t>CollabVS</w:t>
      </w:r>
      <w:r w:rsidRPr="007C3F08">
        <w:rPr>
          <w:rFonts w:cs="Times"/>
          <w:szCs w:val="24"/>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{"citationID":"ggrCD5SK","properties":{"formattedCitation":"(DEWAN; HEGDE, 2007)","plainCitation":"(DEWAN; HEGDE, 2007)"},"citationItems":[{"id":1216,"uris":["http://zotero.org/users/892576/items/ZA8958NJ"],"uri":["http://zotero.org/users/892576/items/ZA8958NJ"]}]} </w:instrText>
      </w:r>
      <w:r w:rsidRPr="005656D8">
        <w:rPr>
          <w:rFonts w:cs="Times"/>
          <w:szCs w:val="24"/>
          <w:lang w:val="en-US"/>
        </w:rPr>
        <w:fldChar w:fldCharType="separate"/>
      </w:r>
      <w:r w:rsidRPr="005656D8">
        <w:rPr>
          <w:szCs w:val="24"/>
          <w:lang w:val="en-US"/>
        </w:rPr>
        <w:t>(DEWAN; HEGDE, 2007)</w:t>
      </w:r>
      <w:r w:rsidRPr="005656D8">
        <w:rPr>
          <w:rFonts w:cs="Times"/>
          <w:szCs w:val="24"/>
          <w:lang w:val="en-US"/>
        </w:rPr>
        <w:fldChar w:fldCharType="end"/>
      </w:r>
      <w:r w:rsidRPr="005656D8">
        <w:rPr>
          <w:szCs w:val="24"/>
          <w:lang w:val="en-US"/>
        </w:rPr>
        <w:t xml:space="preserve">. </w:t>
      </w:r>
      <w:r w:rsidR="006B4BB4" w:rsidRPr="005656D8">
        <w:rPr>
          <w:szCs w:val="24"/>
          <w:lang w:val="en-US"/>
        </w:rPr>
        <w:t>The majority</w:t>
      </w:r>
      <w:r w:rsidRPr="007C3F08">
        <w:rPr>
          <w:lang w:val="en-US"/>
        </w:rPr>
        <w:t xml:space="preserve"> of these approaches, though,</w:t>
      </w:r>
      <w:r w:rsidR="00FF7707" w:rsidRPr="007C3F08">
        <w:rPr>
          <w:lang w:val="en-US"/>
        </w:rPr>
        <w:t xml:space="preserve"> </w:t>
      </w:r>
      <w:r w:rsidRPr="003D5EBD">
        <w:rPr>
          <w:lang w:val="en-US"/>
        </w:rPr>
        <w:t>are focused only in CVCSs, which are much less prone to branches if compared to DVCSs</w:t>
      </w:r>
      <w:r w:rsidRPr="00F1211A">
        <w:rPr>
          <w:lang w:val="en-US"/>
        </w:rPr>
        <w:t>.</w:t>
      </w:r>
      <w:r w:rsidR="00FF7707" w:rsidRPr="0086347E">
        <w:rPr>
          <w:lang w:val="en-US"/>
        </w:rPr>
        <w:t xml:space="preserve"> </w:t>
      </w:r>
      <w:r w:rsidRPr="00071773">
        <w:rPr>
          <w:lang w:val="en-US"/>
        </w:rPr>
        <w:t xml:space="preserve">The only approach found that </w:t>
      </w:r>
      <w:r w:rsidR="00FF7707" w:rsidRPr="00071773">
        <w:rPr>
          <w:lang w:val="en-US"/>
        </w:rPr>
        <w:t>focus on DVCSs</w:t>
      </w:r>
      <w:r w:rsidRPr="00071773">
        <w:rPr>
          <w:lang w:val="en-US"/>
        </w:rPr>
        <w:t xml:space="preserve"> is </w:t>
      </w:r>
      <w:r w:rsidRPr="00717F71">
        <w:rPr>
          <w:i/>
          <w:szCs w:val="24"/>
          <w:lang w:val="en-US"/>
        </w:rPr>
        <w:t>Crys</w:t>
      </w:r>
      <w:r w:rsidRPr="0021209D">
        <w:rPr>
          <w:i/>
          <w:szCs w:val="24"/>
          <w:lang w:val="en-US"/>
        </w:rPr>
        <w:t>tal</w:t>
      </w:r>
      <w:r w:rsidRPr="0021209D">
        <w:rPr>
          <w:szCs w:val="24"/>
          <w:lang w:val="en-US"/>
        </w:rPr>
        <w:t xml:space="preserve"> </w:t>
      </w:r>
      <w:r w:rsidRPr="005656D8">
        <w:rPr>
          <w:szCs w:val="24"/>
          <w:lang w:val="en-US"/>
        </w:rPr>
        <w:fldChar w:fldCharType="begin"/>
      </w:r>
      <w:r w:rsidRPr="004C0112">
        <w:rPr>
          <w:szCs w:val="24"/>
          <w:lang w:val="en-US"/>
        </w:rPr>
        <w:instrText xml:space="preserve"> ADDIN ZOTERO_ITEM {"citationID":"132pf55mct","properties":{"formattedCitation":"{\\rtf (BRUN \\i et al.\\i0{}, 2011)}","plainCitation":"(BRUN et al., 2011)"},"citationItems":[{"id":1167,"uris":["http://zotero.org/users/892576/items/QS2I9JH6"],"uri":["http://zotero.org/users/892576/items/QS2I9JH6"]}]} </w:instrText>
      </w:r>
      <w:r w:rsidRPr="005656D8">
        <w:rPr>
          <w:szCs w:val="24"/>
          <w:lang w:val="en-US"/>
        </w:rPr>
        <w:fldChar w:fldCharType="separate"/>
      </w:r>
      <w:r w:rsidRPr="005656D8">
        <w:rPr>
          <w:szCs w:val="24"/>
          <w:lang w:val="en-US"/>
        </w:rPr>
        <w:t xml:space="preserve">(BRUN </w:t>
      </w:r>
      <w:r w:rsidRPr="007C3F08">
        <w:rPr>
          <w:i/>
          <w:iCs/>
          <w:szCs w:val="24"/>
          <w:lang w:val="en-US"/>
        </w:rPr>
        <w:t>et al.</w:t>
      </w:r>
      <w:r w:rsidRPr="007C3F08">
        <w:rPr>
          <w:szCs w:val="24"/>
          <w:lang w:val="en-US"/>
        </w:rPr>
        <w:t>, 2011)</w:t>
      </w:r>
      <w:r w:rsidRPr="005656D8">
        <w:rPr>
          <w:szCs w:val="24"/>
          <w:lang w:val="en-US"/>
        </w:rPr>
        <w:fldChar w:fldCharType="end"/>
      </w:r>
      <w:r w:rsidR="00FF7707" w:rsidRPr="005656D8">
        <w:rPr>
          <w:lang w:val="en-US"/>
        </w:rPr>
        <w:t xml:space="preserve">, </w:t>
      </w:r>
      <w:r w:rsidR="006B4BB4" w:rsidRPr="005656D8">
        <w:rPr>
          <w:lang w:val="en-US"/>
        </w:rPr>
        <w:t xml:space="preserve">which continuously merge work from registered peers into a local </w:t>
      </w:r>
      <w:r w:rsidR="00EE024D" w:rsidRPr="007C3F08">
        <w:rPr>
          <w:lang w:val="en-US"/>
        </w:rPr>
        <w:t>clone</w:t>
      </w:r>
      <w:r w:rsidR="006B4BB4" w:rsidRPr="007C3F08">
        <w:rPr>
          <w:lang w:val="en-US"/>
        </w:rPr>
        <w:t xml:space="preserve">, reporting to the user </w:t>
      </w:r>
      <w:r w:rsidR="006B4BB4" w:rsidRPr="003D5EBD">
        <w:rPr>
          <w:lang w:val="en-US"/>
        </w:rPr>
        <w:t xml:space="preserve">conflicts </w:t>
      </w:r>
      <w:r w:rsidR="00F770AF" w:rsidRPr="00F1211A">
        <w:rPr>
          <w:lang w:val="en-US"/>
        </w:rPr>
        <w:t xml:space="preserve">eventually </w:t>
      </w:r>
      <w:r w:rsidR="006B4BB4" w:rsidRPr="0086347E">
        <w:rPr>
          <w:lang w:val="en-US"/>
        </w:rPr>
        <w:t>found. However, Crystal</w:t>
      </w:r>
      <w:r w:rsidR="00616329" w:rsidRPr="00071773">
        <w:rPr>
          <w:lang w:val="en-US"/>
        </w:rPr>
        <w:t xml:space="preserve"> does not deal with different branches automatically, demanding that the user creates a different project for each branch that she wants to monitor. </w:t>
      </w:r>
      <w:r w:rsidR="00F770AF" w:rsidRPr="00071773">
        <w:rPr>
          <w:lang w:val="en-US"/>
        </w:rPr>
        <w:t xml:space="preserve">Moreover, </w:t>
      </w:r>
      <w:r w:rsidR="00616329" w:rsidRPr="00717F71">
        <w:rPr>
          <w:lang w:val="en-US"/>
        </w:rPr>
        <w:t xml:space="preserve">Crystal </w:t>
      </w:r>
      <w:r w:rsidR="00616329" w:rsidRPr="0021209D">
        <w:rPr>
          <w:lang w:val="en-US"/>
        </w:rPr>
        <w:t xml:space="preserve">does not offer </w:t>
      </w:r>
      <w:r w:rsidR="00FF7707" w:rsidRPr="0021209D">
        <w:rPr>
          <w:lang w:val="en-US"/>
        </w:rPr>
        <w:t>a way to discover dependenci</w:t>
      </w:r>
      <w:r w:rsidR="00616329" w:rsidRPr="0021209D">
        <w:rPr>
          <w:lang w:val="en-US"/>
        </w:rPr>
        <w:t>es between clones (i.e., peers)</w:t>
      </w:r>
      <w:r w:rsidR="00FF7707" w:rsidRPr="003767D2">
        <w:rPr>
          <w:lang w:val="en-US"/>
        </w:rPr>
        <w:t>.</w:t>
      </w:r>
    </w:p>
    <w:p w14:paraId="4AE54655" w14:textId="77777777" w:rsidR="00FF7707" w:rsidRPr="00312A5F" w:rsidRDefault="00FF7707" w:rsidP="00FF7707">
      <w:pPr>
        <w:pStyle w:val="Heading2"/>
        <w:rPr>
          <w:lang w:val="en-US"/>
        </w:rPr>
      </w:pPr>
      <w:bookmarkStart w:id="16" w:name="_Toc406785191"/>
      <w:bookmarkStart w:id="17" w:name="_Ref409533083"/>
      <w:bookmarkStart w:id="18" w:name="_Ref409533189"/>
      <w:bookmarkStart w:id="19" w:name="_Toc412126095"/>
      <w:bookmarkStart w:id="20" w:name="_Toc414223600"/>
      <w:r w:rsidRPr="00312A5F">
        <w:rPr>
          <w:lang w:val="en-US"/>
        </w:rPr>
        <w:t>Goals</w:t>
      </w:r>
      <w:bookmarkEnd w:id="16"/>
      <w:bookmarkEnd w:id="17"/>
      <w:bookmarkEnd w:id="18"/>
      <w:bookmarkEnd w:id="19"/>
      <w:bookmarkEnd w:id="20"/>
    </w:p>
    <w:p w14:paraId="58C80F22" w14:textId="1F3F7AA1" w:rsidR="00FF7707" w:rsidRPr="0021209D" w:rsidRDefault="00FF7707" w:rsidP="00FF7707">
      <w:pPr>
        <w:rPr>
          <w:lang w:val="en-US"/>
        </w:rPr>
      </w:pPr>
      <w:r w:rsidRPr="005D0FBE">
        <w:rPr>
          <w:lang w:val="en-US"/>
        </w:rPr>
        <w:t>In this work, we propose a novel visualization infrastructure for DVCS</w:t>
      </w:r>
      <w:r w:rsidR="00D65EAB" w:rsidRPr="00CE72A1">
        <w:rPr>
          <w:lang w:val="en-US"/>
        </w:rPr>
        <w:t>, named DyeVC</w:t>
      </w:r>
      <w:r w:rsidR="00D65EAB" w:rsidRPr="005656D8">
        <w:rPr>
          <w:rStyle w:val="FootnoteReference"/>
          <w:lang w:val="en-US"/>
        </w:rPr>
        <w:footnoteReference w:id="2"/>
      </w:r>
      <w:r w:rsidRPr="005656D8">
        <w:rPr>
          <w:lang w:val="en-US"/>
        </w:rPr>
        <w:t xml:space="preserve">, which gathers information about different </w:t>
      </w:r>
      <w:r w:rsidR="004C71E3" w:rsidRPr="007C3F08">
        <w:rPr>
          <w:lang w:val="en-US"/>
        </w:rPr>
        <w:t>repository clones</w:t>
      </w:r>
      <w:r w:rsidR="007050DF" w:rsidRPr="007C3F08">
        <w:rPr>
          <w:lang w:val="en-US"/>
        </w:rPr>
        <w:t>, consolidate</w:t>
      </w:r>
      <w:r w:rsidR="00C14887" w:rsidRPr="003D5EBD">
        <w:rPr>
          <w:lang w:val="en-US"/>
        </w:rPr>
        <w:t>s</w:t>
      </w:r>
      <w:r w:rsidR="007050DF" w:rsidRPr="00F1211A">
        <w:rPr>
          <w:lang w:val="en-US"/>
        </w:rPr>
        <w:t xml:space="preserve"> this information</w:t>
      </w:r>
      <w:r w:rsidR="00C14887" w:rsidRPr="0086347E">
        <w:rPr>
          <w:lang w:val="en-US"/>
        </w:rPr>
        <w:t>,</w:t>
      </w:r>
      <w:r w:rsidRPr="00071773">
        <w:rPr>
          <w:lang w:val="en-US"/>
        </w:rPr>
        <w:t xml:space="preserve"> and presents them visually to the user, allowing one to perceive how h</w:t>
      </w:r>
      <w:r w:rsidR="005818A0">
        <w:rPr>
          <w:lang w:val="en-US"/>
        </w:rPr>
        <w:t>er</w:t>
      </w:r>
      <w:r w:rsidRPr="00071773">
        <w:rPr>
          <w:lang w:val="en-US"/>
        </w:rPr>
        <w:t xml:space="preserve"> </w:t>
      </w:r>
      <w:r w:rsidR="004C71E3" w:rsidRPr="00071773">
        <w:rPr>
          <w:lang w:val="en-US"/>
        </w:rPr>
        <w:t>clone</w:t>
      </w:r>
      <w:r w:rsidRPr="00071773">
        <w:rPr>
          <w:lang w:val="en-US"/>
        </w:rPr>
        <w:t xml:space="preserve"> evolved over time and how this evolution compares to the evolution of other </w:t>
      </w:r>
      <w:r w:rsidR="004C71E3" w:rsidRPr="00717F71">
        <w:rPr>
          <w:lang w:val="en-US"/>
        </w:rPr>
        <w:t>clones</w:t>
      </w:r>
      <w:r w:rsidRPr="0021209D">
        <w:rPr>
          <w:lang w:val="en-US"/>
        </w:rPr>
        <w:t>.</w:t>
      </w:r>
    </w:p>
    <w:p w14:paraId="0DF9668B" w14:textId="77777777" w:rsidR="004C71E3" w:rsidRPr="005D7C16" w:rsidRDefault="00FF7707" w:rsidP="00FF7707">
      <w:pPr>
        <w:rPr>
          <w:lang w:val="en-US"/>
        </w:rPr>
      </w:pPr>
      <w:r w:rsidRPr="0021209D">
        <w:rPr>
          <w:lang w:val="en-US"/>
        </w:rPr>
        <w:t xml:space="preserve">Thus, this work proposes a platform that enables repository administrators to visualize which the existing </w:t>
      </w:r>
      <w:r w:rsidR="00EE024D" w:rsidRPr="003767D2">
        <w:rPr>
          <w:lang w:val="en-US"/>
        </w:rPr>
        <w:t>clones</w:t>
      </w:r>
      <w:r w:rsidRPr="00C70AA2">
        <w:rPr>
          <w:lang w:val="en-US"/>
        </w:rPr>
        <w:t xml:space="preserve"> of a project are and how they interact with each </w:t>
      </w:r>
      <w:r w:rsidR="00C864E7" w:rsidRPr="00C70AA2">
        <w:rPr>
          <w:lang w:val="en-US"/>
        </w:rPr>
        <w:t>other. The</w:t>
      </w:r>
      <w:r w:rsidR="004C71E3" w:rsidRPr="008A010A">
        <w:rPr>
          <w:lang w:val="en-US"/>
        </w:rPr>
        <w:t xml:space="preserve"> information provided by our approach is important for a number of reasons</w:t>
      </w:r>
      <w:r w:rsidR="00E94D79" w:rsidRPr="005D7C16">
        <w:rPr>
          <w:lang w:val="en-US"/>
        </w:rPr>
        <w:t>, such as</w:t>
      </w:r>
      <w:r w:rsidR="004C71E3" w:rsidRPr="005D7C16">
        <w:rPr>
          <w:lang w:val="en-US"/>
        </w:rPr>
        <w:t>:</w:t>
      </w:r>
    </w:p>
    <w:p w14:paraId="33DF9825" w14:textId="77777777" w:rsidR="00FF7707" w:rsidRPr="00817340" w:rsidRDefault="00242940" w:rsidP="0091399A">
      <w:pPr>
        <w:pStyle w:val="Listasemnumerao"/>
      </w:pPr>
      <w:r w:rsidRPr="00312A5F">
        <w:t>It allows</w:t>
      </w:r>
      <w:r w:rsidR="004C71E3" w:rsidRPr="005D0FBE">
        <w:t xml:space="preserve"> the c</w:t>
      </w:r>
      <w:r w:rsidR="004C71E3" w:rsidRPr="00CE72A1">
        <w:t>onfiguration manager to v</w:t>
      </w:r>
      <w:r w:rsidR="00FF7707" w:rsidRPr="00CE4584">
        <w:t>erify if communication is taking place accordingly, based on what was defined in the CM Plan</w:t>
      </w:r>
      <w:r w:rsidR="004C71E3" w:rsidRPr="00AA5E55">
        <w:t>;</w:t>
      </w:r>
    </w:p>
    <w:p w14:paraId="23DC9F61" w14:textId="77777777" w:rsidR="007050DF" w:rsidRPr="001B3747" w:rsidRDefault="00242940" w:rsidP="0091399A">
      <w:pPr>
        <w:pStyle w:val="Listasemnumerao"/>
      </w:pPr>
      <w:r w:rsidRPr="001E2F28">
        <w:t>It helps</w:t>
      </w:r>
      <w:r w:rsidR="00E94D79" w:rsidRPr="00E606E1">
        <w:t xml:space="preserve"> administrators and developers in knowing who the participating peers in a project are and how they depend upon each other;</w:t>
      </w:r>
    </w:p>
    <w:p w14:paraId="61DB2135" w14:textId="7AEFB31A" w:rsidR="00FF7707" w:rsidRPr="004641E8" w:rsidRDefault="00242940" w:rsidP="0091399A">
      <w:pPr>
        <w:pStyle w:val="Listasemnumerao"/>
      </w:pPr>
      <w:r w:rsidRPr="00AF57B6">
        <w:t>It in</w:t>
      </w:r>
      <w:r w:rsidRPr="00C307B6">
        <w:t>creases</w:t>
      </w:r>
      <w:r w:rsidR="00FF7707" w:rsidRPr="002E055B">
        <w:t xml:space="preserve"> the developer knowledg</w:t>
      </w:r>
      <w:r w:rsidR="005818A0">
        <w:t xml:space="preserve">e of what is going on around </w:t>
      </w:r>
      <w:r w:rsidRPr="000B73DE">
        <w:t>her</w:t>
      </w:r>
      <w:r w:rsidR="00FF7707" w:rsidRPr="0063421B">
        <w:t xml:space="preserve"> repository </w:t>
      </w:r>
      <w:r w:rsidR="00EE024D" w:rsidRPr="008E0D70">
        <w:t>clone and the clon</w:t>
      </w:r>
      <w:r w:rsidR="005818A0">
        <w:t xml:space="preserve">es of </w:t>
      </w:r>
      <w:r w:rsidRPr="00894561">
        <w:t>her</w:t>
      </w:r>
      <w:r w:rsidR="00FF7707" w:rsidRPr="004641E8">
        <w:t xml:space="preserve"> teammates, despite the branch where changes are being done.</w:t>
      </w:r>
    </w:p>
    <w:p w14:paraId="2E95C758" w14:textId="77777777" w:rsidR="00FF7707" w:rsidRPr="006A489F" w:rsidRDefault="00FF7707" w:rsidP="00FF7707">
      <w:pPr>
        <w:rPr>
          <w:lang w:val="en-US"/>
        </w:rPr>
      </w:pPr>
      <w:r w:rsidRPr="004641E8">
        <w:rPr>
          <w:lang w:val="en-US"/>
        </w:rPr>
        <w:t xml:space="preserve">Our </w:t>
      </w:r>
      <w:r w:rsidR="007050DF" w:rsidRPr="004641E8">
        <w:rPr>
          <w:lang w:val="en-US"/>
        </w:rPr>
        <w:t xml:space="preserve">intention is that, for a given project, our </w:t>
      </w:r>
      <w:r w:rsidRPr="004641E8">
        <w:rPr>
          <w:lang w:val="en-US"/>
        </w:rPr>
        <w:t xml:space="preserve">approach </w:t>
      </w:r>
      <w:r w:rsidR="00382B16" w:rsidRPr="006E00DF">
        <w:rPr>
          <w:lang w:val="en-US"/>
        </w:rPr>
        <w:t xml:space="preserve">be </w:t>
      </w:r>
      <w:r w:rsidR="007050DF" w:rsidRPr="006E00DF">
        <w:rPr>
          <w:lang w:val="en-US"/>
        </w:rPr>
        <w:t xml:space="preserve">capable </w:t>
      </w:r>
      <w:r w:rsidR="002D3D07" w:rsidRPr="00955DB0">
        <w:rPr>
          <w:lang w:val="en-US"/>
        </w:rPr>
        <w:t xml:space="preserve">of </w:t>
      </w:r>
      <w:r w:rsidR="007050DF" w:rsidRPr="00253DC9">
        <w:rPr>
          <w:lang w:val="en-US"/>
        </w:rPr>
        <w:t>answer</w:t>
      </w:r>
      <w:r w:rsidR="002D3D07" w:rsidRPr="000A2696">
        <w:rPr>
          <w:lang w:val="en-US"/>
        </w:rPr>
        <w:t>ing</w:t>
      </w:r>
      <w:r w:rsidR="007050DF" w:rsidRPr="000C040F">
        <w:rPr>
          <w:lang w:val="en-US"/>
        </w:rPr>
        <w:t xml:space="preserve"> the following questions</w:t>
      </w:r>
      <w:r w:rsidRPr="006A489F">
        <w:rPr>
          <w:lang w:val="en-US"/>
        </w:rPr>
        <w:t>:</w:t>
      </w:r>
    </w:p>
    <w:p w14:paraId="430D53AF" w14:textId="77777777" w:rsidR="00FF7707" w:rsidRPr="00D002FB" w:rsidRDefault="00FF7707" w:rsidP="0091399A">
      <w:pPr>
        <w:pStyle w:val="Listasemnumerao"/>
      </w:pPr>
      <w:r w:rsidRPr="00D002FB">
        <w:t>Q1: Which clones were created from a repository?</w:t>
      </w:r>
    </w:p>
    <w:p w14:paraId="71503CCF" w14:textId="77777777" w:rsidR="00FF7707" w:rsidRPr="00A72179" w:rsidRDefault="00FF7707" w:rsidP="0091399A">
      <w:pPr>
        <w:pStyle w:val="Listasemnumerao"/>
      </w:pPr>
      <w:r w:rsidRPr="00A72179">
        <w:t>Q2: What are the dependencies between different clones?</w:t>
      </w:r>
    </w:p>
    <w:p w14:paraId="2E39C20B" w14:textId="77777777" w:rsidR="007050DF" w:rsidRPr="004E6417" w:rsidRDefault="00FF7707" w:rsidP="0091399A">
      <w:pPr>
        <w:pStyle w:val="Listasemnumerao"/>
      </w:pPr>
      <w:r w:rsidRPr="00EE338C">
        <w:t>Q3: Which changes are under work in parallel (in different clones or different branches) and which of them are available to b</w:t>
      </w:r>
      <w:r w:rsidRPr="00C077C5">
        <w:t>e incorporated into my work?</w:t>
      </w:r>
    </w:p>
    <w:p w14:paraId="78D5E8C0" w14:textId="77777777" w:rsidR="007050DF" w:rsidRPr="007C6912" w:rsidRDefault="007050DF" w:rsidP="007050DF">
      <w:pPr>
        <w:rPr>
          <w:lang w:val="en-US"/>
        </w:rPr>
      </w:pPr>
      <w:r w:rsidRPr="007C6912">
        <w:rPr>
          <w:lang w:val="en-US"/>
        </w:rPr>
        <w:t>Besides these questions, the following question is posed, which is related to the non-functional aspects of our approach:</w:t>
      </w:r>
    </w:p>
    <w:p w14:paraId="414EF5E7" w14:textId="77777777" w:rsidR="00FF7707" w:rsidRPr="003745A2" w:rsidRDefault="00FF7707" w:rsidP="0091399A">
      <w:pPr>
        <w:pStyle w:val="Listasemnumerao"/>
      </w:pPr>
      <w:r w:rsidRPr="00626A1F">
        <w:t>Q4: Is it computationally feasible to gather this information from all known repositor</w:t>
      </w:r>
      <w:r w:rsidR="00EE024D" w:rsidRPr="001C1CB7">
        <w:t>y clones</w:t>
      </w:r>
      <w:r w:rsidRPr="000C702F">
        <w:t>, keeping t</w:t>
      </w:r>
      <w:r w:rsidRPr="003745A2">
        <w:t>hem available to be used when needed?</w:t>
      </w:r>
    </w:p>
    <w:p w14:paraId="0D3C64FB" w14:textId="77777777" w:rsidR="00FF7707" w:rsidRPr="00686D97" w:rsidRDefault="00FF7707" w:rsidP="00FF7707">
      <w:pPr>
        <w:pStyle w:val="Heading2"/>
        <w:rPr>
          <w:lang w:val="en-US"/>
        </w:rPr>
      </w:pPr>
      <w:bookmarkStart w:id="21" w:name="_Toc406785194"/>
      <w:bookmarkStart w:id="22" w:name="_Toc412126096"/>
      <w:bookmarkStart w:id="23" w:name="_Toc414223601"/>
      <w:r w:rsidRPr="00686D97">
        <w:rPr>
          <w:lang w:val="en-US"/>
        </w:rPr>
        <w:t>Organization</w:t>
      </w:r>
      <w:bookmarkEnd w:id="21"/>
      <w:bookmarkEnd w:id="22"/>
      <w:bookmarkEnd w:id="23"/>
    </w:p>
    <w:p w14:paraId="60FA9E4A" w14:textId="77777777" w:rsidR="00FF7707" w:rsidRPr="0021209D" w:rsidRDefault="00FF7707" w:rsidP="00FF7707">
      <w:pPr>
        <w:rPr>
          <w:lang w:val="en-US"/>
        </w:rPr>
      </w:pPr>
      <w:r w:rsidRPr="00452CAF">
        <w:rPr>
          <w:lang w:val="en-US"/>
        </w:rPr>
        <w:t>Besides this introduction, this work is organized in four</w:t>
      </w:r>
      <w:r w:rsidRPr="009A2C5C">
        <w:rPr>
          <w:color w:val="FF0000"/>
          <w:lang w:val="en-US"/>
        </w:rPr>
        <w:t xml:space="preserve"> </w:t>
      </w:r>
      <w:r w:rsidR="009C7D7A" w:rsidRPr="009A2C5C">
        <w:rPr>
          <w:lang w:val="en-US"/>
        </w:rPr>
        <w:t xml:space="preserve">other chapters. </w:t>
      </w:r>
      <w:r w:rsidR="009C7D7A" w:rsidRPr="005656D8">
        <w:rPr>
          <w:lang w:val="en-US"/>
        </w:rPr>
        <w:fldChar w:fldCharType="begin"/>
      </w:r>
      <w:r w:rsidR="009C7D7A" w:rsidRPr="004C0112">
        <w:rPr>
          <w:lang w:val="en-US"/>
        </w:rPr>
        <w:instrText xml:space="preserve"> REF _Ref408146186 \r \h </w:instrText>
      </w:r>
      <w:r w:rsidR="009C7D7A" w:rsidRPr="005656D8">
        <w:rPr>
          <w:lang w:val="en-US"/>
        </w:rPr>
      </w:r>
      <w:r w:rsidR="009C7D7A" w:rsidRPr="005656D8">
        <w:rPr>
          <w:lang w:val="en-US"/>
        </w:rPr>
        <w:fldChar w:fldCharType="separate"/>
      </w:r>
      <w:r w:rsidR="00A80296">
        <w:rPr>
          <w:lang w:val="en-US"/>
        </w:rPr>
        <w:t>Chapter 2</w:t>
      </w:r>
      <w:r w:rsidR="009C7D7A" w:rsidRPr="005656D8">
        <w:rPr>
          <w:lang w:val="en-US"/>
        </w:rPr>
        <w:fldChar w:fldCharType="end"/>
      </w:r>
      <w:r w:rsidR="009C7D7A" w:rsidRPr="005656D8">
        <w:rPr>
          <w:lang w:val="en-US"/>
        </w:rPr>
        <w:t xml:space="preserve"> </w:t>
      </w:r>
      <w:r w:rsidRPr="007C3F08">
        <w:rPr>
          <w:lang w:val="en-US"/>
        </w:rPr>
        <w:t>presents some introductory topics regarding DVCS. It contrasts DVCS usage against CVCS. It al</w:t>
      </w:r>
      <w:r w:rsidRPr="00F1211A">
        <w:rPr>
          <w:lang w:val="en-US"/>
        </w:rPr>
        <w:t xml:space="preserve">so explains the concept of </w:t>
      </w:r>
      <w:r w:rsidRPr="00B8457A">
        <w:rPr>
          <w:i/>
          <w:lang w:val="en-US"/>
        </w:rPr>
        <w:t>branches</w:t>
      </w:r>
      <w:r w:rsidRPr="00B8457A">
        <w:rPr>
          <w:lang w:val="en-US"/>
        </w:rPr>
        <w:t xml:space="preserve"> and how they are used in DVCS. Lastly, it presents the related work, which include commit visualization approaches, approaches that provide awareness of concurrent changes</w:t>
      </w:r>
      <w:r w:rsidR="00242940" w:rsidRPr="0086347E">
        <w:rPr>
          <w:lang w:val="en-US"/>
        </w:rPr>
        <w:t>,</w:t>
      </w:r>
      <w:r w:rsidRPr="00071773">
        <w:rPr>
          <w:lang w:val="en-US"/>
        </w:rPr>
        <w:t xml:space="preserve"> approaches that focus on repository visualization</w:t>
      </w:r>
      <w:r w:rsidR="00242940" w:rsidRPr="00717F71">
        <w:rPr>
          <w:lang w:val="en-US"/>
        </w:rPr>
        <w:t xml:space="preserve"> and commercial / open source DVCS clients</w:t>
      </w:r>
      <w:r w:rsidRPr="0021209D">
        <w:rPr>
          <w:lang w:val="en-US"/>
        </w:rPr>
        <w:t>.</w:t>
      </w:r>
    </w:p>
    <w:p w14:paraId="09976410" w14:textId="77777777" w:rsidR="00FF7707" w:rsidRPr="00B8457A" w:rsidRDefault="009C7D7A" w:rsidP="00FF7707">
      <w:pPr>
        <w:rPr>
          <w:lang w:val="en-US"/>
        </w:rPr>
      </w:pPr>
      <w:r w:rsidRPr="005656D8">
        <w:rPr>
          <w:lang w:val="en-US"/>
        </w:rPr>
        <w:fldChar w:fldCharType="begin"/>
      </w:r>
      <w:r w:rsidRPr="004C0112">
        <w:rPr>
          <w:lang w:val="en-US"/>
        </w:rPr>
        <w:instrText xml:space="preserve"> REF _Ref408146211 \r \h </w:instrText>
      </w:r>
      <w:r w:rsidRPr="005656D8">
        <w:rPr>
          <w:lang w:val="en-US"/>
        </w:rPr>
      </w:r>
      <w:r w:rsidRPr="005656D8">
        <w:rPr>
          <w:lang w:val="en-US"/>
        </w:rPr>
        <w:fldChar w:fldCharType="separate"/>
      </w:r>
      <w:r w:rsidR="00A80296">
        <w:rPr>
          <w:lang w:val="en-US"/>
        </w:rPr>
        <w:t>Chapter 3</w:t>
      </w:r>
      <w:r w:rsidRPr="005656D8">
        <w:rPr>
          <w:lang w:val="en-US"/>
        </w:rPr>
        <w:fldChar w:fldCharType="end"/>
      </w:r>
      <w:r w:rsidRPr="005656D8">
        <w:rPr>
          <w:lang w:val="en-US"/>
        </w:rPr>
        <w:t xml:space="preserve"> </w:t>
      </w:r>
      <w:r w:rsidR="00FF7707" w:rsidRPr="005656D8">
        <w:rPr>
          <w:lang w:val="en-US"/>
        </w:rPr>
        <w:t xml:space="preserve">presents </w:t>
      </w:r>
      <w:r w:rsidR="00D65EAB" w:rsidRPr="007C3F08">
        <w:rPr>
          <w:lang w:val="en-US"/>
        </w:rPr>
        <w:t xml:space="preserve">DyeVC. </w:t>
      </w:r>
      <w:r w:rsidR="00FF7707" w:rsidRPr="007C3F08">
        <w:rPr>
          <w:lang w:val="en-US"/>
        </w:rPr>
        <w:t xml:space="preserve">This chapter describes how DVCS information is gathered and structured. Then it outlines the existing visualizations in a hierarchical way, discussing the </w:t>
      </w:r>
      <w:r w:rsidR="00FF7707" w:rsidRPr="003D5EBD">
        <w:rPr>
          <w:lang w:val="en-US"/>
        </w:rPr>
        <w:t>level</w:t>
      </w:r>
      <w:r w:rsidR="00FF7707" w:rsidRPr="00F1211A">
        <w:rPr>
          <w:lang w:val="en-US"/>
        </w:rPr>
        <w:t xml:space="preserve"> of detail included in each one, over the example introduced in</w:t>
      </w:r>
      <w:r w:rsidR="00431584" w:rsidRPr="00B8457A">
        <w:rPr>
          <w:lang w:val="en-US"/>
        </w:rPr>
        <w:t xml:space="preserve"> </w:t>
      </w:r>
      <w:r w:rsidR="00975575" w:rsidRPr="00B8457A">
        <w:rPr>
          <w:lang w:val="en-US"/>
        </w:rPr>
        <w:t>Section</w:t>
      </w:r>
      <w:r w:rsidR="00431584" w:rsidRPr="00B8457A">
        <w:rPr>
          <w:lang w:val="en-US"/>
        </w:rPr>
        <w:t xml:space="preserve"> </w:t>
      </w:r>
      <w:r w:rsidR="00431584" w:rsidRPr="005656D8">
        <w:rPr>
          <w:lang w:val="en-US"/>
        </w:rPr>
        <w:fldChar w:fldCharType="begin"/>
      </w:r>
      <w:r w:rsidR="00431584" w:rsidRPr="004C0112">
        <w:rPr>
          <w:lang w:val="en-US"/>
        </w:rPr>
        <w:instrText xml:space="preserve"> REF _Ref409363176 \r \h </w:instrText>
      </w:r>
      <w:r w:rsidR="00431584" w:rsidRPr="005656D8">
        <w:rPr>
          <w:lang w:val="en-US"/>
        </w:rPr>
      </w:r>
      <w:r w:rsidR="00431584" w:rsidRPr="005656D8">
        <w:rPr>
          <w:lang w:val="en-US"/>
        </w:rPr>
        <w:fldChar w:fldCharType="separate"/>
      </w:r>
      <w:r w:rsidR="00A80296">
        <w:rPr>
          <w:lang w:val="en-US"/>
        </w:rPr>
        <w:t>1.1</w:t>
      </w:r>
      <w:r w:rsidR="00431584" w:rsidRPr="005656D8">
        <w:rPr>
          <w:lang w:val="en-US"/>
        </w:rPr>
        <w:fldChar w:fldCharType="end"/>
      </w:r>
      <w:r w:rsidR="00FF7707" w:rsidRPr="005656D8">
        <w:rPr>
          <w:lang w:val="en-US"/>
        </w:rPr>
        <w:t xml:space="preserve">. It also </w:t>
      </w:r>
      <w:r w:rsidR="00FF7707" w:rsidRPr="007C3F08">
        <w:rPr>
          <w:lang w:val="en-US"/>
        </w:rPr>
        <w:t xml:space="preserve">discusses </w:t>
      </w:r>
      <w:r w:rsidR="00FF7707" w:rsidRPr="003D5EBD">
        <w:rPr>
          <w:lang w:val="en-US"/>
        </w:rPr>
        <w:t>the algorithm used in information gathering, which is in the heart of the process that discovers related peers, dependencies</w:t>
      </w:r>
      <w:r w:rsidR="00FF7707" w:rsidRPr="00F1211A">
        <w:rPr>
          <w:lang w:val="en-US"/>
        </w:rPr>
        <w:t xml:space="preserve">, </w:t>
      </w:r>
      <w:r w:rsidR="00FF7707" w:rsidRPr="00B8457A">
        <w:rPr>
          <w:lang w:val="en-US"/>
        </w:rPr>
        <w:t xml:space="preserve">and </w:t>
      </w:r>
      <w:r w:rsidR="00D65EAB" w:rsidRPr="00B8457A">
        <w:rPr>
          <w:lang w:val="en-US"/>
        </w:rPr>
        <w:t>commits found in each peer</w:t>
      </w:r>
      <w:r w:rsidR="00FF7707" w:rsidRPr="00B8457A">
        <w:rPr>
          <w:lang w:val="en-US"/>
        </w:rPr>
        <w:t>. Furthermore, it presents the technologies used in the implementation. Finally, it shows a typical usage scenario of DyeVC, describing its prototype and the first steps needed to use it.</w:t>
      </w:r>
    </w:p>
    <w:p w14:paraId="0FE671DD" w14:textId="77777777" w:rsidR="00FF7707" w:rsidRPr="007C3F08" w:rsidRDefault="009C7D7A" w:rsidP="00FF7707">
      <w:pPr>
        <w:rPr>
          <w:lang w:val="en-US"/>
        </w:rPr>
      </w:pPr>
      <w:r w:rsidRPr="007C3F08">
        <w:rPr>
          <w:lang w:val="en-US"/>
        </w:rPr>
        <w:fldChar w:fldCharType="begin"/>
      </w:r>
      <w:r w:rsidRPr="004C0112">
        <w:rPr>
          <w:lang w:val="en-US"/>
        </w:rPr>
        <w:instrText xml:space="preserve"> REF _Ref408146230 \r \h </w:instrText>
      </w:r>
      <w:r w:rsidRPr="007C3F08">
        <w:rPr>
          <w:lang w:val="en-US"/>
        </w:rPr>
      </w:r>
      <w:r w:rsidRPr="007C3F08">
        <w:rPr>
          <w:lang w:val="en-US"/>
        </w:rPr>
        <w:fldChar w:fldCharType="separate"/>
      </w:r>
      <w:r w:rsidR="00A80296">
        <w:rPr>
          <w:lang w:val="en-US"/>
        </w:rPr>
        <w:t>Chapter 4</w:t>
      </w:r>
      <w:r w:rsidRPr="007C3F08">
        <w:rPr>
          <w:lang w:val="en-US"/>
        </w:rPr>
        <w:fldChar w:fldCharType="end"/>
      </w:r>
      <w:r w:rsidRPr="005656D8">
        <w:rPr>
          <w:lang w:val="en-US"/>
        </w:rPr>
        <w:t xml:space="preserve"> </w:t>
      </w:r>
      <w:r w:rsidR="00FF7707" w:rsidRPr="007C3F08">
        <w:rPr>
          <w:lang w:val="en-US"/>
        </w:rPr>
        <w:t>describes the evaluation performed on the usage of DyeVC to provide awareness over an open source project that uses DVCS. Next, the scalability of the approach is evaluated, presenting the factors that may affect the capability of using DyeVC. Lastly, it presents some threats to the validity of the performed evaluation.</w:t>
      </w:r>
    </w:p>
    <w:p w14:paraId="16AAD9AB" w14:textId="77777777" w:rsidR="00FF7707" w:rsidRPr="007C3F08" w:rsidRDefault="009C7D7A" w:rsidP="00FF7707">
      <w:pPr>
        <w:rPr>
          <w:lang w:val="en-US"/>
        </w:rPr>
      </w:pPr>
      <w:r w:rsidRPr="003D5EBD">
        <w:rPr>
          <w:lang w:val="en-US"/>
        </w:rPr>
        <w:t xml:space="preserve">Finally, </w:t>
      </w:r>
      <w:r w:rsidRPr="007C3F08">
        <w:rPr>
          <w:lang w:val="en-US"/>
        </w:rPr>
        <w:fldChar w:fldCharType="begin"/>
      </w:r>
      <w:r w:rsidRPr="004C0112">
        <w:rPr>
          <w:lang w:val="en-US"/>
        </w:rPr>
        <w:instrText xml:space="preserve"> REF _Ref408146240 \r \h </w:instrText>
      </w:r>
      <w:r w:rsidRPr="007C3F08">
        <w:rPr>
          <w:lang w:val="en-US"/>
        </w:rPr>
      </w:r>
      <w:r w:rsidRPr="007C3F08">
        <w:rPr>
          <w:lang w:val="en-US"/>
        </w:rPr>
        <w:fldChar w:fldCharType="separate"/>
      </w:r>
      <w:r w:rsidR="00A80296">
        <w:rPr>
          <w:lang w:val="en-US"/>
        </w:rPr>
        <w:t>Chapter 5</w:t>
      </w:r>
      <w:r w:rsidRPr="007C3F08">
        <w:rPr>
          <w:lang w:val="en-US"/>
        </w:rPr>
        <w:fldChar w:fldCharType="end"/>
      </w:r>
      <w:r w:rsidRPr="005656D8">
        <w:rPr>
          <w:lang w:val="en-US"/>
        </w:rPr>
        <w:t xml:space="preserve"> </w:t>
      </w:r>
      <w:r w:rsidR="00FF7707" w:rsidRPr="007C3F08">
        <w:rPr>
          <w:lang w:val="en-US"/>
        </w:rPr>
        <w:t>concludes this work, presenting contributions, limitations, and future work.</w:t>
      </w:r>
    </w:p>
    <w:p w14:paraId="336D394F" w14:textId="77777777" w:rsidR="00581A4A" w:rsidRPr="007C3F08" w:rsidRDefault="00581A4A">
      <w:pPr>
        <w:spacing w:after="200" w:line="276" w:lineRule="auto"/>
        <w:ind w:firstLine="0"/>
        <w:jc w:val="left"/>
        <w:rPr>
          <w:color w:val="FF0000"/>
          <w:lang w:val="en-US"/>
        </w:rPr>
      </w:pPr>
      <w:r w:rsidRPr="007C3F08">
        <w:rPr>
          <w:color w:val="FF0000"/>
          <w:lang w:val="en-US"/>
        </w:rPr>
        <w:br w:type="page"/>
      </w:r>
    </w:p>
    <w:p w14:paraId="003C4A6B" w14:textId="77777777" w:rsidR="00581A4A" w:rsidRPr="00F1211A" w:rsidRDefault="00581A4A" w:rsidP="00AB2F05">
      <w:pPr>
        <w:pStyle w:val="Heading1"/>
      </w:pPr>
      <w:bookmarkStart w:id="24" w:name="_Ref393357917"/>
      <w:bookmarkStart w:id="25" w:name="_Ref408146186"/>
      <w:bookmarkStart w:id="26" w:name="_Toc412126097"/>
      <w:r w:rsidRPr="007C3F08">
        <w:t xml:space="preserve">– </w:t>
      </w:r>
      <w:r w:rsidR="00593F6D" w:rsidRPr="003D5EBD">
        <w:t>Awareness over Distributed Version Control Systems</w:t>
      </w:r>
      <w:bookmarkEnd w:id="24"/>
      <w:bookmarkEnd w:id="25"/>
      <w:bookmarkEnd w:id="26"/>
    </w:p>
    <w:p w14:paraId="23FF9F9F" w14:textId="77777777" w:rsidR="00FF7707" w:rsidRPr="00071773" w:rsidRDefault="00FF7707" w:rsidP="00FF7707">
      <w:pPr>
        <w:pStyle w:val="Heading2"/>
        <w:rPr>
          <w:lang w:val="en-US"/>
        </w:rPr>
      </w:pPr>
      <w:bookmarkStart w:id="27" w:name="_Toc394584902"/>
      <w:bookmarkStart w:id="28" w:name="_Toc395037905"/>
      <w:bookmarkStart w:id="29" w:name="_Toc412126098"/>
      <w:bookmarkStart w:id="30" w:name="_Toc414223602"/>
      <w:r w:rsidRPr="0086347E">
        <w:rPr>
          <w:lang w:val="en-US"/>
        </w:rPr>
        <w:t>Introduct</w:t>
      </w:r>
      <w:r w:rsidRPr="00071773">
        <w:rPr>
          <w:lang w:val="en-US"/>
        </w:rPr>
        <w:t>ion</w:t>
      </w:r>
      <w:bookmarkEnd w:id="27"/>
      <w:bookmarkEnd w:id="28"/>
      <w:bookmarkEnd w:id="29"/>
      <w:bookmarkEnd w:id="30"/>
    </w:p>
    <w:p w14:paraId="209B6BCF" w14:textId="77777777" w:rsidR="00FF7707" w:rsidRPr="0021209D" w:rsidRDefault="000A0171" w:rsidP="00FF7707">
      <w:pPr>
        <w:rPr>
          <w:lang w:val="en-US"/>
        </w:rPr>
      </w:pPr>
      <w:r>
        <w:rPr>
          <w:lang w:val="en-US"/>
        </w:rPr>
        <w:t>Configuration management (</w:t>
      </w:r>
      <w:r w:rsidR="00FF7707" w:rsidRPr="0021209D">
        <w:rPr>
          <w:lang w:val="en-US"/>
        </w:rPr>
        <w:t>CM</w:t>
      </w:r>
      <w:r w:rsidR="00A03124" w:rsidRPr="0021209D">
        <w:rPr>
          <w:lang w:val="en-US"/>
        </w:rPr>
        <w:t>)</w:t>
      </w:r>
      <w:r w:rsidR="00FF7707" w:rsidRPr="003767D2">
        <w:rPr>
          <w:lang w:val="en-US"/>
        </w:rPr>
        <w:t xml:space="preserve"> is part of Software Engineering and was born in the 70s </w:t>
      </w:r>
      <w:r w:rsidR="00FF7707" w:rsidRPr="007C3F08">
        <w:rPr>
          <w:lang w:val="en-US"/>
        </w:rPr>
        <w:fldChar w:fldCharType="begin"/>
      </w:r>
      <w:r w:rsidR="00FF7707" w:rsidRPr="004C0112">
        <w:rPr>
          <w:lang w:val="en-US"/>
        </w:rPr>
        <w:instrText xml:space="preserve"> ADDIN ZOTERO_ITEM {"citationID":"hAhqsWtL","properties":{"formattedCitation":"(ESTUBLIER, 2000)","plainCitation":"(ESTUBLIER, 2000)"},"citationItems":[{"id":1168,"uris":["http://zotero.org/users/892576/items/QWIBJUD8"],"uri":["http://zotero.org/users/892576/items/QWIBJUD8"]}]} </w:instrText>
      </w:r>
      <w:r w:rsidR="00FF7707" w:rsidRPr="007C3F08">
        <w:rPr>
          <w:lang w:val="en-US"/>
        </w:rPr>
        <w:fldChar w:fldCharType="separate"/>
      </w:r>
      <w:r w:rsidR="00FF7707" w:rsidRPr="007C3F08">
        <w:rPr>
          <w:lang w:val="en-US"/>
        </w:rPr>
        <w:t>(ESTUBLIER, 2000)</w:t>
      </w:r>
      <w:r w:rsidR="00FF7707" w:rsidRPr="007C3F08">
        <w:rPr>
          <w:lang w:val="en-US"/>
        </w:rPr>
        <w:fldChar w:fldCharType="end"/>
      </w:r>
      <w:r w:rsidR="00FF7707" w:rsidRPr="005656D8">
        <w:rPr>
          <w:lang w:val="en-US"/>
        </w:rPr>
        <w:t>. According to</w:t>
      </w:r>
      <w:r w:rsidR="00A03124" w:rsidRPr="007C3F08">
        <w:rPr>
          <w:lang w:val="en-US"/>
        </w:rPr>
        <w:t xml:space="preserve"> Murta</w:t>
      </w:r>
      <w:r w:rsidR="00FF7707" w:rsidRPr="007C3F08">
        <w:rPr>
          <w:lang w:val="en-US"/>
        </w:rPr>
        <w:t xml:space="preserve"> </w:t>
      </w:r>
      <w:r w:rsidR="00FF7707" w:rsidRPr="007C3F08">
        <w:rPr>
          <w:lang w:val="en-US"/>
        </w:rPr>
        <w:fldChar w:fldCharType="begin"/>
      </w:r>
      <w:r w:rsidR="00A03124" w:rsidRPr="004C0112">
        <w:rPr>
          <w:lang w:val="en-US"/>
        </w:rPr>
        <w:instrText xml:space="preserve"> ADDIN ZOTERO_ITEM {"citationID":"RzNWnyop","properties":{"formattedCitation":"(2006)","plainCitation":"(2006)"},"citationItems":[{"id":1066,"uris":["http://zotero.org/users/892576/items/6J65EPRK"],"uri":["http://zotero.org/users/892576/items/6J65EPRK"],"suppress-author":true}]} </w:instrText>
      </w:r>
      <w:r w:rsidR="00FF7707" w:rsidRPr="007C3F08">
        <w:rPr>
          <w:lang w:val="en-US"/>
        </w:rPr>
        <w:fldChar w:fldCharType="separate"/>
      </w:r>
      <w:r w:rsidR="00A03124" w:rsidRPr="007C3F08">
        <w:rPr>
          <w:lang w:val="en-US"/>
        </w:rPr>
        <w:t>(2006)</w:t>
      </w:r>
      <w:r w:rsidR="00FF7707" w:rsidRPr="007C3F08">
        <w:rPr>
          <w:lang w:val="en-US"/>
        </w:rPr>
        <w:fldChar w:fldCharType="end"/>
      </w:r>
      <w:r w:rsidR="00FF7707" w:rsidRPr="005656D8">
        <w:rPr>
          <w:lang w:val="en-US"/>
        </w:rPr>
        <w:t>, unde</w:t>
      </w:r>
      <w:r>
        <w:rPr>
          <w:lang w:val="en-US"/>
        </w:rPr>
        <w:t xml:space="preserve">r the development perspective, </w:t>
      </w:r>
      <w:r w:rsidR="00FF7707" w:rsidRPr="005656D8">
        <w:rPr>
          <w:lang w:val="en-US"/>
        </w:rPr>
        <w:t>CM is divided into thr</w:t>
      </w:r>
      <w:r w:rsidR="00FF7707" w:rsidRPr="007C3F08">
        <w:rPr>
          <w:lang w:val="en-US"/>
        </w:rPr>
        <w:t xml:space="preserve">ee main systems: Change Management, Version Control, and Release Management. </w:t>
      </w:r>
      <w:r w:rsidR="00FF7707" w:rsidRPr="00F1211A">
        <w:rPr>
          <w:b/>
          <w:lang w:val="en-US"/>
        </w:rPr>
        <w:t>Change Management</w:t>
      </w:r>
      <w:r w:rsidR="00FF7707" w:rsidRPr="00B8457A">
        <w:rPr>
          <w:lang w:val="en-US"/>
        </w:rPr>
        <w:t xml:space="preserve"> is in charge of systematically controlling the configuration, storing and reporting the information produced along the change requests. </w:t>
      </w:r>
      <w:r w:rsidR="00FF7707" w:rsidRPr="0086347E">
        <w:rPr>
          <w:b/>
          <w:lang w:val="en-US"/>
        </w:rPr>
        <w:t xml:space="preserve">Version Control </w:t>
      </w:r>
      <w:r w:rsidR="00FF7707" w:rsidRPr="00071773">
        <w:rPr>
          <w:lang w:val="en-US"/>
        </w:rPr>
        <w:t xml:space="preserve">deals with the identification and evolution of configuration items (CI). Finally, </w:t>
      </w:r>
      <w:r w:rsidR="00FF7707" w:rsidRPr="00717F71">
        <w:rPr>
          <w:b/>
          <w:lang w:val="en-US"/>
        </w:rPr>
        <w:t>Release Management</w:t>
      </w:r>
      <w:r w:rsidR="00FF7707" w:rsidRPr="0021209D">
        <w:rPr>
          <w:lang w:val="en-US"/>
        </w:rPr>
        <w:t xml:space="preserve"> automates the process of building executable files from the source code and releasing them into production.</w:t>
      </w:r>
    </w:p>
    <w:p w14:paraId="0583AC49" w14:textId="77777777" w:rsidR="00FF7707" w:rsidRPr="00717F71" w:rsidRDefault="00FF7707" w:rsidP="00FF7707">
      <w:pPr>
        <w:rPr>
          <w:lang w:val="en-US"/>
        </w:rPr>
      </w:pPr>
      <w:r w:rsidRPr="003767D2">
        <w:rPr>
          <w:lang w:val="en-US"/>
        </w:rPr>
        <w:t>Version Control Systems (VCSs) date back to the 70s, wh</w:t>
      </w:r>
      <w:r w:rsidRPr="00C70AA2">
        <w:rPr>
          <w:lang w:val="en-US"/>
        </w:rPr>
        <w:t xml:space="preserve">en the first VCS, called SCCS, emerged </w:t>
      </w:r>
      <w:r w:rsidRPr="007C3F08">
        <w:rPr>
          <w:lang w:val="en-US"/>
        </w:rPr>
        <w:fldChar w:fldCharType="begin"/>
      </w:r>
      <w:r w:rsidRPr="004C0112">
        <w:rPr>
          <w:lang w:val="en-US"/>
        </w:rPr>
        <w:instrText xml:space="preserve"> ADDIN ZOTERO_ITEM {"citationID":"2kspe83s7f","properties":{"formattedCitation":"(ROCHKIND, 1975)","plainCitation":"(ROCHKIND, 1975)"},"citationItems":[{"id":1072,"uris":["http://zotero.org/users/892576/items/7J2JEB2X"],"uri":["http://zotero.org/users/892576/items/7J2JEB2X"]}]} </w:instrText>
      </w:r>
      <w:r w:rsidRPr="007C3F08">
        <w:rPr>
          <w:lang w:val="en-US"/>
        </w:rPr>
        <w:fldChar w:fldCharType="separate"/>
      </w:r>
      <w:r w:rsidRPr="007C3F08">
        <w:rPr>
          <w:lang w:val="en-US"/>
        </w:rPr>
        <w:t>(ROCHKIND, 1975)</w:t>
      </w:r>
      <w:r w:rsidRPr="007C3F08">
        <w:rPr>
          <w:lang w:val="en-US"/>
        </w:rPr>
        <w:fldChar w:fldCharType="end"/>
      </w:r>
      <w:r w:rsidR="000A0171">
        <w:rPr>
          <w:lang w:val="en-US"/>
        </w:rPr>
        <w:t xml:space="preserve">. VCSs were the first </w:t>
      </w:r>
      <w:r w:rsidRPr="005656D8">
        <w:rPr>
          <w:lang w:val="en-US"/>
        </w:rPr>
        <w:t>CM systems to emerge and, since then, they have evolved substantially, from the local access needed by SCCS, to a client-server architecture, and more re</w:t>
      </w:r>
      <w:r w:rsidRPr="007C3F08">
        <w:rPr>
          <w:lang w:val="en-US"/>
        </w:rPr>
        <w:t>cently to a distributed architecture. Besides their original scope, they have also been used as a data source to mine data related to software development, because they have the knowledge of all CIs and how they evolved over time (what was changed, why cha</w:t>
      </w:r>
      <w:r w:rsidRPr="00F1211A">
        <w:rPr>
          <w:lang w:val="en-US"/>
        </w:rPr>
        <w:t xml:space="preserve">nges occurred, when changes happened, and who performed the changes). Moreover, as VCSs are the single point where every IC resides, they might be used </w:t>
      </w:r>
      <w:r w:rsidR="00C864E7" w:rsidRPr="0086347E">
        <w:rPr>
          <w:lang w:val="en-US"/>
        </w:rPr>
        <w:t>to not only</w:t>
      </w:r>
      <w:r w:rsidRPr="00071773">
        <w:rPr>
          <w:lang w:val="en-US"/>
        </w:rPr>
        <w:t xml:space="preserve"> know what happened in the past, but also provide awareness of what is happening in the pres</w:t>
      </w:r>
      <w:r w:rsidRPr="00717F71">
        <w:rPr>
          <w:lang w:val="en-US"/>
        </w:rPr>
        <w:t>ent and to help predicting what might happen in the future.</w:t>
      </w:r>
    </w:p>
    <w:p w14:paraId="277515F5" w14:textId="77777777" w:rsidR="00FF7707" w:rsidRPr="0086347E" w:rsidRDefault="00FF7707" w:rsidP="00FF7707">
      <w:pPr>
        <w:rPr>
          <w:lang w:val="en-US"/>
        </w:rPr>
      </w:pPr>
      <w:r w:rsidRPr="0021209D">
        <w:rPr>
          <w:lang w:val="en-US"/>
        </w:rPr>
        <w:t>Awareness is defined by D</w:t>
      </w:r>
      <w:r w:rsidR="00A03124" w:rsidRPr="0021209D">
        <w:rPr>
          <w:lang w:val="en-US"/>
        </w:rPr>
        <w:t>ourish</w:t>
      </w:r>
      <w:r w:rsidRPr="0021209D">
        <w:rPr>
          <w:lang w:val="en-US"/>
        </w:rPr>
        <w:t xml:space="preserve"> and B</w:t>
      </w:r>
      <w:r w:rsidR="00A03124" w:rsidRPr="003767D2">
        <w:rPr>
          <w:lang w:val="en-US"/>
        </w:rPr>
        <w:t>ellotti</w:t>
      </w:r>
      <w:r w:rsidRPr="00C70AA2">
        <w:rPr>
          <w:lang w:val="en-US"/>
        </w:rPr>
        <w:t xml:space="preserve"> </w:t>
      </w:r>
      <w:r w:rsidRPr="007C3F08">
        <w:rPr>
          <w:lang w:val="en-US"/>
        </w:rPr>
        <w:fldChar w:fldCharType="begin"/>
      </w:r>
      <w:r w:rsidRPr="004C0112">
        <w:rPr>
          <w:lang w:val="en-US"/>
        </w:rPr>
        <w:instrText xml:space="preserve"> ADDIN ZOTERO_ITEM {"citationID":"kdSgwPlx","properties":{"formattedCitation":"(1992)","plainCitation":"(1992)"},"citationItems":[{"id":2515,"uris":["http://zotero.org/users/892576/items/6DCTVP6K"],"uri":["http://zotero.org/users/892576/items/6DCTVP6K"],"suppress-author":true}]} </w:instrText>
      </w:r>
      <w:r w:rsidRPr="007C3F08">
        <w:rPr>
          <w:lang w:val="en-US"/>
        </w:rPr>
        <w:fldChar w:fldCharType="separate"/>
      </w:r>
      <w:r w:rsidRPr="007C3F08">
        <w:rPr>
          <w:lang w:val="en-US"/>
        </w:rPr>
        <w:t>(1992)</w:t>
      </w:r>
      <w:r w:rsidRPr="007C3F08">
        <w:rPr>
          <w:lang w:val="en-US"/>
        </w:rPr>
        <w:fldChar w:fldCharType="end"/>
      </w:r>
      <w:r w:rsidRPr="005656D8">
        <w:rPr>
          <w:lang w:val="en-US"/>
        </w:rPr>
        <w:t xml:space="preserve"> as “an understanding of the activities of others to provide a context for one’s own activities”. The information neede</w:t>
      </w:r>
      <w:r w:rsidRPr="007C3F08">
        <w:rPr>
          <w:lang w:val="en-US"/>
        </w:rPr>
        <w:t xml:space="preserve">d to provide awareness </w:t>
      </w:r>
      <w:r w:rsidR="003D5EBD" w:rsidRPr="00F1211A">
        <w:rPr>
          <w:lang w:val="en-US"/>
        </w:rPr>
        <w:t>depends</w:t>
      </w:r>
      <w:r w:rsidRPr="00B8457A">
        <w:rPr>
          <w:lang w:val="en-US"/>
        </w:rPr>
        <w:t xml:space="preserve"> on what people need to be aware of. In the context of this work, which focus on the awareness of changes occurring in DVCS, </w:t>
      </w:r>
      <w:r w:rsidR="007B4FC7" w:rsidRPr="0086347E">
        <w:rPr>
          <w:lang w:val="en-US"/>
        </w:rPr>
        <w:t>a portion of the</w:t>
      </w:r>
      <w:r w:rsidRPr="00071773">
        <w:rPr>
          <w:lang w:val="en-US"/>
        </w:rPr>
        <w:t xml:space="preserve"> information needed is available </w:t>
      </w:r>
      <w:r w:rsidR="007B4FC7" w:rsidRPr="00717F71">
        <w:rPr>
          <w:lang w:val="en-US"/>
        </w:rPr>
        <w:t xml:space="preserve">in </w:t>
      </w:r>
      <w:r w:rsidRPr="0021209D">
        <w:rPr>
          <w:lang w:val="en-US"/>
        </w:rPr>
        <w:t>the repository</w:t>
      </w:r>
      <w:r w:rsidR="007B4FC7" w:rsidRPr="0021209D">
        <w:rPr>
          <w:lang w:val="en-US"/>
        </w:rPr>
        <w:t xml:space="preserve"> itself</w:t>
      </w:r>
      <w:r w:rsidRPr="0021209D">
        <w:rPr>
          <w:lang w:val="en-US"/>
        </w:rPr>
        <w:t>, such as which files</w:t>
      </w:r>
      <w:r w:rsidRPr="003767D2">
        <w:rPr>
          <w:lang w:val="en-US"/>
        </w:rPr>
        <w:t xml:space="preserve"> have changed, what changes were applied, who applied the changes, when the changes occurred, and why the changes were applied.</w:t>
      </w:r>
      <w:r w:rsidR="007B4FC7" w:rsidRPr="00C70AA2">
        <w:rPr>
          <w:lang w:val="en-US"/>
        </w:rPr>
        <w:t xml:space="preserve"> Another por</w:t>
      </w:r>
      <w:r w:rsidR="007B4FC7" w:rsidRPr="003D5EBD">
        <w:rPr>
          <w:lang w:val="en-US"/>
        </w:rPr>
        <w:t>tion of the information needed, though, has to be discovered and consolidated in order to be used, such as</w:t>
      </w:r>
      <w:r w:rsidR="00F27ABF" w:rsidRPr="00F1211A">
        <w:rPr>
          <w:lang w:val="en-US"/>
        </w:rPr>
        <w:t xml:space="preserve"> who are th</w:t>
      </w:r>
      <w:r w:rsidR="00F27ABF" w:rsidRPr="00B8457A">
        <w:rPr>
          <w:lang w:val="en-US"/>
        </w:rPr>
        <w:t>e existing peers in the</w:t>
      </w:r>
      <w:r w:rsidR="007B4FC7" w:rsidRPr="00B8457A">
        <w:rPr>
          <w:lang w:val="en-US"/>
        </w:rPr>
        <w:t xml:space="preserve"> project, how they communicate with each other and which changes can be found in each one of them.</w:t>
      </w:r>
    </w:p>
    <w:p w14:paraId="51D81CA3" w14:textId="77777777" w:rsidR="00FF7707" w:rsidRPr="005656D8" w:rsidRDefault="00FF7707" w:rsidP="00FF7707">
      <w:pPr>
        <w:rPr>
          <w:lang w:val="en-US"/>
        </w:rPr>
      </w:pPr>
      <w:r w:rsidRPr="0086347E">
        <w:rPr>
          <w:lang w:val="en-US"/>
        </w:rPr>
        <w:t>This chapter presents some basic concepts related to DVCS and some approaches related to providing awareness combined with VCS. Sectio</w:t>
      </w:r>
      <w:r w:rsidRPr="00071773">
        <w:rPr>
          <w:lang w:val="en-US"/>
        </w:rPr>
        <w:t xml:space="preserve">n </w:t>
      </w:r>
      <w:r w:rsidRPr="007C3F08">
        <w:rPr>
          <w:lang w:val="en-US"/>
        </w:rPr>
        <w:fldChar w:fldCharType="begin"/>
      </w:r>
      <w:r w:rsidRPr="004C0112">
        <w:rPr>
          <w:lang w:val="en-US"/>
        </w:rPr>
        <w:instrText xml:space="preserve"> REF _Ref394512546 \r \h </w:instrText>
      </w:r>
      <w:r w:rsidRPr="007C3F08">
        <w:rPr>
          <w:lang w:val="en-US"/>
        </w:rPr>
      </w:r>
      <w:r w:rsidRPr="007C3F08">
        <w:rPr>
          <w:lang w:val="en-US"/>
        </w:rPr>
        <w:fldChar w:fldCharType="separate"/>
      </w:r>
      <w:r w:rsidR="00A80296">
        <w:rPr>
          <w:lang w:val="en-US"/>
        </w:rPr>
        <w:t>2.2</w:t>
      </w:r>
      <w:r w:rsidRPr="007C3F08">
        <w:rPr>
          <w:lang w:val="en-US"/>
        </w:rPr>
        <w:fldChar w:fldCharType="end"/>
      </w:r>
      <w:r w:rsidRPr="005656D8">
        <w:rPr>
          <w:lang w:val="en-US"/>
        </w:rPr>
        <w:t xml:space="preserve"> discusses central concepts regarding how DVCS work. </w:t>
      </w:r>
      <w:r w:rsidR="00F27ABF" w:rsidRPr="007C3F08">
        <w:rPr>
          <w:lang w:val="en-US"/>
        </w:rPr>
        <w:t xml:space="preserve">Section </w:t>
      </w:r>
      <w:r w:rsidR="00F27ABF" w:rsidRPr="007C3F08">
        <w:rPr>
          <w:lang w:val="en-US"/>
        </w:rPr>
        <w:fldChar w:fldCharType="begin"/>
      </w:r>
      <w:r w:rsidR="00F27ABF" w:rsidRPr="004C0112">
        <w:rPr>
          <w:lang w:val="en-US"/>
        </w:rPr>
        <w:instrText xml:space="preserve"> REF _Ref410491634 \r \h </w:instrText>
      </w:r>
      <w:r w:rsidR="00F27ABF" w:rsidRPr="007C3F08">
        <w:rPr>
          <w:lang w:val="en-US"/>
        </w:rPr>
      </w:r>
      <w:r w:rsidR="00F27ABF" w:rsidRPr="007C3F08">
        <w:rPr>
          <w:lang w:val="en-US"/>
        </w:rPr>
        <w:fldChar w:fldCharType="separate"/>
      </w:r>
      <w:r w:rsidR="00A80296">
        <w:rPr>
          <w:lang w:val="en-US"/>
        </w:rPr>
        <w:t>2.3</w:t>
      </w:r>
      <w:r w:rsidR="00F27ABF" w:rsidRPr="007C3F08">
        <w:rPr>
          <w:lang w:val="en-US"/>
        </w:rPr>
        <w:fldChar w:fldCharType="end"/>
      </w:r>
      <w:r w:rsidR="00F27ABF" w:rsidRPr="005656D8">
        <w:rPr>
          <w:lang w:val="en-US"/>
        </w:rPr>
        <w:t xml:space="preserve"> covers several branching situations that occur when working with DVCS. </w:t>
      </w:r>
      <w:r w:rsidRPr="007C3F08">
        <w:rPr>
          <w:lang w:val="en-US"/>
        </w:rPr>
        <w:t xml:space="preserve">Section </w:t>
      </w:r>
      <w:r w:rsidR="00F27ABF" w:rsidRPr="007C3F08">
        <w:rPr>
          <w:lang w:val="en-US"/>
        </w:rPr>
        <w:fldChar w:fldCharType="begin"/>
      </w:r>
      <w:r w:rsidR="00F27ABF" w:rsidRPr="004C0112">
        <w:rPr>
          <w:lang w:val="en-US"/>
        </w:rPr>
        <w:instrText xml:space="preserve"> REF _Ref410491813 \r \h </w:instrText>
      </w:r>
      <w:r w:rsidR="00F27ABF" w:rsidRPr="007C3F08">
        <w:rPr>
          <w:lang w:val="en-US"/>
        </w:rPr>
      </w:r>
      <w:r w:rsidR="00F27ABF" w:rsidRPr="007C3F08">
        <w:rPr>
          <w:lang w:val="en-US"/>
        </w:rPr>
        <w:fldChar w:fldCharType="separate"/>
      </w:r>
      <w:r w:rsidR="00A80296">
        <w:rPr>
          <w:lang w:val="en-US"/>
        </w:rPr>
        <w:t>2.4</w:t>
      </w:r>
      <w:r w:rsidR="00F27ABF" w:rsidRPr="007C3F08">
        <w:rPr>
          <w:lang w:val="en-US"/>
        </w:rPr>
        <w:fldChar w:fldCharType="end"/>
      </w:r>
      <w:r w:rsidRPr="005656D8">
        <w:rPr>
          <w:lang w:val="en-US"/>
        </w:rPr>
        <w:t xml:space="preserve"> presents related work. F</w:t>
      </w:r>
      <w:r w:rsidRPr="007C3F08">
        <w:rPr>
          <w:lang w:val="en-US"/>
        </w:rPr>
        <w:t xml:space="preserve">inally, Section </w:t>
      </w:r>
      <w:r w:rsidRPr="007C3F08">
        <w:rPr>
          <w:lang w:val="en-US"/>
        </w:rPr>
        <w:fldChar w:fldCharType="begin"/>
      </w:r>
      <w:r w:rsidRPr="004C0112">
        <w:rPr>
          <w:lang w:val="en-US"/>
        </w:rPr>
        <w:instrText xml:space="preserve"> REF _Ref394512818 \r \h </w:instrText>
      </w:r>
      <w:r w:rsidRPr="007C3F08">
        <w:rPr>
          <w:lang w:val="en-US"/>
        </w:rPr>
      </w:r>
      <w:r w:rsidRPr="007C3F08">
        <w:rPr>
          <w:lang w:val="en-US"/>
        </w:rPr>
        <w:fldChar w:fldCharType="separate"/>
      </w:r>
      <w:r w:rsidR="00A80296">
        <w:rPr>
          <w:lang w:val="en-US"/>
        </w:rPr>
        <w:t>2.5</w:t>
      </w:r>
      <w:r w:rsidRPr="007C3F08">
        <w:rPr>
          <w:lang w:val="en-US"/>
        </w:rPr>
        <w:fldChar w:fldCharType="end"/>
      </w:r>
      <w:r w:rsidRPr="005656D8">
        <w:rPr>
          <w:lang w:val="en-US"/>
        </w:rPr>
        <w:t xml:space="preserve"> presents the final considerations of this chapter.</w:t>
      </w:r>
    </w:p>
    <w:p w14:paraId="6ACF81BD" w14:textId="77777777" w:rsidR="00FF7707" w:rsidRPr="007C3F08" w:rsidRDefault="00FF7707" w:rsidP="00FF7707">
      <w:pPr>
        <w:pStyle w:val="Heading2"/>
        <w:rPr>
          <w:lang w:val="en-US"/>
        </w:rPr>
      </w:pPr>
      <w:bookmarkStart w:id="31" w:name="_Ref394512546"/>
      <w:bookmarkStart w:id="32" w:name="_Toc394584903"/>
      <w:bookmarkStart w:id="33" w:name="_Toc395037906"/>
      <w:bookmarkStart w:id="34" w:name="_Toc412126099"/>
      <w:bookmarkStart w:id="35" w:name="_Toc414223603"/>
      <w:r w:rsidRPr="007C3F08">
        <w:rPr>
          <w:lang w:val="en-US"/>
        </w:rPr>
        <w:t>Distributed Version Control Systems</w:t>
      </w:r>
      <w:bookmarkEnd w:id="31"/>
      <w:bookmarkEnd w:id="32"/>
      <w:bookmarkEnd w:id="33"/>
      <w:bookmarkEnd w:id="34"/>
      <w:bookmarkEnd w:id="35"/>
    </w:p>
    <w:p w14:paraId="35B11869" w14:textId="77777777" w:rsidR="00FF7707" w:rsidRPr="005D7C16" w:rsidRDefault="00FF7707" w:rsidP="00FF7707">
      <w:pPr>
        <w:rPr>
          <w:lang w:val="en-US"/>
        </w:rPr>
      </w:pPr>
      <w:r w:rsidRPr="003D5EBD">
        <w:rPr>
          <w:lang w:val="en-US"/>
        </w:rPr>
        <w:t>CVCS relies on a centralized repository, stored on a server (</w:t>
      </w:r>
      <w:r w:rsidRPr="007C3F08">
        <w:rPr>
          <w:lang w:val="en-US"/>
        </w:rPr>
        <w:fldChar w:fldCharType="begin"/>
      </w:r>
      <w:r w:rsidRPr="004C0112">
        <w:rPr>
          <w:lang w:val="en-US"/>
        </w:rPr>
        <w:instrText xml:space="preserve"> REF _Ref394411504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2</w:t>
      </w:r>
      <w:r w:rsidRPr="007C3F08">
        <w:rPr>
          <w:lang w:val="en-US"/>
        </w:rPr>
        <w:fldChar w:fldCharType="end"/>
      </w:r>
      <w:r w:rsidRPr="005656D8">
        <w:rPr>
          <w:lang w:val="en-US"/>
        </w:rPr>
        <w:t>.a). When someone wants t</w:t>
      </w:r>
      <w:r w:rsidRPr="007C3F08">
        <w:rPr>
          <w:lang w:val="en-US"/>
        </w:rPr>
        <w:t xml:space="preserve">o work on any CI, a </w:t>
      </w:r>
      <w:r w:rsidRPr="003D5EBD">
        <w:rPr>
          <w:i/>
          <w:lang w:val="en-US"/>
        </w:rPr>
        <w:t>checkout</w:t>
      </w:r>
      <w:r w:rsidRPr="00F1211A">
        <w:rPr>
          <w:lang w:val="en-US"/>
        </w:rPr>
        <w:t xml:space="preserve"> is performed, copying a specific version of the artifacts from the repository to a workspace where changes can be applied. Later, after applying the changes, a </w:t>
      </w:r>
      <w:r w:rsidRPr="0086347E">
        <w:rPr>
          <w:i/>
          <w:lang w:val="en-US"/>
        </w:rPr>
        <w:t>commit</w:t>
      </w:r>
      <w:r w:rsidRPr="00071773">
        <w:rPr>
          <w:lang w:val="en-US"/>
        </w:rPr>
        <w:t xml:space="preserve"> (also known as </w:t>
      </w:r>
      <w:r w:rsidRPr="00071773">
        <w:rPr>
          <w:i/>
          <w:lang w:val="en-US"/>
        </w:rPr>
        <w:t>check-in)</w:t>
      </w:r>
      <w:r w:rsidRPr="00071773">
        <w:rPr>
          <w:lang w:val="en-US"/>
        </w:rPr>
        <w:t xml:space="preserve"> is performed, sending all t</w:t>
      </w:r>
      <w:r w:rsidRPr="00717F71">
        <w:rPr>
          <w:lang w:val="en-US"/>
        </w:rPr>
        <w:t xml:space="preserve">he changes back to the repository. </w:t>
      </w:r>
      <w:r w:rsidR="00027E15" w:rsidRPr="0021209D">
        <w:rPr>
          <w:lang w:val="en-US"/>
        </w:rPr>
        <w:t xml:space="preserve">The group of changes a commit introduces is referred as a </w:t>
      </w:r>
      <w:r w:rsidR="00027E15" w:rsidRPr="003767D2">
        <w:rPr>
          <w:i/>
          <w:lang w:val="en-US"/>
        </w:rPr>
        <w:t>changeset</w:t>
      </w:r>
      <w:r w:rsidR="00027E15" w:rsidRPr="00C70AA2">
        <w:rPr>
          <w:lang w:val="en-US"/>
        </w:rPr>
        <w:t>.</w:t>
      </w:r>
      <w:r w:rsidR="00027E15" w:rsidRPr="00C70AA2">
        <w:rPr>
          <w:i/>
          <w:lang w:val="en-US"/>
        </w:rPr>
        <w:t xml:space="preserve"> </w:t>
      </w:r>
      <w:r w:rsidRPr="00C70AA2">
        <w:rPr>
          <w:lang w:val="en-US"/>
        </w:rPr>
        <w:t xml:space="preserve">Updates made by other developers can be brought to the workspace at any time, by performing an </w:t>
      </w:r>
      <w:r w:rsidRPr="008A010A">
        <w:rPr>
          <w:i/>
          <w:lang w:val="en-US"/>
        </w:rPr>
        <w:t>update</w:t>
      </w:r>
      <w:r w:rsidRPr="005D7C16">
        <w:rPr>
          <w:lang w:val="en-US"/>
        </w:rPr>
        <w:t>. Updates are automatically merged into workspace, or, in the case of physical conflicts (same part of the artifact changed locally and remotely), the developer might have to handle the merge manually.</w:t>
      </w:r>
    </w:p>
    <w:p w14:paraId="66024B95" w14:textId="27171211" w:rsidR="00FF7707" w:rsidRPr="005656D8" w:rsidRDefault="000239F2" w:rsidP="00FF7707">
      <w:pPr>
        <w:ind w:firstLine="0"/>
        <w:jc w:val="center"/>
        <w:rPr>
          <w:lang w:val="en-US"/>
        </w:rPr>
      </w:pPr>
      <w:r w:rsidRPr="004C0112">
        <w:rPr>
          <w:noProof/>
          <w:lang w:val="en-US"/>
        </w:rPr>
        <w:drawing>
          <wp:inline distT="0" distB="0" distL="0" distR="0" wp14:anchorId="5AB84850" wp14:editId="030704CD">
            <wp:extent cx="4810125" cy="3076575"/>
            <wp:effectExtent l="0" t="0" r="9525" b="952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0125" cy="3076575"/>
                    </a:xfrm>
                    <a:prstGeom prst="rect">
                      <a:avLst/>
                    </a:prstGeom>
                    <a:noFill/>
                    <a:ln>
                      <a:noFill/>
                    </a:ln>
                  </pic:spPr>
                </pic:pic>
              </a:graphicData>
            </a:graphic>
          </wp:inline>
        </w:drawing>
      </w:r>
    </w:p>
    <w:p w14:paraId="011A925C" w14:textId="07932D78" w:rsidR="00FF7707" w:rsidRPr="00F1211A" w:rsidRDefault="00FF7707" w:rsidP="00FF7707">
      <w:pPr>
        <w:pStyle w:val="Caption"/>
        <w:rPr>
          <w:lang w:val="en-US"/>
        </w:rPr>
      </w:pPr>
      <w:bookmarkStart w:id="36" w:name="_Ref394411504"/>
      <w:bookmarkStart w:id="37" w:name="_Toc414223536"/>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2</w:t>
      </w:r>
      <w:r w:rsidRPr="004C0112">
        <w:rPr>
          <w:lang w:val="en-US"/>
        </w:rPr>
        <w:fldChar w:fldCharType="end"/>
      </w:r>
      <w:bookmarkEnd w:id="36"/>
      <w:r w:rsidRPr="004C0112">
        <w:rPr>
          <w:lang w:val="en-US"/>
        </w:rPr>
        <w:t xml:space="preserve"> – CVCS (a) versus DVCS (b)</w:t>
      </w:r>
      <w:r w:rsidR="00CB0EEF">
        <w:rPr>
          <w:lang w:val="en-US"/>
        </w:rPr>
        <w:t xml:space="preserve"> </w:t>
      </w:r>
      <w:r w:rsidR="00A967BA" w:rsidRPr="004C0112">
        <w:rPr>
          <w:lang w:val="en-US"/>
        </w:rPr>
        <w:fldChar w:fldCharType="begin"/>
      </w:r>
      <w:r w:rsidR="00A967BA" w:rsidRPr="004C0112">
        <w:rPr>
          <w:lang w:val="en-US"/>
        </w:rPr>
        <w:instrText xml:space="preserve"> ADDIN ZOTERO_ITEM {"citationID":"1jvheosfuu","properties":{"formattedCitation":"(MURTA, 2012)","plainCitation":"(MURTA, 2012)"},"citationItems":[{"id":2916,"uris":["http://zotero.org/users/892576/items/MK25FUTK"],"uri":["http://zotero.org/users/892576/items/MK25FUTK"]}]} </w:instrText>
      </w:r>
      <w:r w:rsidR="00A967BA" w:rsidRPr="004C0112">
        <w:rPr>
          <w:lang w:val="en-US"/>
        </w:rPr>
        <w:fldChar w:fldCharType="separate"/>
      </w:r>
      <w:r w:rsidR="00A967BA" w:rsidRPr="004C0112">
        <w:rPr>
          <w:lang w:val="en-US"/>
        </w:rPr>
        <w:t>(MURTA, 2012)</w:t>
      </w:r>
      <w:bookmarkEnd w:id="37"/>
      <w:r w:rsidR="00A967BA" w:rsidRPr="004C0112">
        <w:rPr>
          <w:lang w:val="en-US"/>
        </w:rPr>
        <w:fldChar w:fldCharType="end"/>
      </w:r>
    </w:p>
    <w:p w14:paraId="736D973B" w14:textId="77777777" w:rsidR="00FF7707" w:rsidRPr="0004762A" w:rsidRDefault="00FF7707" w:rsidP="00FF7707">
      <w:pPr>
        <w:rPr>
          <w:lang w:val="en-US"/>
        </w:rPr>
      </w:pPr>
      <w:r w:rsidRPr="0086347E">
        <w:rPr>
          <w:lang w:val="en-US"/>
        </w:rPr>
        <w:t xml:space="preserve">DVCS, on the other hand, does not rely on a centralized repository. It uses an architecture where the entire repository is distributed and </w:t>
      </w:r>
      <w:r w:rsidR="00C864E7" w:rsidRPr="00071773">
        <w:rPr>
          <w:lang w:val="en-US"/>
        </w:rPr>
        <w:t xml:space="preserve">it </w:t>
      </w:r>
      <w:r w:rsidRPr="00071773">
        <w:rPr>
          <w:lang w:val="en-US"/>
        </w:rPr>
        <w:t>exists in every machine where someone wants to work with it</w:t>
      </w:r>
      <w:r w:rsidR="00F27ABF" w:rsidRPr="00717F71">
        <w:rPr>
          <w:lang w:val="en-US"/>
        </w:rPr>
        <w:t xml:space="preserve"> (leading to the existence of several clones o</w:t>
      </w:r>
      <w:r w:rsidR="00F27ABF" w:rsidRPr="0021209D">
        <w:rPr>
          <w:lang w:val="en-US"/>
        </w:rPr>
        <w:t>f a repository)</w:t>
      </w:r>
      <w:r w:rsidRPr="0021209D">
        <w:rPr>
          <w:lang w:val="en-US"/>
        </w:rPr>
        <w:t>. The changes continue to take place on a workspace, but there is a local copy of the repository attached to the workspace (</w:t>
      </w:r>
      <w:r w:rsidRPr="007C3F08">
        <w:rPr>
          <w:lang w:val="en-US"/>
        </w:rPr>
        <w:fldChar w:fldCharType="begin"/>
      </w:r>
      <w:r w:rsidRPr="004C0112">
        <w:rPr>
          <w:lang w:val="en-US"/>
        </w:rPr>
        <w:instrText xml:space="preserve"> REF _Ref394411504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2</w:t>
      </w:r>
      <w:r w:rsidRPr="007C3F08">
        <w:rPr>
          <w:lang w:val="en-US"/>
        </w:rPr>
        <w:fldChar w:fldCharType="end"/>
      </w:r>
      <w:r w:rsidRPr="005656D8">
        <w:rPr>
          <w:lang w:val="en-US"/>
        </w:rPr>
        <w:t>.b). The main operations (</w:t>
      </w:r>
      <w:r w:rsidRPr="007C3F08">
        <w:rPr>
          <w:i/>
          <w:lang w:val="en-US"/>
        </w:rPr>
        <w:t>checkout, commit</w:t>
      </w:r>
      <w:r w:rsidRPr="003D5EBD">
        <w:rPr>
          <w:lang w:val="en-US"/>
        </w:rPr>
        <w:t>,</w:t>
      </w:r>
      <w:r w:rsidRPr="00F1211A">
        <w:rPr>
          <w:i/>
          <w:lang w:val="en-US"/>
        </w:rPr>
        <w:t xml:space="preserve"> </w:t>
      </w:r>
      <w:r w:rsidRPr="00F1211A">
        <w:rPr>
          <w:lang w:val="en-US"/>
        </w:rPr>
        <w:t xml:space="preserve">and </w:t>
      </w:r>
      <w:r w:rsidRPr="00F1211A">
        <w:rPr>
          <w:i/>
          <w:lang w:val="en-US"/>
        </w:rPr>
        <w:t>update</w:t>
      </w:r>
      <w:r w:rsidRPr="00F1211A">
        <w:rPr>
          <w:lang w:val="en-US"/>
        </w:rPr>
        <w:t>)</w:t>
      </w:r>
      <w:r w:rsidRPr="00F1211A">
        <w:rPr>
          <w:i/>
          <w:lang w:val="en-US"/>
        </w:rPr>
        <w:t xml:space="preserve"> </w:t>
      </w:r>
      <w:r w:rsidRPr="00F1211A">
        <w:rPr>
          <w:lang w:val="en-US"/>
        </w:rPr>
        <w:t>continue to exist, but are performed locally, allowing offline</w:t>
      </w:r>
      <w:r w:rsidRPr="00B8457A" w:rsidDel="0052268A">
        <w:rPr>
          <w:lang w:val="en-US"/>
        </w:rPr>
        <w:t xml:space="preserve"> </w:t>
      </w:r>
      <w:r w:rsidRPr="00B8457A">
        <w:rPr>
          <w:lang w:val="en-US"/>
        </w:rPr>
        <w:t xml:space="preserve">work, committing whenever necessary. However, another set of commands arises, which allows sending and receiving changes between different </w:t>
      </w:r>
      <w:r w:rsidR="00EE024D" w:rsidRPr="00B8457A">
        <w:rPr>
          <w:lang w:val="en-US"/>
        </w:rPr>
        <w:t>clones</w:t>
      </w:r>
      <w:r w:rsidRPr="0004762A">
        <w:rPr>
          <w:lang w:val="en-US"/>
        </w:rPr>
        <w:t xml:space="preserve">. Initially, a </w:t>
      </w:r>
      <w:r w:rsidRPr="0004762A">
        <w:rPr>
          <w:i/>
          <w:lang w:val="en-US"/>
        </w:rPr>
        <w:t>clone</w:t>
      </w:r>
      <w:r w:rsidRPr="0004762A">
        <w:rPr>
          <w:lang w:val="en-US"/>
        </w:rPr>
        <w:t xml:space="preserve"> </w:t>
      </w:r>
      <w:r w:rsidR="00B8457A" w:rsidRPr="00D2022F">
        <w:rPr>
          <w:lang w:val="en-US"/>
        </w:rPr>
        <w:t xml:space="preserve">command </w:t>
      </w:r>
      <w:r w:rsidRPr="00B8457A">
        <w:rPr>
          <w:lang w:val="en-US"/>
        </w:rPr>
        <w:t>is performed, copying the repository from a specified l</w:t>
      </w:r>
      <w:r w:rsidRPr="0086347E">
        <w:rPr>
          <w:lang w:val="en-US"/>
        </w:rPr>
        <w:t xml:space="preserve">ocation. The copy can be done from a repository located on a partner or on a server. We will refer to the original repository as </w:t>
      </w:r>
      <w:r w:rsidRPr="00071773">
        <w:rPr>
          <w:i/>
          <w:lang w:val="en-US"/>
        </w:rPr>
        <w:t>remote repository</w:t>
      </w:r>
      <w:r w:rsidRPr="00071773">
        <w:rPr>
          <w:lang w:val="en-US"/>
        </w:rPr>
        <w:t>.</w:t>
      </w:r>
      <w:r w:rsidRPr="00071773">
        <w:rPr>
          <w:i/>
          <w:lang w:val="en-US"/>
        </w:rPr>
        <w:t xml:space="preserve"> </w:t>
      </w:r>
      <w:r w:rsidRPr="00717F71">
        <w:rPr>
          <w:lang w:val="en-US"/>
        </w:rPr>
        <w:t xml:space="preserve">There is no concept of a </w:t>
      </w:r>
      <w:r w:rsidRPr="0021209D">
        <w:rPr>
          <w:i/>
          <w:lang w:val="en-US"/>
        </w:rPr>
        <w:t xml:space="preserve">central </w:t>
      </w:r>
      <w:r w:rsidRPr="0021209D">
        <w:rPr>
          <w:lang w:val="en-US"/>
        </w:rPr>
        <w:t>repository, but some repository may act as a central repository by having, for example, a strict policy regarding who might send changes to it.</w:t>
      </w:r>
      <w:r w:rsidR="00EE024D" w:rsidRPr="003767D2">
        <w:rPr>
          <w:lang w:val="en-US"/>
        </w:rPr>
        <w:t xml:space="preserve"> </w:t>
      </w:r>
      <w:r w:rsidRPr="00C70AA2">
        <w:rPr>
          <w:lang w:val="en-US"/>
        </w:rPr>
        <w:t xml:space="preserve">Repositories might either have an associated workspace or not. A repository located on a server, where local changes are not expected to occur, does not need to have a workspace </w:t>
      </w:r>
      <w:r w:rsidRPr="008A010A">
        <w:rPr>
          <w:lang w:val="en-US"/>
        </w:rPr>
        <w:t xml:space="preserve">associated, and is referred as a </w:t>
      </w:r>
      <w:r w:rsidRPr="005D7C16">
        <w:rPr>
          <w:i/>
          <w:lang w:val="en-US"/>
        </w:rPr>
        <w:t xml:space="preserve">bare </w:t>
      </w:r>
      <w:r w:rsidRPr="005D7C16">
        <w:rPr>
          <w:lang w:val="en-US"/>
        </w:rPr>
        <w:t xml:space="preserve">repository. A </w:t>
      </w:r>
      <w:r w:rsidRPr="00312A5F">
        <w:rPr>
          <w:i/>
          <w:lang w:val="en-US"/>
        </w:rPr>
        <w:t xml:space="preserve">bare </w:t>
      </w:r>
      <w:r w:rsidRPr="005D0FBE">
        <w:rPr>
          <w:lang w:val="en-US"/>
        </w:rPr>
        <w:t>repository is just like a regular one, except that it does not have a workspace associated with it. Due to the lack of a workspace associated, commands that depend upon a workspace (</w:t>
      </w:r>
      <w:r w:rsidRPr="00CE72A1">
        <w:rPr>
          <w:i/>
          <w:lang w:val="en-US"/>
        </w:rPr>
        <w:t>commit, update,</w:t>
      </w:r>
      <w:r w:rsidRPr="00CE4584">
        <w:rPr>
          <w:lang w:val="en-US"/>
        </w:rPr>
        <w:t xml:space="preserve"> a</w:t>
      </w:r>
      <w:r w:rsidRPr="00AA5E55">
        <w:rPr>
          <w:lang w:val="en-US"/>
        </w:rPr>
        <w:t>nd</w:t>
      </w:r>
      <w:r w:rsidRPr="00817340">
        <w:rPr>
          <w:i/>
          <w:lang w:val="en-US"/>
        </w:rPr>
        <w:t xml:space="preserve"> merge</w:t>
      </w:r>
      <w:r w:rsidRPr="001E2F28">
        <w:rPr>
          <w:lang w:val="en-US"/>
        </w:rPr>
        <w:t xml:space="preserve">) cannot be performed on a </w:t>
      </w:r>
      <w:r w:rsidRPr="00E606E1">
        <w:rPr>
          <w:i/>
          <w:lang w:val="en-US"/>
        </w:rPr>
        <w:t>bare</w:t>
      </w:r>
      <w:r w:rsidRPr="001B3747">
        <w:rPr>
          <w:lang w:val="en-US"/>
        </w:rPr>
        <w:t xml:space="preserve"> repository.</w:t>
      </w:r>
      <w:r w:rsidRPr="00AF57B6">
        <w:rPr>
          <w:i/>
          <w:lang w:val="en-US"/>
        </w:rPr>
        <w:t xml:space="preserve"> </w:t>
      </w:r>
      <w:r w:rsidRPr="00C307B6">
        <w:rPr>
          <w:lang w:val="en-US"/>
        </w:rPr>
        <w:t xml:space="preserve">Changes can be sent from a local repository to a remote repository by invoking a </w:t>
      </w:r>
      <w:r w:rsidRPr="002E055B">
        <w:rPr>
          <w:i/>
          <w:lang w:val="en-US"/>
        </w:rPr>
        <w:t>push</w:t>
      </w:r>
      <w:r w:rsidRPr="000B73DE">
        <w:rPr>
          <w:lang w:val="en-US"/>
        </w:rPr>
        <w:t xml:space="preserve"> command. Changes can be received from remote repositories and applied immediately to the workspace, leading to merges </w:t>
      </w:r>
      <w:r w:rsidRPr="0063421B">
        <w:rPr>
          <w:lang w:val="en-US"/>
        </w:rPr>
        <w:t xml:space="preserve">/ conflicts, or they can stay at the local repository to be applied later. A </w:t>
      </w:r>
      <w:r w:rsidRPr="008E0D70">
        <w:rPr>
          <w:i/>
          <w:lang w:val="en-US"/>
        </w:rPr>
        <w:t xml:space="preserve">pull </w:t>
      </w:r>
      <w:r w:rsidRPr="00CC3C90">
        <w:rPr>
          <w:lang w:val="en-US"/>
        </w:rPr>
        <w:t xml:space="preserve">command brings the changes and applies them to the workspace. A </w:t>
      </w:r>
      <w:r w:rsidRPr="00894561">
        <w:rPr>
          <w:i/>
          <w:lang w:val="en-US"/>
        </w:rPr>
        <w:t xml:space="preserve">pull </w:t>
      </w:r>
      <w:r w:rsidRPr="004641E8">
        <w:rPr>
          <w:lang w:val="en-US"/>
        </w:rPr>
        <w:t>can be broken into two subcommands</w:t>
      </w:r>
      <w:r w:rsidRPr="005656D8">
        <w:rPr>
          <w:rStyle w:val="FootnoteReference"/>
          <w:lang w:val="en-US"/>
        </w:rPr>
        <w:footnoteReference w:id="3"/>
      </w:r>
      <w:r w:rsidRPr="005656D8">
        <w:rPr>
          <w:lang w:val="en-US"/>
        </w:rPr>
        <w:t xml:space="preserve">: a </w:t>
      </w:r>
      <w:r w:rsidRPr="007C3F08">
        <w:rPr>
          <w:i/>
          <w:lang w:val="en-US"/>
        </w:rPr>
        <w:t>fetch</w:t>
      </w:r>
      <w:r w:rsidRPr="00F1211A">
        <w:rPr>
          <w:lang w:val="en-US"/>
        </w:rPr>
        <w:t xml:space="preserve"> command, that only transfers the changes to the local repository, wit</w:t>
      </w:r>
      <w:r w:rsidRPr="00B8457A">
        <w:rPr>
          <w:lang w:val="en-US"/>
        </w:rPr>
        <w:t xml:space="preserve">hout applying them to the workspace, and a </w:t>
      </w:r>
      <w:r w:rsidRPr="0004762A">
        <w:rPr>
          <w:i/>
          <w:lang w:val="en-US"/>
        </w:rPr>
        <w:t>merge</w:t>
      </w:r>
      <w:r w:rsidRPr="0004762A">
        <w:rPr>
          <w:lang w:val="en-US"/>
        </w:rPr>
        <w:t xml:space="preserve"> command, which applies the changes to the workspace.</w:t>
      </w:r>
    </w:p>
    <w:p w14:paraId="4E4F9B09" w14:textId="77777777" w:rsidR="00FF7707" w:rsidRPr="0086347E" w:rsidRDefault="00FF7707" w:rsidP="00FF7707">
      <w:pPr>
        <w:pStyle w:val="Heading2"/>
        <w:rPr>
          <w:lang w:val="en-US"/>
        </w:rPr>
      </w:pPr>
      <w:bookmarkStart w:id="38" w:name="_Toc395037907"/>
      <w:bookmarkStart w:id="39" w:name="_Ref410491634"/>
      <w:bookmarkStart w:id="40" w:name="_Toc412126100"/>
      <w:bookmarkStart w:id="41" w:name="_Toc414223604"/>
      <w:r w:rsidRPr="0086347E">
        <w:rPr>
          <w:lang w:val="en-US"/>
        </w:rPr>
        <w:t>Branching in DVCS</w:t>
      </w:r>
      <w:bookmarkEnd w:id="38"/>
      <w:bookmarkEnd w:id="39"/>
      <w:bookmarkEnd w:id="40"/>
      <w:bookmarkEnd w:id="41"/>
    </w:p>
    <w:p w14:paraId="5EFB7D29" w14:textId="77777777" w:rsidR="00FF7707" w:rsidRPr="006A146E" w:rsidRDefault="00FF7707" w:rsidP="00FF7707">
      <w:pPr>
        <w:rPr>
          <w:lang w:val="en-US"/>
        </w:rPr>
      </w:pPr>
      <w:r w:rsidRPr="00071773">
        <w:rPr>
          <w:lang w:val="en-US"/>
        </w:rPr>
        <w:t xml:space="preserve">The commits performed in a repository are based on previous commits, thus forming a directed acyclic graph (DAG), where newer commits point to older commits. </w:t>
      </w:r>
      <w:r w:rsidRPr="007C3F08">
        <w:rPr>
          <w:lang w:val="en-US"/>
        </w:rPr>
        <w:fldChar w:fldCharType="begin"/>
      </w:r>
      <w:r w:rsidRPr="004C0112">
        <w:rPr>
          <w:lang w:val="en-US"/>
        </w:rPr>
        <w:instrText xml:space="preserve"> REF _Ref395003662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3</w:t>
      </w:r>
      <w:r w:rsidRPr="007C3F08">
        <w:rPr>
          <w:lang w:val="en-US"/>
        </w:rPr>
        <w:fldChar w:fldCharType="end"/>
      </w:r>
      <w:r w:rsidRPr="005656D8">
        <w:rPr>
          <w:lang w:val="en-US"/>
        </w:rPr>
        <w:t xml:space="preserve"> represents a repository with three commits. Commit “3” is pointed by a label named </w:t>
      </w:r>
      <w:r w:rsidRPr="007C3F08">
        <w:rPr>
          <w:i/>
          <w:lang w:val="en-US"/>
        </w:rPr>
        <w:t>master</w:t>
      </w:r>
      <w:r w:rsidRPr="00F1211A">
        <w:rPr>
          <w:lang w:val="en-US"/>
        </w:rPr>
        <w:t xml:space="preserve">. As new commits arise, the </w:t>
      </w:r>
      <w:r w:rsidRPr="0004762A">
        <w:rPr>
          <w:i/>
          <w:lang w:val="en-US"/>
        </w:rPr>
        <w:t>master</w:t>
      </w:r>
      <w:r w:rsidRPr="0004762A">
        <w:rPr>
          <w:lang w:val="en-US"/>
        </w:rPr>
        <w:t xml:space="preserve"> pointer moves accordingly. This way, if </w:t>
      </w:r>
      <w:r w:rsidR="00A90909" w:rsidRPr="0004762A">
        <w:rPr>
          <w:lang w:val="en-US"/>
        </w:rPr>
        <w:t>one</w:t>
      </w:r>
      <w:r w:rsidRPr="0004762A">
        <w:rPr>
          <w:lang w:val="en-US"/>
        </w:rPr>
        <w:t xml:space="preserve"> want</w:t>
      </w:r>
      <w:r w:rsidR="00A90909" w:rsidRPr="0004762A">
        <w:rPr>
          <w:lang w:val="en-US"/>
        </w:rPr>
        <w:t>s</w:t>
      </w:r>
      <w:r w:rsidRPr="0004762A">
        <w:rPr>
          <w:lang w:val="en-US"/>
        </w:rPr>
        <w:t xml:space="preserve"> to refer to the last comm</w:t>
      </w:r>
      <w:r w:rsidRPr="006A146E">
        <w:rPr>
          <w:lang w:val="en-US"/>
        </w:rPr>
        <w:t xml:space="preserve">it in this repository, </w:t>
      </w:r>
      <w:r w:rsidR="00A90909" w:rsidRPr="006A146E">
        <w:rPr>
          <w:lang w:val="en-US"/>
        </w:rPr>
        <w:t>she</w:t>
      </w:r>
      <w:r w:rsidRPr="006A146E">
        <w:rPr>
          <w:lang w:val="en-US"/>
        </w:rPr>
        <w:t xml:space="preserve"> do</w:t>
      </w:r>
      <w:r w:rsidR="00A90909" w:rsidRPr="006A146E">
        <w:rPr>
          <w:lang w:val="en-US"/>
        </w:rPr>
        <w:t>es</w:t>
      </w:r>
      <w:r w:rsidRPr="001772E3">
        <w:rPr>
          <w:lang w:val="en-US"/>
        </w:rPr>
        <w:t xml:space="preserve"> not need to know how many commits </w:t>
      </w:r>
      <w:r w:rsidR="006A146E" w:rsidRPr="00241688">
        <w:rPr>
          <w:lang w:val="en-US"/>
        </w:rPr>
        <w:t>are</w:t>
      </w:r>
      <w:r w:rsidR="006A146E" w:rsidRPr="006A146E">
        <w:rPr>
          <w:lang w:val="en-US"/>
        </w:rPr>
        <w:t xml:space="preserve"> </w:t>
      </w:r>
      <w:r w:rsidRPr="006A146E">
        <w:rPr>
          <w:lang w:val="en-US"/>
        </w:rPr>
        <w:t xml:space="preserve">there. All </w:t>
      </w:r>
      <w:r w:rsidR="00A90909" w:rsidRPr="001772E3">
        <w:rPr>
          <w:lang w:val="en-US"/>
        </w:rPr>
        <w:t>she has</w:t>
      </w:r>
      <w:r w:rsidRPr="001772E3">
        <w:rPr>
          <w:lang w:val="en-US"/>
        </w:rPr>
        <w:t xml:space="preserve"> to do is </w:t>
      </w:r>
      <w:r w:rsidR="006A146E">
        <w:rPr>
          <w:lang w:val="en-US"/>
        </w:rPr>
        <w:t xml:space="preserve">to </w:t>
      </w:r>
      <w:r w:rsidRPr="006A146E">
        <w:rPr>
          <w:lang w:val="en-US"/>
        </w:rPr>
        <w:t>ask for the</w:t>
      </w:r>
      <w:r w:rsidR="001772E3">
        <w:rPr>
          <w:lang w:val="en-US"/>
        </w:rPr>
        <w:t xml:space="preserve"> commit pointed by the</w:t>
      </w:r>
      <w:r w:rsidRPr="006A146E">
        <w:rPr>
          <w:lang w:val="en-US"/>
        </w:rPr>
        <w:t xml:space="preserve"> </w:t>
      </w:r>
      <w:r w:rsidRPr="006A146E">
        <w:rPr>
          <w:i/>
          <w:lang w:val="en-US"/>
        </w:rPr>
        <w:t>master</w:t>
      </w:r>
      <w:r w:rsidR="001772E3" w:rsidRPr="00CB0EEF">
        <w:rPr>
          <w:lang w:val="en-US"/>
        </w:rPr>
        <w:t xml:space="preserve"> label</w:t>
      </w:r>
      <w:r w:rsidRPr="006A146E">
        <w:rPr>
          <w:lang w:val="en-US"/>
        </w:rPr>
        <w:t>.</w:t>
      </w:r>
    </w:p>
    <w:p w14:paraId="70FD8660" w14:textId="428F9BB9" w:rsidR="00B820C8" w:rsidRPr="0086347E" w:rsidRDefault="004F750F" w:rsidP="004F750F">
      <w:pPr>
        <w:rPr>
          <w:lang w:val="en-US"/>
        </w:rPr>
      </w:pPr>
      <w:r w:rsidRPr="004C0112">
        <w:rPr>
          <w:lang w:val="en-US"/>
        </w:rPr>
        <w:t>This linear development is not frequent in real repositories, for a number of reasons, such as supporting multiple releases of the same software, trying new technologies that might be included in future versions or fixing multiple bugs in parallel</w:t>
      </w:r>
      <w:r w:rsidRPr="005656D8">
        <w:rPr>
          <w:rStyle w:val="FootnoteReference"/>
          <w:lang w:val="en-US"/>
        </w:rPr>
        <w:footnoteReference w:id="4"/>
      </w:r>
      <w:r w:rsidRPr="005656D8">
        <w:rPr>
          <w:lang w:val="en-US"/>
        </w:rPr>
        <w:t>. In such cases, it is common</w:t>
      </w:r>
      <w:r w:rsidRPr="007C3F08">
        <w:rPr>
          <w:lang w:val="en-US"/>
        </w:rPr>
        <w:t xml:space="preserve"> to</w:t>
      </w:r>
      <w:r w:rsidRPr="00F1211A">
        <w:rPr>
          <w:lang w:val="en-US"/>
        </w:rPr>
        <w:t xml:space="preserve"> use </w:t>
      </w:r>
      <w:r w:rsidRPr="0004762A">
        <w:rPr>
          <w:i/>
          <w:lang w:val="en-US"/>
        </w:rPr>
        <w:t>branches</w:t>
      </w:r>
      <w:r w:rsidRPr="006A146E">
        <w:rPr>
          <w:lang w:val="en-US"/>
        </w:rPr>
        <w:t>, which are, according to L</w:t>
      </w:r>
      <w:r w:rsidRPr="00831EDB">
        <w:rPr>
          <w:lang w:val="en-US"/>
        </w:rPr>
        <w:t xml:space="preserve">eon </w:t>
      </w:r>
      <w:r w:rsidRPr="007C3F08">
        <w:rPr>
          <w:lang w:val="en-US"/>
        </w:rPr>
        <w:fldChar w:fldCharType="begin"/>
      </w:r>
      <w:r w:rsidRPr="004C0112">
        <w:rPr>
          <w:lang w:val="en-US"/>
        </w:rPr>
        <w:instrText xml:space="preserve"> ADDIN ZOTERO_ITEM {"citationID":"A0Z997ET","properties":{"formattedCitation":"(2004)","plainCitation":"(2004)"},"citationItems":[{"id":1042,"uris":["http://zotero.org/users/892576/items/2CQKFGU8"],"uri":["http://zotero.org/users/892576/items/2CQKFGU8"],"suppress-author":true}]} </w:instrText>
      </w:r>
      <w:r w:rsidRPr="007C3F08">
        <w:rPr>
          <w:lang w:val="en-US"/>
        </w:rPr>
        <w:fldChar w:fldCharType="separate"/>
      </w:r>
      <w:r w:rsidRPr="007C3F08">
        <w:rPr>
          <w:lang w:val="en-US"/>
        </w:rPr>
        <w:t>(2004)</w:t>
      </w:r>
      <w:r w:rsidRPr="007C3F08">
        <w:rPr>
          <w:lang w:val="en-US"/>
        </w:rPr>
        <w:fldChar w:fldCharType="end"/>
      </w:r>
      <w:r w:rsidRPr="005656D8">
        <w:rPr>
          <w:lang w:val="en-US"/>
        </w:rPr>
        <w:t>, “a deviation from the main development line for an item”.</w:t>
      </w:r>
    </w:p>
    <w:p w14:paraId="49191413" w14:textId="505C7407" w:rsidR="00FF7707" w:rsidRPr="005656D8" w:rsidRDefault="000239F2" w:rsidP="00FF7707">
      <w:pPr>
        <w:ind w:firstLine="0"/>
        <w:jc w:val="center"/>
        <w:rPr>
          <w:lang w:val="en-US"/>
        </w:rPr>
      </w:pPr>
      <w:r w:rsidRPr="004C0112">
        <w:rPr>
          <w:noProof/>
          <w:lang w:val="en-US"/>
        </w:rPr>
        <w:drawing>
          <wp:inline distT="0" distB="0" distL="0" distR="0" wp14:anchorId="6ABB136E" wp14:editId="5162A4E3">
            <wp:extent cx="1409700" cy="857250"/>
            <wp:effectExtent l="0" t="0" r="0" b="0"/>
            <wp:docPr id="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9700" cy="857250"/>
                    </a:xfrm>
                    <a:prstGeom prst="rect">
                      <a:avLst/>
                    </a:prstGeom>
                    <a:noFill/>
                    <a:ln>
                      <a:noFill/>
                    </a:ln>
                  </pic:spPr>
                </pic:pic>
              </a:graphicData>
            </a:graphic>
          </wp:inline>
        </w:drawing>
      </w:r>
    </w:p>
    <w:p w14:paraId="6223F8D6" w14:textId="77777777" w:rsidR="00FF7707" w:rsidRPr="004C0112" w:rsidRDefault="00FF7707" w:rsidP="00FF7707">
      <w:pPr>
        <w:pStyle w:val="Caption"/>
        <w:rPr>
          <w:lang w:val="en-US"/>
        </w:rPr>
      </w:pPr>
      <w:bookmarkStart w:id="42" w:name="_Ref395003662"/>
      <w:bookmarkStart w:id="43" w:name="_Toc414223537"/>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3</w:t>
      </w:r>
      <w:r w:rsidRPr="004C0112">
        <w:rPr>
          <w:lang w:val="en-US"/>
        </w:rPr>
        <w:fldChar w:fldCharType="end"/>
      </w:r>
      <w:bookmarkEnd w:id="42"/>
      <w:r w:rsidRPr="004C0112">
        <w:rPr>
          <w:lang w:val="en-US"/>
        </w:rPr>
        <w:t xml:space="preserve"> – Commits in a repository</w:t>
      </w:r>
      <w:bookmarkEnd w:id="43"/>
    </w:p>
    <w:p w14:paraId="7C9842FC" w14:textId="1A55E186" w:rsidR="00B820C8" w:rsidRPr="00F1211A" w:rsidRDefault="00FF7707" w:rsidP="004F750F">
      <w:pPr>
        <w:rPr>
          <w:lang w:val="en-US"/>
        </w:rPr>
      </w:pPr>
      <w:r w:rsidRPr="007C3F08">
        <w:rPr>
          <w:lang w:val="en-US"/>
        </w:rPr>
        <w:t>Suppose that a bug is found in a software product during tests. The test team creates issue 55, asking the development team to fix the bug. The development team verifies t</w:t>
      </w:r>
      <w:r w:rsidRPr="00F1211A">
        <w:rPr>
          <w:lang w:val="en-US"/>
        </w:rPr>
        <w:t>hat the software version being tested corresponds to commit #3, but the bug will take a considerable time to be fixed and the development cannot stop waiting for the bug fix. A branch named “issue55” is then created, pointing to commit #3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4</w:t>
      </w:r>
      <w:r w:rsidRPr="007C3F08">
        <w:rPr>
          <w:lang w:val="en-US"/>
        </w:rPr>
        <w:fldChar w:fldCharType="end"/>
      </w:r>
      <w:r w:rsidRPr="005656D8">
        <w:rPr>
          <w:lang w:val="en-US"/>
        </w:rPr>
        <w:t>.a). At this moment, development can occur in parallel, with commits #5 and #7 being made to branch “issue55” and commits #4 and #6 being made to branch “master”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4</w:t>
      </w:r>
      <w:r w:rsidRPr="007C3F08">
        <w:rPr>
          <w:lang w:val="en-US"/>
        </w:rPr>
        <w:fldChar w:fldCharType="end"/>
      </w:r>
      <w:r w:rsidRPr="005656D8">
        <w:rPr>
          <w:lang w:val="en-US"/>
        </w:rPr>
        <w:t>.b). Finally, the team decides to merge t</w:t>
      </w:r>
      <w:r w:rsidRPr="007C3F08">
        <w:rPr>
          <w:lang w:val="en-US"/>
        </w:rPr>
        <w:t>he fix to issue #55 into the “master” branch, generating commit #8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4</w:t>
      </w:r>
      <w:r w:rsidRPr="007C3F08">
        <w:rPr>
          <w:lang w:val="en-US"/>
        </w:rPr>
        <w:fldChar w:fldCharType="end"/>
      </w:r>
      <w:r w:rsidRPr="005656D8">
        <w:rPr>
          <w:lang w:val="en-US"/>
        </w:rPr>
        <w:t>.c).</w:t>
      </w:r>
    </w:p>
    <w:p w14:paraId="784EC025" w14:textId="1947CC5E" w:rsidR="00FF7707" w:rsidRPr="005656D8" w:rsidRDefault="000239F2" w:rsidP="00FF7707">
      <w:pPr>
        <w:ind w:firstLine="0"/>
        <w:jc w:val="center"/>
        <w:rPr>
          <w:lang w:val="en-US"/>
        </w:rPr>
      </w:pPr>
      <w:r w:rsidRPr="004C0112">
        <w:rPr>
          <w:noProof/>
          <w:lang w:val="en-US"/>
        </w:rPr>
        <w:drawing>
          <wp:inline distT="0" distB="0" distL="0" distR="0" wp14:anchorId="25E55228" wp14:editId="2156C81D">
            <wp:extent cx="5715000" cy="1743075"/>
            <wp:effectExtent l="0" t="0" r="0" b="0"/>
            <wp:docPr id="7"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1743075"/>
                    </a:xfrm>
                    <a:prstGeom prst="rect">
                      <a:avLst/>
                    </a:prstGeom>
                    <a:noFill/>
                    <a:ln>
                      <a:noFill/>
                    </a:ln>
                  </pic:spPr>
                </pic:pic>
              </a:graphicData>
            </a:graphic>
          </wp:inline>
        </w:drawing>
      </w:r>
    </w:p>
    <w:p w14:paraId="002E3C5D" w14:textId="77777777" w:rsidR="00FF7707" w:rsidRPr="004C0112" w:rsidRDefault="00FF7707" w:rsidP="00FF7707">
      <w:pPr>
        <w:pStyle w:val="Caption"/>
        <w:rPr>
          <w:lang w:val="en-US"/>
        </w:rPr>
      </w:pPr>
      <w:bookmarkStart w:id="44" w:name="_Ref395012070"/>
      <w:bookmarkStart w:id="45" w:name="_Toc414223538"/>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4</w:t>
      </w:r>
      <w:r w:rsidRPr="004C0112">
        <w:rPr>
          <w:lang w:val="en-US"/>
        </w:rPr>
        <w:fldChar w:fldCharType="end"/>
      </w:r>
      <w:bookmarkEnd w:id="44"/>
      <w:r w:rsidRPr="004C0112">
        <w:rPr>
          <w:lang w:val="en-US"/>
        </w:rPr>
        <w:t xml:space="preserve"> – Branch “issue55” is created and development occurs in parallel</w:t>
      </w:r>
      <w:bookmarkEnd w:id="45"/>
    </w:p>
    <w:p w14:paraId="08CE6513" w14:textId="77777777" w:rsidR="00FF7707" w:rsidRPr="004C0112" w:rsidRDefault="00FF7707" w:rsidP="00FF7707">
      <w:pPr>
        <w:rPr>
          <w:lang w:val="en-US"/>
        </w:rPr>
      </w:pPr>
      <w:r w:rsidRPr="004C0112">
        <w:rPr>
          <w:lang w:val="en-US"/>
        </w:rPr>
        <w:t xml:space="preserve">This is a scenario </w:t>
      </w:r>
      <w:r w:rsidR="00CE0E9E" w:rsidRPr="004C0112">
        <w:rPr>
          <w:lang w:val="en-US"/>
        </w:rPr>
        <w:t>that shows</w:t>
      </w:r>
      <w:r w:rsidRPr="004C0112">
        <w:rPr>
          <w:lang w:val="en-US"/>
        </w:rPr>
        <w:t xml:space="preserve"> the usage of </w:t>
      </w:r>
      <w:r w:rsidRPr="004C0112">
        <w:rPr>
          <w:i/>
          <w:lang w:val="en-US"/>
        </w:rPr>
        <w:t>explicit branches</w:t>
      </w:r>
      <w:r w:rsidRPr="004C0112">
        <w:rPr>
          <w:lang w:val="en-US"/>
        </w:rPr>
        <w:t>, i.e., a scenario where one explicitly creates a branch to perform some work. However, when using DVCS, there are other situations where branches arise implicitly. In these situations, one does not explicitly asks to create a new branch, but the branch concept is used anyway. We refer to branches that are no</w:t>
      </w:r>
      <w:r w:rsidR="00CE0E9E" w:rsidRPr="004C0112">
        <w:rPr>
          <w:lang w:val="en-US"/>
        </w:rPr>
        <w:t>t</w:t>
      </w:r>
      <w:r w:rsidRPr="004C0112">
        <w:rPr>
          <w:lang w:val="en-US"/>
        </w:rPr>
        <w:t xml:space="preserve"> created explicitly as </w:t>
      </w:r>
      <w:r w:rsidRPr="004C0112">
        <w:rPr>
          <w:i/>
          <w:lang w:val="en-US"/>
        </w:rPr>
        <w:t>implicit branches</w:t>
      </w:r>
      <w:r w:rsidRPr="004C0112">
        <w:rPr>
          <w:lang w:val="en-US"/>
        </w:rPr>
        <w:t xml:space="preserve">. The next </w:t>
      </w:r>
      <w:r w:rsidR="00975575" w:rsidRPr="004C0112">
        <w:rPr>
          <w:lang w:val="en-US"/>
        </w:rPr>
        <w:t>Section</w:t>
      </w:r>
      <w:r w:rsidRPr="004C0112">
        <w:rPr>
          <w:lang w:val="en-US"/>
        </w:rPr>
        <w:t>s will show some situations where this occurs.</w:t>
      </w:r>
    </w:p>
    <w:p w14:paraId="71084099" w14:textId="77777777" w:rsidR="00FF7707" w:rsidRPr="004C0112" w:rsidRDefault="00FF7707" w:rsidP="00FF7707">
      <w:pPr>
        <w:pStyle w:val="Heading3"/>
        <w:rPr>
          <w:lang w:val="en-US"/>
        </w:rPr>
      </w:pPr>
      <w:bookmarkStart w:id="46" w:name="_Toc395037908"/>
      <w:bookmarkStart w:id="47" w:name="_Toc412126101"/>
      <w:bookmarkStart w:id="48" w:name="_Toc414223605"/>
      <w:r w:rsidRPr="004C0112">
        <w:rPr>
          <w:lang w:val="en-US"/>
        </w:rPr>
        <w:t>Cloning a repository</w:t>
      </w:r>
      <w:bookmarkEnd w:id="46"/>
      <w:bookmarkEnd w:id="47"/>
      <w:bookmarkEnd w:id="48"/>
    </w:p>
    <w:p w14:paraId="64A32CB9" w14:textId="77777777" w:rsidR="00FF7707" w:rsidRPr="00831EDB" w:rsidRDefault="00FF7707" w:rsidP="00FF7707">
      <w:pPr>
        <w:rPr>
          <w:lang w:val="en-US"/>
        </w:rPr>
      </w:pPr>
      <w:r w:rsidRPr="004C0112">
        <w:rPr>
          <w:lang w:val="en-US"/>
        </w:rPr>
        <w:t xml:space="preserve">Suppose a repository </w:t>
      </w:r>
      <w:r w:rsidR="00AD447A" w:rsidRPr="004C0112">
        <w:rPr>
          <w:lang w:val="en-US"/>
        </w:rPr>
        <w:t xml:space="preserve">that has a history </w:t>
      </w:r>
      <w:r w:rsidRPr="004C0112">
        <w:rPr>
          <w:lang w:val="en-US"/>
        </w:rPr>
        <w:t xml:space="preserve">like the one shown in </w:t>
      </w:r>
      <w:r w:rsidRPr="007C3F08">
        <w:rPr>
          <w:lang w:val="en-US"/>
        </w:rPr>
        <w:fldChar w:fldCharType="begin"/>
      </w:r>
      <w:r w:rsidRPr="004C0112">
        <w:rPr>
          <w:lang w:val="en-US"/>
        </w:rPr>
        <w:instrText xml:space="preserve"> REF _Ref395003662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3</w:t>
      </w:r>
      <w:r w:rsidRPr="007C3F08">
        <w:rPr>
          <w:lang w:val="en-US"/>
        </w:rPr>
        <w:fldChar w:fldCharType="end"/>
      </w:r>
      <w:r w:rsidRPr="005656D8">
        <w:rPr>
          <w:lang w:val="en-US"/>
        </w:rPr>
        <w:t>.</w:t>
      </w:r>
      <w:r w:rsidRPr="005656D8">
        <w:rPr>
          <w:lang w:val="en-US"/>
        </w:rPr>
        <w:tab/>
        <w:t xml:space="preserve">At this point, clones A, B, and C are created by different developers, as shown in </w:t>
      </w:r>
      <w:r w:rsidRPr="007C3F08">
        <w:rPr>
          <w:lang w:val="en-US"/>
        </w:rPr>
        <w:fldChar w:fldCharType="begin"/>
      </w:r>
      <w:r w:rsidRPr="004C0112">
        <w:rPr>
          <w:lang w:val="en-US"/>
        </w:rPr>
        <w:instrText xml:space="preserve"> REF _Ref395014155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5</w:t>
      </w:r>
      <w:r w:rsidRPr="007C3F08">
        <w:rPr>
          <w:lang w:val="en-US"/>
        </w:rPr>
        <w:fldChar w:fldCharType="end"/>
      </w:r>
      <w:r w:rsidRPr="005656D8">
        <w:rPr>
          <w:lang w:val="en-US"/>
        </w:rPr>
        <w:t xml:space="preserve">, where the first three commits are the same in all of them, but other </w:t>
      </w:r>
      <w:r w:rsidR="00CE0E9E" w:rsidRPr="007C3F08">
        <w:rPr>
          <w:lang w:val="en-US"/>
        </w:rPr>
        <w:t>commits are created, each one e</w:t>
      </w:r>
      <w:r w:rsidR="00CE0E9E" w:rsidRPr="00F1211A">
        <w:rPr>
          <w:lang w:val="en-US"/>
        </w:rPr>
        <w:t xml:space="preserve">xisting in only one of the clones. </w:t>
      </w:r>
      <w:r w:rsidRPr="0004762A">
        <w:rPr>
          <w:lang w:val="en-US"/>
        </w:rPr>
        <w:t>The colors in the commits are used to identify the clone where that commit was originally done. The numbers identifying each commit are used for the sake of this example, but commits are not necessarily identified</w:t>
      </w:r>
      <w:r w:rsidRPr="00831EDB">
        <w:rPr>
          <w:lang w:val="en-US"/>
        </w:rPr>
        <w:t xml:space="preserve"> by a sequential number. For example, in Git, commits are identified by a hash code of 40 hexadecimal digits.</w:t>
      </w:r>
    </w:p>
    <w:p w14:paraId="62F7AF90" w14:textId="7720C3F8" w:rsidR="00FF7707" w:rsidRPr="005656D8" w:rsidRDefault="000239F2" w:rsidP="00FF7707">
      <w:pPr>
        <w:ind w:firstLine="0"/>
        <w:jc w:val="center"/>
        <w:rPr>
          <w:lang w:val="en-US"/>
        </w:rPr>
      </w:pPr>
      <w:r w:rsidRPr="004C0112">
        <w:rPr>
          <w:noProof/>
          <w:lang w:val="en-US"/>
        </w:rPr>
        <w:drawing>
          <wp:inline distT="0" distB="0" distL="0" distR="0" wp14:anchorId="698D9149" wp14:editId="2802310F">
            <wp:extent cx="4972050" cy="2238375"/>
            <wp:effectExtent l="0" t="0" r="0" b="9525"/>
            <wp:docPr id="8"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2050" cy="2238375"/>
                    </a:xfrm>
                    <a:prstGeom prst="rect">
                      <a:avLst/>
                    </a:prstGeom>
                    <a:noFill/>
                    <a:ln>
                      <a:noFill/>
                    </a:ln>
                  </pic:spPr>
                </pic:pic>
              </a:graphicData>
            </a:graphic>
          </wp:inline>
        </w:drawing>
      </w:r>
    </w:p>
    <w:p w14:paraId="531718E7" w14:textId="77777777" w:rsidR="00FF7707" w:rsidRPr="004C0112" w:rsidRDefault="00FF7707" w:rsidP="00FF7707">
      <w:pPr>
        <w:pStyle w:val="Caption"/>
        <w:rPr>
          <w:lang w:val="en-US"/>
        </w:rPr>
      </w:pPr>
      <w:bookmarkStart w:id="49" w:name="_Ref395014155"/>
      <w:bookmarkStart w:id="50" w:name="_Toc414223539"/>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5</w:t>
      </w:r>
      <w:r w:rsidRPr="004C0112">
        <w:rPr>
          <w:lang w:val="en-US"/>
        </w:rPr>
        <w:fldChar w:fldCharType="end"/>
      </w:r>
      <w:bookmarkEnd w:id="49"/>
      <w:r w:rsidRPr="004C0112">
        <w:rPr>
          <w:lang w:val="en-US"/>
        </w:rPr>
        <w:t xml:space="preserve"> – Branching through cloning</w:t>
      </w:r>
      <w:bookmarkEnd w:id="50"/>
    </w:p>
    <w:p w14:paraId="38233DD8" w14:textId="64FE2DD9" w:rsidR="00AD447A" w:rsidRPr="003767D2" w:rsidRDefault="00AD447A" w:rsidP="00AD447A">
      <w:pPr>
        <w:rPr>
          <w:lang w:val="en-US"/>
        </w:rPr>
      </w:pPr>
      <w:r w:rsidRPr="004C0112">
        <w:rPr>
          <w:lang w:val="en-US"/>
        </w:rPr>
        <w:t xml:space="preserve">As discussed in Section </w:t>
      </w:r>
      <w:r w:rsidRPr="007C3F08">
        <w:rPr>
          <w:lang w:val="en-US"/>
        </w:rPr>
        <w:fldChar w:fldCharType="begin"/>
      </w:r>
      <w:r w:rsidRPr="004C0112">
        <w:rPr>
          <w:lang w:val="en-US"/>
        </w:rPr>
        <w:instrText xml:space="preserve"> REF _Ref394512546 \r \h </w:instrText>
      </w:r>
      <w:r w:rsidRPr="007C3F08">
        <w:rPr>
          <w:lang w:val="en-US"/>
        </w:rPr>
      </w:r>
      <w:r w:rsidRPr="007C3F08">
        <w:rPr>
          <w:lang w:val="en-US"/>
        </w:rPr>
        <w:fldChar w:fldCharType="separate"/>
      </w:r>
      <w:r w:rsidR="00A80296">
        <w:rPr>
          <w:lang w:val="en-US"/>
        </w:rPr>
        <w:t>2.2</w:t>
      </w:r>
      <w:r w:rsidRPr="007C3F08">
        <w:rPr>
          <w:lang w:val="en-US"/>
        </w:rPr>
        <w:fldChar w:fldCharType="end"/>
      </w:r>
      <w:r w:rsidRPr="005656D8">
        <w:rPr>
          <w:lang w:val="en-US"/>
        </w:rPr>
        <w:t>, each clone is a complete reposit</w:t>
      </w:r>
      <w:r w:rsidRPr="007C3F08">
        <w:rPr>
          <w:lang w:val="en-US"/>
        </w:rPr>
        <w:t xml:space="preserve">ory copy, independent from the other clones, enabling parallel development. </w:t>
      </w:r>
      <w:r w:rsidRPr="00F1211A">
        <w:rPr>
          <w:lang w:val="en-US"/>
        </w:rPr>
        <w:t xml:space="preserve">Throughout the text, we will use the terms </w:t>
      </w:r>
      <w:r w:rsidRPr="0004762A">
        <w:rPr>
          <w:i/>
          <w:lang w:val="en-US"/>
        </w:rPr>
        <w:t>clone</w:t>
      </w:r>
      <w:r w:rsidRPr="00831EDB">
        <w:rPr>
          <w:lang w:val="en-US"/>
        </w:rPr>
        <w:t xml:space="preserve">, </w:t>
      </w:r>
      <w:r w:rsidRPr="00831EDB">
        <w:rPr>
          <w:i/>
          <w:lang w:val="en-US"/>
        </w:rPr>
        <w:t>repository clone</w:t>
      </w:r>
      <w:r w:rsidRPr="00831EDB">
        <w:rPr>
          <w:lang w:val="en-US"/>
        </w:rPr>
        <w:t xml:space="preserve">, or simply </w:t>
      </w:r>
      <w:r w:rsidRPr="00C06D8A">
        <w:rPr>
          <w:i/>
          <w:lang w:val="en-US"/>
        </w:rPr>
        <w:t>repository</w:t>
      </w:r>
      <w:r w:rsidRPr="0086347E">
        <w:rPr>
          <w:lang w:val="en-US"/>
        </w:rPr>
        <w:t xml:space="preserve">, to refer to any known clone of an original repository, except when we refer to a specific clone (for example, a </w:t>
      </w:r>
      <w:r w:rsidRPr="00071773">
        <w:rPr>
          <w:i/>
          <w:lang w:val="en-US"/>
        </w:rPr>
        <w:t>remote repository</w:t>
      </w:r>
      <w:r w:rsidRPr="00071773">
        <w:rPr>
          <w:lang w:val="en-US"/>
        </w:rPr>
        <w:t xml:space="preserve"> or a </w:t>
      </w:r>
      <w:r w:rsidRPr="00717F71">
        <w:rPr>
          <w:i/>
          <w:lang w:val="en-US"/>
        </w:rPr>
        <w:t>central repository</w:t>
      </w:r>
      <w:r w:rsidRPr="0021209D">
        <w:rPr>
          <w:lang w:val="en-US"/>
        </w:rPr>
        <w:t>).</w:t>
      </w:r>
      <w:r w:rsidRPr="0021209D">
        <w:rPr>
          <w:i/>
          <w:lang w:val="en-US"/>
        </w:rPr>
        <w:t xml:space="preserve"> </w:t>
      </w:r>
      <w:r w:rsidR="004C000A" w:rsidRPr="0086347E">
        <w:rPr>
          <w:lang w:val="en-US"/>
        </w:rPr>
        <w:t xml:space="preserve">We can say that each clone is a </w:t>
      </w:r>
      <w:r w:rsidR="004C000A" w:rsidRPr="0086347E">
        <w:rPr>
          <w:i/>
          <w:lang w:val="en-US"/>
        </w:rPr>
        <w:t>fork</w:t>
      </w:r>
      <w:r w:rsidR="004C000A" w:rsidRPr="0086347E">
        <w:rPr>
          <w:lang w:val="en-US"/>
        </w:rPr>
        <w:t xml:space="preserve"> of the original </w:t>
      </w:r>
      <w:r w:rsidR="004C000A" w:rsidRPr="0086347E">
        <w:rPr>
          <w:i/>
          <w:lang w:val="en-US"/>
        </w:rPr>
        <w:t>repository</w:t>
      </w:r>
      <w:r w:rsidR="004C000A" w:rsidRPr="0086347E">
        <w:rPr>
          <w:lang w:val="en-US"/>
        </w:rPr>
        <w:t xml:space="preserve">, although we say that a repository is a </w:t>
      </w:r>
      <w:r w:rsidR="004C000A" w:rsidRPr="00071773">
        <w:rPr>
          <w:i/>
          <w:lang w:val="en-US"/>
        </w:rPr>
        <w:t xml:space="preserve">clone </w:t>
      </w:r>
      <w:r w:rsidR="004C000A" w:rsidRPr="00071773">
        <w:rPr>
          <w:lang w:val="en-US"/>
        </w:rPr>
        <w:t>if it is located at a dev</w:t>
      </w:r>
      <w:r w:rsidR="004C000A" w:rsidRPr="00717F71">
        <w:rPr>
          <w:lang w:val="en-US"/>
        </w:rPr>
        <w:t xml:space="preserve">eloper’s machine, and it is a </w:t>
      </w:r>
      <w:r w:rsidR="004C000A" w:rsidRPr="0021209D">
        <w:rPr>
          <w:i/>
          <w:lang w:val="en-US"/>
        </w:rPr>
        <w:t xml:space="preserve">fork </w:t>
      </w:r>
      <w:r w:rsidR="004C000A" w:rsidRPr="003767D2">
        <w:rPr>
          <w:lang w:val="en-US"/>
        </w:rPr>
        <w:t>when it is located at a server.</w:t>
      </w:r>
      <w:r w:rsidR="004C000A">
        <w:rPr>
          <w:lang w:val="en-US"/>
        </w:rPr>
        <w:t xml:space="preserve"> </w:t>
      </w:r>
      <w:r w:rsidR="009644D4" w:rsidRPr="009644D4">
        <w:rPr>
          <w:lang w:val="en-US"/>
        </w:rPr>
        <w:t>Furthermore, i</w:t>
      </w:r>
      <w:r w:rsidR="009644D4">
        <w:rPr>
          <w:lang w:val="en-US"/>
        </w:rPr>
        <w:t xml:space="preserve">t is important to distinguish the </w:t>
      </w:r>
      <w:r w:rsidR="009644D4">
        <w:rPr>
          <w:i/>
          <w:lang w:val="en-US"/>
        </w:rPr>
        <w:t>clone</w:t>
      </w:r>
      <w:r w:rsidR="009644D4">
        <w:rPr>
          <w:lang w:val="en-US"/>
        </w:rPr>
        <w:t xml:space="preserve"> command (verb) from a clone (subject) created by means of a </w:t>
      </w:r>
      <w:r w:rsidR="009644D4">
        <w:rPr>
          <w:i/>
          <w:lang w:val="en-US"/>
        </w:rPr>
        <w:t>clone</w:t>
      </w:r>
      <w:r w:rsidR="009644D4">
        <w:rPr>
          <w:lang w:val="en-US"/>
        </w:rPr>
        <w:t xml:space="preserve"> command.</w:t>
      </w:r>
    </w:p>
    <w:p w14:paraId="3B085ED6" w14:textId="77777777" w:rsidR="0098218A" w:rsidRPr="00C70AA2" w:rsidRDefault="0098218A" w:rsidP="00F27ABF">
      <w:pPr>
        <w:pStyle w:val="Heading3"/>
        <w:rPr>
          <w:lang w:val="en-US"/>
        </w:rPr>
      </w:pPr>
      <w:bookmarkStart w:id="51" w:name="_Toc412126102"/>
      <w:bookmarkStart w:id="52" w:name="_Toc414223606"/>
      <w:bookmarkStart w:id="53" w:name="_Ref394512671"/>
      <w:bookmarkStart w:id="54" w:name="_Toc394584904"/>
      <w:r w:rsidRPr="00C70AA2">
        <w:rPr>
          <w:lang w:val="en-US"/>
        </w:rPr>
        <w:t>Push and pull changes</w:t>
      </w:r>
      <w:bookmarkEnd w:id="51"/>
      <w:bookmarkEnd w:id="52"/>
    </w:p>
    <w:p w14:paraId="4B2B09A3" w14:textId="77777777" w:rsidR="00FF7707" w:rsidRPr="005656D8" w:rsidRDefault="0098218A" w:rsidP="00FF7707">
      <w:pPr>
        <w:rPr>
          <w:lang w:val="en-US"/>
        </w:rPr>
      </w:pPr>
      <w:r w:rsidRPr="008A010A">
        <w:rPr>
          <w:lang w:val="en-US"/>
        </w:rPr>
        <w:t>Having a number of existing clones, t</w:t>
      </w:r>
      <w:r w:rsidR="00FF7707" w:rsidRPr="005D7C16">
        <w:rPr>
          <w:lang w:val="en-US"/>
        </w:rPr>
        <w:t xml:space="preserve">he first </w:t>
      </w:r>
      <w:r w:rsidRPr="005D7C16">
        <w:rPr>
          <w:lang w:val="en-US"/>
        </w:rPr>
        <w:t>one</w:t>
      </w:r>
      <w:r w:rsidR="00FF7707" w:rsidRPr="00312A5F">
        <w:rPr>
          <w:lang w:val="en-US"/>
        </w:rPr>
        <w:t xml:space="preserve"> to push changes to the original repository is able to do it with no extra work. </w:t>
      </w:r>
      <w:r w:rsidRPr="005D0FBE">
        <w:rPr>
          <w:lang w:val="en-US"/>
        </w:rPr>
        <w:t xml:space="preserve">Looking at </w:t>
      </w:r>
      <w:r w:rsidRPr="007C3F08">
        <w:rPr>
          <w:lang w:val="en-US"/>
        </w:rPr>
        <w:fldChar w:fldCharType="begin"/>
      </w:r>
      <w:r w:rsidRPr="004C0112">
        <w:rPr>
          <w:lang w:val="en-US"/>
        </w:rPr>
        <w:instrText xml:space="preserve"> REF _Ref395014155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5</w:t>
      </w:r>
      <w:r w:rsidRPr="007C3F08">
        <w:rPr>
          <w:lang w:val="en-US"/>
        </w:rPr>
        <w:fldChar w:fldCharType="end"/>
      </w:r>
      <w:r w:rsidRPr="005656D8">
        <w:rPr>
          <w:lang w:val="en-US"/>
        </w:rPr>
        <w:t>, l</w:t>
      </w:r>
      <w:r w:rsidR="00FF7707" w:rsidRPr="007C3F08">
        <w:rPr>
          <w:lang w:val="en-US"/>
        </w:rPr>
        <w:t>et us assume that clone A is the first one t</w:t>
      </w:r>
      <w:r w:rsidR="00FF7707" w:rsidRPr="00F1211A">
        <w:rPr>
          <w:lang w:val="en-US"/>
        </w:rPr>
        <w:t xml:space="preserve">o push its changes to the original repository. This results in a scenario like the one shown in </w:t>
      </w:r>
      <w:r w:rsidR="00FF7707" w:rsidRPr="007C3F08">
        <w:rPr>
          <w:lang w:val="en-US"/>
        </w:rPr>
        <w:fldChar w:fldCharType="begin"/>
      </w:r>
      <w:r w:rsidR="00FF7707" w:rsidRPr="004C0112">
        <w:rPr>
          <w:lang w:val="en-US"/>
        </w:rPr>
        <w:instrText xml:space="preserve"> REF _Ref395025664 \h </w:instrText>
      </w:r>
      <w:r w:rsidR="00FF7707" w:rsidRPr="007C3F08">
        <w:rPr>
          <w:lang w:val="en-US"/>
        </w:rPr>
      </w:r>
      <w:r w:rsidR="00FF7707" w:rsidRPr="007C3F08">
        <w:rPr>
          <w:lang w:val="en-US"/>
        </w:rPr>
        <w:fldChar w:fldCharType="separate"/>
      </w:r>
      <w:r w:rsidR="00A80296" w:rsidRPr="007C3F08">
        <w:rPr>
          <w:lang w:val="en-US"/>
        </w:rPr>
        <w:t xml:space="preserve">Figure </w:t>
      </w:r>
      <w:r w:rsidR="00A80296">
        <w:rPr>
          <w:noProof/>
          <w:lang w:val="en-US"/>
        </w:rPr>
        <w:t>6</w:t>
      </w:r>
      <w:r w:rsidR="00FF7707" w:rsidRPr="007C3F08">
        <w:rPr>
          <w:lang w:val="en-US"/>
        </w:rPr>
        <w:fldChar w:fldCharType="end"/>
      </w:r>
      <w:r w:rsidR="00FF7707" w:rsidRPr="005656D8">
        <w:rPr>
          <w:lang w:val="en-US"/>
        </w:rPr>
        <w:t>.</w:t>
      </w:r>
    </w:p>
    <w:p w14:paraId="471A4964" w14:textId="77777777" w:rsidR="004F750F" w:rsidRPr="005656D8" w:rsidRDefault="004F750F" w:rsidP="004F750F">
      <w:pPr>
        <w:rPr>
          <w:lang w:val="en-US"/>
        </w:rPr>
      </w:pPr>
      <w:r w:rsidRPr="004C0112">
        <w:rPr>
          <w:lang w:val="en-US"/>
        </w:rPr>
        <w:t xml:space="preserve">Next, clone B tries to push its changes to the original repository, but this is not allowed, because it could result in inconsistencies in the VCS, once commits from clone A were never tested together with commits from clone B. To allow clone B to push its changes, it is necessary to first pull commits 4’, 5’ and 6’ from the original repository, merging them into the clone B workspace, resulting in the scenario shown in </w:t>
      </w:r>
      <w:r w:rsidRPr="007C3F08">
        <w:rPr>
          <w:lang w:val="en-US"/>
        </w:rPr>
        <w:fldChar w:fldCharType="begin"/>
      </w:r>
      <w:r w:rsidRPr="004C0112">
        <w:rPr>
          <w:lang w:val="en-US"/>
        </w:rPr>
        <w:instrText xml:space="preserve"> REF _Ref395025848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7</w:t>
      </w:r>
      <w:r w:rsidRPr="007C3F08">
        <w:rPr>
          <w:lang w:val="en-US"/>
        </w:rPr>
        <w:fldChar w:fldCharType="end"/>
      </w:r>
      <w:r w:rsidRPr="005656D8">
        <w:rPr>
          <w:lang w:val="en-US"/>
        </w:rPr>
        <w:t>. Notice that, in this case, there is an additional commit, denoted by 5’’.</w:t>
      </w:r>
    </w:p>
    <w:p w14:paraId="4D1DA082" w14:textId="6C39BB7C" w:rsidR="00FF7707" w:rsidRPr="005656D8" w:rsidRDefault="000239F2" w:rsidP="00FF7707">
      <w:pPr>
        <w:ind w:firstLine="0"/>
        <w:rPr>
          <w:lang w:val="en-US"/>
        </w:rPr>
      </w:pPr>
      <w:r w:rsidRPr="004C0112">
        <w:rPr>
          <w:noProof/>
          <w:lang w:val="en-US"/>
        </w:rPr>
        <w:drawing>
          <wp:inline distT="0" distB="0" distL="0" distR="0" wp14:anchorId="770B85AB" wp14:editId="36B8D7C0">
            <wp:extent cx="5734050" cy="1428750"/>
            <wp:effectExtent l="0" t="0" r="0" b="0"/>
            <wp:docPr id="9"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428750"/>
                    </a:xfrm>
                    <a:prstGeom prst="rect">
                      <a:avLst/>
                    </a:prstGeom>
                    <a:noFill/>
                    <a:ln>
                      <a:noFill/>
                    </a:ln>
                  </pic:spPr>
                </pic:pic>
              </a:graphicData>
            </a:graphic>
          </wp:inline>
        </w:drawing>
      </w:r>
    </w:p>
    <w:p w14:paraId="04A38375" w14:textId="77777777" w:rsidR="00FF7707" w:rsidRPr="004C0112" w:rsidRDefault="00FF7707" w:rsidP="00FF7707">
      <w:pPr>
        <w:pStyle w:val="Caption"/>
        <w:rPr>
          <w:lang w:val="en-US"/>
        </w:rPr>
      </w:pPr>
      <w:bookmarkStart w:id="55" w:name="_Ref395025664"/>
      <w:bookmarkStart w:id="56" w:name="_Toc414223540"/>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6</w:t>
      </w:r>
      <w:r w:rsidRPr="004C0112">
        <w:rPr>
          <w:lang w:val="en-US"/>
        </w:rPr>
        <w:fldChar w:fldCharType="end"/>
      </w:r>
      <w:bookmarkEnd w:id="55"/>
      <w:r w:rsidRPr="004C0112">
        <w:rPr>
          <w:lang w:val="en-US"/>
        </w:rPr>
        <w:t xml:space="preserve"> – Repositories after pushing changes from clone A</w:t>
      </w:r>
      <w:bookmarkEnd w:id="56"/>
    </w:p>
    <w:p w14:paraId="09176F3C" w14:textId="3FA61F3A" w:rsidR="00FF7707" w:rsidRPr="005656D8" w:rsidRDefault="000239F2" w:rsidP="00FF7707">
      <w:pPr>
        <w:ind w:firstLine="0"/>
        <w:rPr>
          <w:lang w:val="en-US"/>
        </w:rPr>
      </w:pPr>
      <w:r w:rsidRPr="004C0112">
        <w:rPr>
          <w:noProof/>
          <w:lang w:val="en-US"/>
        </w:rPr>
        <w:drawing>
          <wp:inline distT="0" distB="0" distL="0" distR="0" wp14:anchorId="1013DD65" wp14:editId="494037B6">
            <wp:extent cx="5648325" cy="1409700"/>
            <wp:effectExtent l="0" t="0" r="0" b="0"/>
            <wp:docPr id="10"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8325" cy="1409700"/>
                    </a:xfrm>
                    <a:prstGeom prst="rect">
                      <a:avLst/>
                    </a:prstGeom>
                    <a:noFill/>
                    <a:ln>
                      <a:noFill/>
                    </a:ln>
                  </pic:spPr>
                </pic:pic>
              </a:graphicData>
            </a:graphic>
          </wp:inline>
        </w:drawing>
      </w:r>
    </w:p>
    <w:p w14:paraId="6312F3DD" w14:textId="77777777" w:rsidR="00FF7707" w:rsidRPr="004C0112" w:rsidRDefault="00FF7707" w:rsidP="00FF7707">
      <w:pPr>
        <w:pStyle w:val="Caption"/>
        <w:rPr>
          <w:lang w:val="en-US"/>
        </w:rPr>
      </w:pPr>
      <w:bookmarkStart w:id="57" w:name="_Ref395025848"/>
      <w:bookmarkStart w:id="58" w:name="_Toc414223541"/>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7</w:t>
      </w:r>
      <w:r w:rsidRPr="004C0112">
        <w:rPr>
          <w:lang w:val="en-US"/>
        </w:rPr>
        <w:fldChar w:fldCharType="end"/>
      </w:r>
      <w:bookmarkEnd w:id="57"/>
      <w:r w:rsidRPr="004C0112">
        <w:rPr>
          <w:lang w:val="en-US"/>
        </w:rPr>
        <w:t xml:space="preserve"> – Repositories after merging work from clone B.</w:t>
      </w:r>
      <w:bookmarkEnd w:id="58"/>
    </w:p>
    <w:p w14:paraId="69223F6C" w14:textId="77777777" w:rsidR="00FF7707" w:rsidRPr="00F1211A" w:rsidRDefault="00FF7707" w:rsidP="00FF7707">
      <w:pPr>
        <w:rPr>
          <w:lang w:val="en-US"/>
        </w:rPr>
      </w:pPr>
      <w:r w:rsidRPr="004C0112">
        <w:rPr>
          <w:lang w:val="en-US"/>
        </w:rPr>
        <w:t>Clone B then push</w:t>
      </w:r>
      <w:r w:rsidR="009F4F18" w:rsidRPr="004C0112">
        <w:rPr>
          <w:lang w:val="en-US"/>
        </w:rPr>
        <w:t>es</w:t>
      </w:r>
      <w:r w:rsidRPr="004C0112">
        <w:rPr>
          <w:lang w:val="en-US"/>
        </w:rPr>
        <w:t xml:space="preserve"> its changes, resulting in the scenario shown in </w:t>
      </w:r>
      <w:r w:rsidRPr="007C3F08">
        <w:rPr>
          <w:lang w:val="en-US"/>
        </w:rPr>
        <w:fldChar w:fldCharType="begin"/>
      </w:r>
      <w:r w:rsidRPr="004C0112">
        <w:rPr>
          <w:lang w:val="en-US"/>
        </w:rPr>
        <w:instrText xml:space="preserve"> REF _Ref395025963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8</w:t>
      </w:r>
      <w:r w:rsidRPr="007C3F08">
        <w:rPr>
          <w:lang w:val="en-US"/>
        </w:rPr>
        <w:fldChar w:fldCharType="end"/>
      </w:r>
      <w:r w:rsidRPr="005656D8">
        <w:rPr>
          <w:lang w:val="en-US"/>
        </w:rPr>
        <w:t>. Finally, clone C has to follow the same procedure, i.e., pull the changes previously</w:t>
      </w:r>
      <w:r w:rsidRPr="007C3F08">
        <w:rPr>
          <w:lang w:val="en-US"/>
        </w:rPr>
        <w:t xml:space="preserve"> pushed by clone A and clone B</w:t>
      </w:r>
      <w:r w:rsidRPr="00F1211A">
        <w:rPr>
          <w:lang w:val="en-US"/>
        </w:rPr>
        <w:t xml:space="preserve">, and merge them into its workspace, resulting in the scenario shown in </w:t>
      </w:r>
      <w:r w:rsidRPr="007C3F08">
        <w:rPr>
          <w:lang w:val="en-US"/>
        </w:rPr>
        <w:fldChar w:fldCharType="begin"/>
      </w:r>
      <w:r w:rsidRPr="004C0112">
        <w:rPr>
          <w:lang w:val="en-US"/>
        </w:rPr>
        <w:instrText xml:space="preserve"> REF _Ref395026049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9</w:t>
      </w:r>
      <w:r w:rsidRPr="007C3F08">
        <w:rPr>
          <w:lang w:val="en-US"/>
        </w:rPr>
        <w:fldChar w:fldCharType="end"/>
      </w:r>
      <w:r w:rsidR="009F4F18" w:rsidRPr="005656D8">
        <w:rPr>
          <w:lang w:val="en-US"/>
        </w:rPr>
        <w:t>. As a final step, clone C would push its changes, and the original repository would then have the same set of commits a</w:t>
      </w:r>
      <w:r w:rsidR="009F4F18" w:rsidRPr="007C3F08">
        <w:rPr>
          <w:lang w:val="en-US"/>
        </w:rPr>
        <w:t>s clone C.</w:t>
      </w:r>
    </w:p>
    <w:p w14:paraId="61E7FFC7" w14:textId="1E192F5D" w:rsidR="00FF7707" w:rsidRPr="005656D8" w:rsidRDefault="000239F2" w:rsidP="00FF7707">
      <w:pPr>
        <w:ind w:firstLine="0"/>
        <w:rPr>
          <w:lang w:val="en-US"/>
        </w:rPr>
      </w:pPr>
      <w:r w:rsidRPr="004C0112">
        <w:rPr>
          <w:noProof/>
          <w:lang w:val="en-US"/>
        </w:rPr>
        <w:drawing>
          <wp:inline distT="0" distB="0" distL="0" distR="0" wp14:anchorId="6521314C" wp14:editId="01EDE28F">
            <wp:extent cx="5772150" cy="914400"/>
            <wp:effectExtent l="0" t="0" r="0" b="0"/>
            <wp:docPr id="11"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2150" cy="914400"/>
                    </a:xfrm>
                    <a:prstGeom prst="rect">
                      <a:avLst/>
                    </a:prstGeom>
                    <a:noFill/>
                    <a:ln>
                      <a:noFill/>
                    </a:ln>
                  </pic:spPr>
                </pic:pic>
              </a:graphicData>
            </a:graphic>
          </wp:inline>
        </w:drawing>
      </w:r>
    </w:p>
    <w:p w14:paraId="1C4C6490" w14:textId="77777777" w:rsidR="00FF7707" w:rsidRPr="004C0112" w:rsidRDefault="00FF7707" w:rsidP="00FF7707">
      <w:pPr>
        <w:pStyle w:val="Caption"/>
        <w:rPr>
          <w:lang w:val="en-US"/>
        </w:rPr>
      </w:pPr>
      <w:bookmarkStart w:id="59" w:name="_Ref395025963"/>
      <w:bookmarkStart w:id="60" w:name="_Toc414223542"/>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8</w:t>
      </w:r>
      <w:r w:rsidRPr="004C0112">
        <w:rPr>
          <w:lang w:val="en-US"/>
        </w:rPr>
        <w:fldChar w:fldCharType="end"/>
      </w:r>
      <w:bookmarkEnd w:id="59"/>
      <w:r w:rsidRPr="004C0112">
        <w:rPr>
          <w:lang w:val="en-US"/>
        </w:rPr>
        <w:t xml:space="preserve"> – Repositories after pushing changes from clone B</w:t>
      </w:r>
      <w:bookmarkEnd w:id="60"/>
    </w:p>
    <w:p w14:paraId="39BAB809" w14:textId="0ADC9ED8" w:rsidR="00FF7707" w:rsidRPr="005656D8" w:rsidRDefault="000239F2" w:rsidP="00FF7707">
      <w:pPr>
        <w:ind w:firstLine="0"/>
        <w:rPr>
          <w:lang w:val="en-US"/>
        </w:rPr>
      </w:pPr>
      <w:r w:rsidRPr="004C0112">
        <w:rPr>
          <w:noProof/>
          <w:lang w:val="en-US"/>
        </w:rPr>
        <w:drawing>
          <wp:inline distT="0" distB="0" distL="0" distR="0" wp14:anchorId="456D26FF" wp14:editId="3C39A786">
            <wp:extent cx="5734050" cy="1095375"/>
            <wp:effectExtent l="0" t="0" r="0" b="9525"/>
            <wp:docPr id="12"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1095375"/>
                    </a:xfrm>
                    <a:prstGeom prst="rect">
                      <a:avLst/>
                    </a:prstGeom>
                    <a:noFill/>
                    <a:ln>
                      <a:noFill/>
                    </a:ln>
                  </pic:spPr>
                </pic:pic>
              </a:graphicData>
            </a:graphic>
          </wp:inline>
        </w:drawing>
      </w:r>
    </w:p>
    <w:p w14:paraId="4B33154C" w14:textId="77777777" w:rsidR="00FF7707" w:rsidRPr="004C0112" w:rsidRDefault="00FF7707" w:rsidP="00FF7707">
      <w:pPr>
        <w:pStyle w:val="Caption"/>
        <w:rPr>
          <w:lang w:val="en-US"/>
        </w:rPr>
      </w:pPr>
      <w:bookmarkStart w:id="61" w:name="_Ref395026049"/>
      <w:bookmarkStart w:id="62" w:name="_Toc414223543"/>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9</w:t>
      </w:r>
      <w:r w:rsidRPr="004C0112">
        <w:rPr>
          <w:lang w:val="en-US"/>
        </w:rPr>
        <w:fldChar w:fldCharType="end"/>
      </w:r>
      <w:bookmarkEnd w:id="61"/>
      <w:r w:rsidRPr="004C0112">
        <w:rPr>
          <w:lang w:val="en-US"/>
        </w:rPr>
        <w:t xml:space="preserve"> – Repositories after merging work from clone C</w:t>
      </w:r>
      <w:bookmarkEnd w:id="62"/>
    </w:p>
    <w:p w14:paraId="01C4F142" w14:textId="77777777" w:rsidR="0098218A" w:rsidRPr="00831EDB" w:rsidRDefault="0098218A" w:rsidP="0098218A">
      <w:pPr>
        <w:rPr>
          <w:lang w:val="en-US"/>
        </w:rPr>
      </w:pPr>
      <w:r w:rsidRPr="004C0112">
        <w:rPr>
          <w:lang w:val="en-US"/>
        </w:rPr>
        <w:t xml:space="preserve">Besides pulling changes, which merges the changes them into the workspace, one could choose to bring the changes without immediately merging them. This is accomplished by only fetching the updates. If clone B had opted only to fetch updates from the original repository, this would result in a branch, as shown in </w:t>
      </w:r>
      <w:r w:rsidRPr="007C3F08">
        <w:rPr>
          <w:lang w:val="en-US"/>
        </w:rPr>
        <w:fldChar w:fldCharType="begin"/>
      </w:r>
      <w:r w:rsidRPr="004C0112">
        <w:rPr>
          <w:lang w:val="en-US"/>
        </w:rPr>
        <w:instrText xml:space="preserve"> REF _Ref395027179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10</w:t>
      </w:r>
      <w:r w:rsidRPr="007C3F08">
        <w:rPr>
          <w:lang w:val="en-US"/>
        </w:rPr>
        <w:fldChar w:fldCharType="end"/>
      </w:r>
      <w:r w:rsidRPr="005656D8">
        <w:rPr>
          <w:lang w:val="en-US"/>
        </w:rPr>
        <w:t xml:space="preserve">. Here, branch </w:t>
      </w:r>
      <w:r w:rsidRPr="007C3F08">
        <w:rPr>
          <w:i/>
          <w:lang w:val="en-US"/>
        </w:rPr>
        <w:t>master</w:t>
      </w:r>
      <w:r w:rsidRPr="00F1211A">
        <w:rPr>
          <w:lang w:val="en-US"/>
        </w:rPr>
        <w:t xml:space="preserve"> is the local branch in clone B, and branch </w:t>
      </w:r>
      <w:r w:rsidRPr="0004762A">
        <w:rPr>
          <w:i/>
          <w:lang w:val="en-US"/>
        </w:rPr>
        <w:t>origin/master</w:t>
      </w:r>
      <w:r w:rsidRPr="00831EDB">
        <w:rPr>
          <w:lang w:val="en-US"/>
        </w:rPr>
        <w:t xml:space="preserve"> is the master branch from the original repository.</w:t>
      </w:r>
    </w:p>
    <w:p w14:paraId="7B6832FC" w14:textId="45FB6BFB" w:rsidR="00BD0E3D" w:rsidRPr="005656D8" w:rsidRDefault="000239F2" w:rsidP="00674043">
      <w:pPr>
        <w:ind w:firstLine="0"/>
        <w:jc w:val="center"/>
        <w:rPr>
          <w:lang w:val="en-US"/>
        </w:rPr>
      </w:pPr>
      <w:r w:rsidRPr="004C0112">
        <w:rPr>
          <w:noProof/>
          <w:lang w:val="en-US"/>
        </w:rPr>
        <w:drawing>
          <wp:inline distT="0" distB="0" distL="0" distR="0" wp14:anchorId="077DDE2E" wp14:editId="520FDF6E">
            <wp:extent cx="2905125" cy="1704975"/>
            <wp:effectExtent l="0" t="0" r="9525" b="9525"/>
            <wp:docPr id="13"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5125" cy="1704975"/>
                    </a:xfrm>
                    <a:prstGeom prst="rect">
                      <a:avLst/>
                    </a:prstGeom>
                    <a:noFill/>
                    <a:ln>
                      <a:noFill/>
                    </a:ln>
                  </pic:spPr>
                </pic:pic>
              </a:graphicData>
            </a:graphic>
          </wp:inline>
        </w:drawing>
      </w:r>
    </w:p>
    <w:p w14:paraId="6778EEB9" w14:textId="77777777" w:rsidR="00674043" w:rsidRPr="004C0112" w:rsidRDefault="00674043" w:rsidP="00674043">
      <w:pPr>
        <w:pStyle w:val="Caption"/>
        <w:rPr>
          <w:lang w:val="en-US"/>
        </w:rPr>
      </w:pPr>
      <w:bookmarkStart w:id="63" w:name="_Ref395027179"/>
      <w:bookmarkStart w:id="64" w:name="_Toc414223544"/>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10</w:t>
      </w:r>
      <w:r w:rsidRPr="004C0112">
        <w:rPr>
          <w:lang w:val="en-US"/>
        </w:rPr>
        <w:fldChar w:fldCharType="end"/>
      </w:r>
      <w:bookmarkEnd w:id="63"/>
      <w:r w:rsidRPr="004C0112">
        <w:rPr>
          <w:lang w:val="en-US"/>
        </w:rPr>
        <w:t xml:space="preserve"> – Branch after fetching updates from the original repository</w:t>
      </w:r>
      <w:bookmarkEnd w:id="64"/>
    </w:p>
    <w:p w14:paraId="256B25D2" w14:textId="77777777" w:rsidR="00FF7707" w:rsidRPr="005656D8" w:rsidRDefault="00BD0E3D" w:rsidP="00F27ABF">
      <w:pPr>
        <w:pStyle w:val="Heading3"/>
        <w:rPr>
          <w:lang w:val="en-US"/>
        </w:rPr>
      </w:pPr>
      <w:bookmarkStart w:id="65" w:name="_Toc412126103"/>
      <w:bookmarkStart w:id="66" w:name="_Toc414223607"/>
      <w:r w:rsidRPr="004C0112">
        <w:rPr>
          <w:lang w:val="en-US"/>
        </w:rPr>
        <w:t>Branch tracking</w:t>
      </w:r>
      <w:bookmarkEnd w:id="65"/>
      <w:bookmarkEnd w:id="66"/>
    </w:p>
    <w:p w14:paraId="1A96B15F" w14:textId="77777777" w:rsidR="00FF7707" w:rsidRPr="0021209D" w:rsidRDefault="00BD0E3D" w:rsidP="00FF7707">
      <w:pPr>
        <w:rPr>
          <w:lang w:val="en-US"/>
        </w:rPr>
      </w:pPr>
      <w:r w:rsidRPr="007C3F08">
        <w:rPr>
          <w:lang w:val="en-US"/>
        </w:rPr>
        <w:t xml:space="preserve">Another distinction between branches is that of </w:t>
      </w:r>
      <w:r w:rsidR="00FF7707" w:rsidRPr="00F1211A">
        <w:rPr>
          <w:i/>
          <w:lang w:val="en-US"/>
        </w:rPr>
        <w:t>track</w:t>
      </w:r>
      <w:r w:rsidR="00A03124" w:rsidRPr="0004762A">
        <w:rPr>
          <w:i/>
          <w:lang w:val="en-US"/>
        </w:rPr>
        <w:t>ed</w:t>
      </w:r>
      <w:r w:rsidR="00FF7707" w:rsidRPr="00831EDB">
        <w:rPr>
          <w:lang w:val="en-US"/>
        </w:rPr>
        <w:t xml:space="preserve"> and </w:t>
      </w:r>
      <w:r w:rsidR="00FF7707" w:rsidRPr="0086347E">
        <w:rPr>
          <w:i/>
          <w:lang w:val="en-US"/>
        </w:rPr>
        <w:t>non-track</w:t>
      </w:r>
      <w:r w:rsidR="00A03124" w:rsidRPr="0086347E">
        <w:rPr>
          <w:i/>
          <w:lang w:val="en-US"/>
        </w:rPr>
        <w:t>ed</w:t>
      </w:r>
      <w:r w:rsidR="00FF7707" w:rsidRPr="00071773">
        <w:rPr>
          <w:lang w:val="en-US"/>
        </w:rPr>
        <w:t xml:space="preserve"> branches. A non-track</w:t>
      </w:r>
      <w:r w:rsidR="00A03124" w:rsidRPr="00717F71">
        <w:rPr>
          <w:lang w:val="en-US"/>
        </w:rPr>
        <w:t>ed</w:t>
      </w:r>
      <w:r w:rsidR="00FF7707" w:rsidRPr="0021209D">
        <w:rPr>
          <w:lang w:val="en-US"/>
        </w:rPr>
        <w:t xml:space="preserve"> branch is a local branch that is not shared with peers. A non-tracked branch exists only in the loca</w:t>
      </w:r>
      <w:r w:rsidR="00FF7707" w:rsidRPr="003767D2">
        <w:rPr>
          <w:lang w:val="en-US"/>
        </w:rPr>
        <w:t>l repository and it is not pushed to remote repositories. On the other hand, a track</w:t>
      </w:r>
      <w:r w:rsidR="00A03124" w:rsidRPr="00C70AA2">
        <w:rPr>
          <w:lang w:val="en-US"/>
        </w:rPr>
        <w:t>ed</w:t>
      </w:r>
      <w:r w:rsidR="00FF7707" w:rsidRPr="00C70AA2">
        <w:rPr>
          <w:lang w:val="en-US"/>
        </w:rPr>
        <w:t xml:space="preserve"> branch is a branch that one chooses to share with peers, by associating a local branch with a branch in the remote repository. In the example shown in </w:t>
      </w:r>
      <w:r w:rsidR="00FF7707" w:rsidRPr="007C3F08">
        <w:rPr>
          <w:lang w:val="en-US"/>
        </w:rPr>
        <w:fldChar w:fldCharType="begin"/>
      </w:r>
      <w:r w:rsidR="00FF7707" w:rsidRPr="004C0112">
        <w:rPr>
          <w:lang w:val="en-US"/>
        </w:rPr>
        <w:instrText xml:space="preserve"> REF _Ref395027179 \h </w:instrText>
      </w:r>
      <w:r w:rsidR="00FF7707" w:rsidRPr="007C3F08">
        <w:rPr>
          <w:lang w:val="en-US"/>
        </w:rPr>
      </w:r>
      <w:r w:rsidR="00FF7707" w:rsidRPr="007C3F08">
        <w:rPr>
          <w:lang w:val="en-US"/>
        </w:rPr>
        <w:fldChar w:fldCharType="separate"/>
      </w:r>
      <w:r w:rsidR="00A80296" w:rsidRPr="007C3F08">
        <w:rPr>
          <w:lang w:val="en-US"/>
        </w:rPr>
        <w:t xml:space="preserve">Figure </w:t>
      </w:r>
      <w:r w:rsidR="00A80296">
        <w:rPr>
          <w:noProof/>
          <w:lang w:val="en-US"/>
        </w:rPr>
        <w:t>10</w:t>
      </w:r>
      <w:r w:rsidR="00FF7707" w:rsidRPr="007C3F08">
        <w:rPr>
          <w:lang w:val="en-US"/>
        </w:rPr>
        <w:fldChar w:fldCharType="end"/>
      </w:r>
      <w:r w:rsidR="00FF7707" w:rsidRPr="005656D8">
        <w:rPr>
          <w:lang w:val="en-US"/>
        </w:rPr>
        <w:t xml:space="preserve">, we say that </w:t>
      </w:r>
      <w:r w:rsidRPr="007C3F08">
        <w:rPr>
          <w:lang w:val="en-US"/>
        </w:rPr>
        <w:t xml:space="preserve">the </w:t>
      </w:r>
      <w:r w:rsidR="00FF7707" w:rsidRPr="00F1211A">
        <w:rPr>
          <w:lang w:val="en-US"/>
        </w:rPr>
        <w:t>local branch</w:t>
      </w:r>
      <w:r w:rsidR="00FF7707" w:rsidRPr="0004762A">
        <w:rPr>
          <w:lang w:val="en-US"/>
        </w:rPr>
        <w:t xml:space="preserve"> </w:t>
      </w:r>
      <w:r w:rsidRPr="00831EDB">
        <w:rPr>
          <w:i/>
          <w:lang w:val="en-US"/>
        </w:rPr>
        <w:t>origin/</w:t>
      </w:r>
      <w:r w:rsidR="00FF7707" w:rsidRPr="0086347E">
        <w:rPr>
          <w:i/>
          <w:lang w:val="en-US"/>
        </w:rPr>
        <w:t>master</w:t>
      </w:r>
      <w:r w:rsidR="00FF7707" w:rsidRPr="0086347E">
        <w:rPr>
          <w:lang w:val="en-US"/>
        </w:rPr>
        <w:t xml:space="preserve"> tracks branch </w:t>
      </w:r>
      <w:r w:rsidR="00FF7707" w:rsidRPr="00071773">
        <w:rPr>
          <w:i/>
          <w:lang w:val="en-US"/>
        </w:rPr>
        <w:t>master</w:t>
      </w:r>
      <w:r w:rsidR="00FF7707" w:rsidRPr="00071773">
        <w:rPr>
          <w:lang w:val="en-US"/>
        </w:rPr>
        <w:t xml:space="preserve"> in the remote repository. This way, when one pushes to a remote repository, the remote branches are updated to point to the correct commits. The result is shown in </w:t>
      </w:r>
      <w:r w:rsidR="00FF7707" w:rsidRPr="007C3F08">
        <w:rPr>
          <w:lang w:val="en-US"/>
        </w:rPr>
        <w:fldChar w:fldCharType="begin"/>
      </w:r>
      <w:r w:rsidR="00FF7707" w:rsidRPr="004C0112">
        <w:rPr>
          <w:lang w:val="en-US"/>
        </w:rPr>
        <w:instrText xml:space="preserve"> REF _Ref395028299 \h </w:instrText>
      </w:r>
      <w:r w:rsidR="00FF7707" w:rsidRPr="007C3F08">
        <w:rPr>
          <w:lang w:val="en-US"/>
        </w:rPr>
      </w:r>
      <w:r w:rsidR="00FF7707" w:rsidRPr="007C3F08">
        <w:rPr>
          <w:lang w:val="en-US"/>
        </w:rPr>
        <w:fldChar w:fldCharType="separate"/>
      </w:r>
      <w:r w:rsidR="00A80296" w:rsidRPr="007C3F08">
        <w:rPr>
          <w:lang w:val="en-US"/>
        </w:rPr>
        <w:t xml:space="preserve">Figure </w:t>
      </w:r>
      <w:r w:rsidR="00A80296">
        <w:rPr>
          <w:noProof/>
          <w:lang w:val="en-US"/>
        </w:rPr>
        <w:t>11</w:t>
      </w:r>
      <w:r w:rsidR="00FF7707" w:rsidRPr="007C3F08">
        <w:rPr>
          <w:lang w:val="en-US"/>
        </w:rPr>
        <w:fldChar w:fldCharType="end"/>
      </w:r>
      <w:r w:rsidR="00FF7707" w:rsidRPr="005656D8">
        <w:rPr>
          <w:lang w:val="en-US"/>
        </w:rPr>
        <w:t xml:space="preserve">. </w:t>
      </w:r>
      <w:r w:rsidRPr="007C3F08">
        <w:rPr>
          <w:lang w:val="en-US"/>
        </w:rPr>
        <w:t>Notice</w:t>
      </w:r>
      <w:r w:rsidRPr="00F1211A">
        <w:rPr>
          <w:lang w:val="en-US"/>
        </w:rPr>
        <w:t xml:space="preserve"> that both th</w:t>
      </w:r>
      <w:r w:rsidRPr="0004762A">
        <w:rPr>
          <w:lang w:val="en-US"/>
        </w:rPr>
        <w:t xml:space="preserve">e local and the remote branches are updated to point to the same commit (labeled </w:t>
      </w:r>
      <w:r w:rsidRPr="00831EDB">
        <w:rPr>
          <w:i/>
          <w:lang w:val="en-US"/>
        </w:rPr>
        <w:t>5’’</w:t>
      </w:r>
      <w:r w:rsidRPr="0086347E">
        <w:rPr>
          <w:lang w:val="en-US"/>
        </w:rPr>
        <w:t xml:space="preserve">), which was created in </w:t>
      </w:r>
      <w:r w:rsidRPr="0086347E">
        <w:rPr>
          <w:i/>
          <w:lang w:val="en-US"/>
        </w:rPr>
        <w:t xml:space="preserve">clone B </w:t>
      </w:r>
      <w:r w:rsidRPr="00071773">
        <w:rPr>
          <w:lang w:val="en-US"/>
        </w:rPr>
        <w:t xml:space="preserve">as the result of merging branch </w:t>
      </w:r>
      <w:r w:rsidRPr="00717F71">
        <w:rPr>
          <w:i/>
          <w:lang w:val="en-US"/>
        </w:rPr>
        <w:t xml:space="preserve">origin/master </w:t>
      </w:r>
      <w:r w:rsidRPr="0021209D">
        <w:rPr>
          <w:lang w:val="en-US"/>
        </w:rPr>
        <w:t xml:space="preserve">into branch </w:t>
      </w:r>
      <w:r w:rsidRPr="0021209D">
        <w:rPr>
          <w:i/>
          <w:lang w:val="en-US"/>
        </w:rPr>
        <w:t>master</w:t>
      </w:r>
      <w:r w:rsidRPr="0021209D">
        <w:rPr>
          <w:lang w:val="en-US"/>
        </w:rPr>
        <w:t xml:space="preserve">. </w:t>
      </w:r>
    </w:p>
    <w:p w14:paraId="221F5950" w14:textId="5B4136E8" w:rsidR="00BD0E3D" w:rsidRPr="005656D8" w:rsidRDefault="000239F2" w:rsidP="00BD0E3D">
      <w:pPr>
        <w:spacing w:after="200" w:line="276" w:lineRule="auto"/>
        <w:ind w:firstLine="0"/>
        <w:jc w:val="left"/>
        <w:rPr>
          <w:lang w:val="en-US"/>
        </w:rPr>
      </w:pPr>
      <w:r w:rsidRPr="004C0112">
        <w:rPr>
          <w:noProof/>
          <w:lang w:val="en-US"/>
        </w:rPr>
        <w:drawing>
          <wp:inline distT="0" distB="0" distL="0" distR="0" wp14:anchorId="02C14083" wp14:editId="157C43C9">
            <wp:extent cx="5534025" cy="1314450"/>
            <wp:effectExtent l="0" t="0" r="9525" b="0"/>
            <wp:docPr id="14"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34025" cy="1314450"/>
                    </a:xfrm>
                    <a:prstGeom prst="rect">
                      <a:avLst/>
                    </a:prstGeom>
                    <a:noFill/>
                    <a:ln>
                      <a:noFill/>
                    </a:ln>
                  </pic:spPr>
                </pic:pic>
              </a:graphicData>
            </a:graphic>
          </wp:inline>
        </w:drawing>
      </w:r>
    </w:p>
    <w:p w14:paraId="27B216B3" w14:textId="77777777" w:rsidR="00FF7707" w:rsidRPr="004C0112" w:rsidRDefault="00FF7707" w:rsidP="00FF7707">
      <w:pPr>
        <w:pStyle w:val="Caption"/>
        <w:rPr>
          <w:lang w:val="en-US"/>
        </w:rPr>
      </w:pPr>
      <w:bookmarkStart w:id="67" w:name="_Ref395028299"/>
      <w:bookmarkStart w:id="68" w:name="_Toc414223545"/>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11</w:t>
      </w:r>
      <w:r w:rsidRPr="004C0112">
        <w:rPr>
          <w:lang w:val="en-US"/>
        </w:rPr>
        <w:fldChar w:fldCharType="end"/>
      </w:r>
      <w:bookmarkEnd w:id="67"/>
      <w:r w:rsidRPr="004C0112">
        <w:rPr>
          <w:lang w:val="en-US"/>
        </w:rPr>
        <w:t xml:space="preserve"> – Result of pushing changes from a tracked branch.</w:t>
      </w:r>
      <w:bookmarkEnd w:id="68"/>
    </w:p>
    <w:p w14:paraId="761D9330" w14:textId="77777777" w:rsidR="00FF7707" w:rsidRPr="004C0112" w:rsidRDefault="00FF7707" w:rsidP="00FF7707">
      <w:pPr>
        <w:pStyle w:val="Heading3"/>
        <w:rPr>
          <w:lang w:val="en-US"/>
        </w:rPr>
      </w:pPr>
      <w:bookmarkStart w:id="69" w:name="_Toc395037910"/>
      <w:bookmarkStart w:id="70" w:name="_Toc412126104"/>
      <w:bookmarkStart w:id="71" w:name="_Toc414223608"/>
      <w:r w:rsidRPr="004C0112">
        <w:rPr>
          <w:lang w:val="en-US"/>
        </w:rPr>
        <w:t>Anonymous branches</w:t>
      </w:r>
      <w:bookmarkEnd w:id="69"/>
      <w:bookmarkEnd w:id="70"/>
      <w:bookmarkEnd w:id="71"/>
    </w:p>
    <w:p w14:paraId="67A4812F" w14:textId="77777777" w:rsidR="00FF7707" w:rsidRPr="007C3F08" w:rsidRDefault="00FF7707" w:rsidP="00FF7707">
      <w:pPr>
        <w:rPr>
          <w:lang w:val="en-US"/>
        </w:rPr>
      </w:pPr>
      <w:r w:rsidRPr="004C0112">
        <w:rPr>
          <w:lang w:val="en-US"/>
        </w:rPr>
        <w:t xml:space="preserve">An anonymous branch is a branch created when </w:t>
      </w:r>
      <w:r w:rsidR="009F4F18" w:rsidRPr="004C0112">
        <w:rPr>
          <w:lang w:val="en-US"/>
        </w:rPr>
        <w:t>one</w:t>
      </w:r>
      <w:r w:rsidRPr="004C0112">
        <w:rPr>
          <w:lang w:val="en-US"/>
        </w:rPr>
        <w:t xml:space="preserve"> check</w:t>
      </w:r>
      <w:r w:rsidR="00452326" w:rsidRPr="004C0112">
        <w:rPr>
          <w:lang w:val="en-US"/>
        </w:rPr>
        <w:t xml:space="preserve">s </w:t>
      </w:r>
      <w:r w:rsidRPr="004C0112">
        <w:rPr>
          <w:lang w:val="en-US"/>
        </w:rPr>
        <w:t xml:space="preserve">out a </w:t>
      </w:r>
      <w:r w:rsidR="00452326" w:rsidRPr="004C0112">
        <w:rPr>
          <w:lang w:val="en-US"/>
        </w:rPr>
        <w:t>commit that is not referenced</w:t>
      </w:r>
      <w:r w:rsidRPr="004C0112">
        <w:rPr>
          <w:lang w:val="en-US"/>
        </w:rPr>
        <w:t xml:space="preserve"> by a branch. When this happens, commits are performed in the same way, pointing to their predecessors, with the difference that there is no branch pointing to them (see </w:t>
      </w:r>
      <w:r w:rsidRPr="007C3F08">
        <w:rPr>
          <w:lang w:val="en-US"/>
        </w:rPr>
        <w:fldChar w:fldCharType="begin"/>
      </w:r>
      <w:r w:rsidRPr="004C0112">
        <w:rPr>
          <w:lang w:val="en-US"/>
        </w:rPr>
        <w:instrText xml:space="preserve"> REF _Ref395029385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12</w:t>
      </w:r>
      <w:r w:rsidRPr="007C3F08">
        <w:rPr>
          <w:lang w:val="en-US"/>
        </w:rPr>
        <w:fldChar w:fldCharType="end"/>
      </w:r>
      <w:r w:rsidRPr="005656D8">
        <w:rPr>
          <w:lang w:val="en-US"/>
        </w:rPr>
        <w:t>). This way, if one chooses to work with another branch after committing on an anonymous branch, these commits will be accessible only through their internal identifications generated by the</w:t>
      </w:r>
      <w:r w:rsidRPr="007C3F08">
        <w:rPr>
          <w:lang w:val="en-US"/>
        </w:rPr>
        <w:t xml:space="preserve"> VCS.</w:t>
      </w:r>
    </w:p>
    <w:p w14:paraId="2CFCE5E1" w14:textId="4C28E9BE" w:rsidR="00FF7707" w:rsidRPr="005656D8" w:rsidRDefault="000239F2" w:rsidP="00FF7707">
      <w:pPr>
        <w:ind w:firstLine="0"/>
        <w:jc w:val="center"/>
        <w:rPr>
          <w:lang w:val="en-US"/>
        </w:rPr>
      </w:pPr>
      <w:r w:rsidRPr="004C0112">
        <w:rPr>
          <w:noProof/>
          <w:lang w:val="en-US"/>
        </w:rPr>
        <w:drawing>
          <wp:inline distT="0" distB="0" distL="0" distR="0" wp14:anchorId="4AD4A51A" wp14:editId="0ED994AA">
            <wp:extent cx="1352550" cy="1076325"/>
            <wp:effectExtent l="0" t="0" r="0" b="9525"/>
            <wp:docPr id="15"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52550" cy="1076325"/>
                    </a:xfrm>
                    <a:prstGeom prst="rect">
                      <a:avLst/>
                    </a:prstGeom>
                    <a:noFill/>
                    <a:ln>
                      <a:noFill/>
                    </a:ln>
                  </pic:spPr>
                </pic:pic>
              </a:graphicData>
            </a:graphic>
          </wp:inline>
        </w:drawing>
      </w:r>
    </w:p>
    <w:p w14:paraId="7D0BC19A" w14:textId="77777777" w:rsidR="00FF7707" w:rsidRPr="004C0112" w:rsidRDefault="00FF7707" w:rsidP="00FF7707">
      <w:pPr>
        <w:pStyle w:val="Caption"/>
        <w:rPr>
          <w:lang w:val="en-US"/>
        </w:rPr>
      </w:pPr>
      <w:bookmarkStart w:id="72" w:name="_Ref395029385"/>
      <w:bookmarkStart w:id="73" w:name="_Toc414223546"/>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12</w:t>
      </w:r>
      <w:r w:rsidRPr="004C0112">
        <w:rPr>
          <w:lang w:val="en-US"/>
        </w:rPr>
        <w:fldChar w:fldCharType="end"/>
      </w:r>
      <w:bookmarkEnd w:id="72"/>
      <w:r w:rsidRPr="004C0112">
        <w:rPr>
          <w:lang w:val="en-US"/>
        </w:rPr>
        <w:t xml:space="preserve"> – Anonymous branch</w:t>
      </w:r>
      <w:bookmarkEnd w:id="73"/>
    </w:p>
    <w:p w14:paraId="470F1B1E" w14:textId="77777777" w:rsidR="00FF7707" w:rsidRPr="004C0112" w:rsidRDefault="00FF7707" w:rsidP="00FF7707">
      <w:pPr>
        <w:pStyle w:val="Heading2"/>
        <w:rPr>
          <w:lang w:val="en-US"/>
        </w:rPr>
      </w:pPr>
      <w:bookmarkStart w:id="74" w:name="_Toc395037911"/>
      <w:bookmarkStart w:id="75" w:name="_Ref410491813"/>
      <w:bookmarkStart w:id="76" w:name="_Toc412126105"/>
      <w:bookmarkStart w:id="77" w:name="_Toc414223609"/>
      <w:r w:rsidRPr="004C0112">
        <w:rPr>
          <w:lang w:val="en-US"/>
        </w:rPr>
        <w:t>Related Work</w:t>
      </w:r>
      <w:bookmarkEnd w:id="53"/>
      <w:bookmarkEnd w:id="54"/>
      <w:bookmarkEnd w:id="74"/>
      <w:bookmarkEnd w:id="75"/>
      <w:bookmarkEnd w:id="76"/>
      <w:bookmarkEnd w:id="77"/>
    </w:p>
    <w:p w14:paraId="29903693" w14:textId="77777777" w:rsidR="00FF7707" w:rsidRPr="0021209D" w:rsidRDefault="00FF7707" w:rsidP="00FF7707">
      <w:pPr>
        <w:rPr>
          <w:szCs w:val="24"/>
          <w:lang w:val="en-US"/>
        </w:rPr>
      </w:pPr>
      <w:r w:rsidRPr="004C0112">
        <w:rPr>
          <w:szCs w:val="24"/>
          <w:lang w:val="en-US"/>
        </w:rPr>
        <w:t xml:space="preserve">This </w:t>
      </w:r>
      <w:r w:rsidR="00975575" w:rsidRPr="004C0112">
        <w:rPr>
          <w:szCs w:val="24"/>
          <w:lang w:val="en-US"/>
        </w:rPr>
        <w:t>Section</w:t>
      </w:r>
      <w:r w:rsidRPr="004C0112">
        <w:rPr>
          <w:szCs w:val="24"/>
          <w:lang w:val="en-US"/>
        </w:rPr>
        <w:t xml:space="preserve"> describes some approaches related to awareness or visualization of information stored in VCSs. We used </w:t>
      </w:r>
      <w:r w:rsidR="00BA5A41" w:rsidRPr="004C0112">
        <w:rPr>
          <w:szCs w:val="24"/>
          <w:lang w:val="en-US"/>
        </w:rPr>
        <w:t xml:space="preserve">the snowballing search </w:t>
      </w:r>
      <w:r w:rsidR="00BA5A41" w:rsidRPr="007C3F08">
        <w:rPr>
          <w:szCs w:val="24"/>
          <w:lang w:val="en-US"/>
        </w:rPr>
        <w:fldChar w:fldCharType="begin"/>
      </w:r>
      <w:r w:rsidR="00BA5A41" w:rsidRPr="004C0112">
        <w:rPr>
          <w:szCs w:val="24"/>
          <w:lang w:val="en-US"/>
        </w:rPr>
        <w:instrText xml:space="preserve"> ADDIN ZOTERO_ITEM {"citationID":"phgarrr3o","properties":{"formattedCitation":"(WEBSTER; WATSON, 2002)","plainCitation":"(WEBSTER; WATSON, 2002)"},"citationItems":[{"id":3003,"uris":["http://zotero.org/users/892576/items/8GFJR8DM"],"uri":["http://zotero.org/users/892576/items/8GFJR8DM"]}]} </w:instrText>
      </w:r>
      <w:r w:rsidR="00BA5A41" w:rsidRPr="007C3F08">
        <w:rPr>
          <w:szCs w:val="24"/>
          <w:lang w:val="en-US"/>
        </w:rPr>
        <w:fldChar w:fldCharType="separate"/>
      </w:r>
      <w:r w:rsidR="00BA5A41" w:rsidRPr="007C3F08">
        <w:rPr>
          <w:lang w:val="en-US"/>
        </w:rPr>
        <w:t>(WEB</w:t>
      </w:r>
      <w:r w:rsidR="00BA5A41" w:rsidRPr="00F1211A">
        <w:rPr>
          <w:lang w:val="en-US"/>
        </w:rPr>
        <w:t>STER; WATSON, 2002)</w:t>
      </w:r>
      <w:r w:rsidR="00BA5A41" w:rsidRPr="007C3F08">
        <w:rPr>
          <w:szCs w:val="24"/>
          <w:lang w:val="en-US"/>
        </w:rPr>
        <w:fldChar w:fldCharType="end"/>
      </w:r>
      <w:r w:rsidRPr="005656D8">
        <w:rPr>
          <w:szCs w:val="24"/>
          <w:lang w:val="en-US"/>
        </w:rPr>
        <w:t xml:space="preserve"> to select the approaches, starting with a finite individual population as a seed and looking for these approaches’ citations and at approaches that cited them. Our initial seed was based on the referenced papers analyzed by</w:t>
      </w:r>
      <w:r w:rsidR="00A03124" w:rsidRPr="007C3F08">
        <w:rPr>
          <w:szCs w:val="24"/>
          <w:lang w:val="en-US"/>
        </w:rPr>
        <w:t xml:space="preserve"> Steinmache</w:t>
      </w:r>
      <w:r w:rsidR="00A03124" w:rsidRPr="00F1211A">
        <w:rPr>
          <w:szCs w:val="24"/>
          <w:lang w:val="en-US"/>
        </w:rPr>
        <w:t>r</w:t>
      </w:r>
      <w:r w:rsidRPr="0004762A">
        <w:rPr>
          <w:szCs w:val="24"/>
          <w:lang w:val="en-US"/>
        </w:rPr>
        <w:t xml:space="preserve"> </w:t>
      </w:r>
      <w:r w:rsidRPr="007C3F08">
        <w:rPr>
          <w:szCs w:val="24"/>
          <w:lang w:val="en-US"/>
        </w:rPr>
        <w:fldChar w:fldCharType="begin"/>
      </w:r>
      <w:r w:rsidR="00A03124" w:rsidRPr="004C0112">
        <w:rPr>
          <w:szCs w:val="24"/>
          <w:lang w:val="en-US"/>
        </w:rPr>
        <w:instrText xml:space="preserve"> ADDIN ZOTERO_ITEM {"citationID":"bwbrPW4t","properties":{"formattedCitation":"(2012)","plainCitation":"(2012)"},"citationItems":[{"id":1050,"uris":["http://zotero.org/users/892576/items/32WJXCFE"],"uri":["http://zotero.org/users/892576/items/32WJXCFE"],"suppress-author":true}]} </w:instrText>
      </w:r>
      <w:r w:rsidRPr="007C3F08">
        <w:rPr>
          <w:szCs w:val="24"/>
          <w:lang w:val="en-US"/>
        </w:rPr>
        <w:fldChar w:fldCharType="separate"/>
      </w:r>
      <w:r w:rsidR="00A03124" w:rsidRPr="007C3F08">
        <w:rPr>
          <w:lang w:val="en-US"/>
        </w:rPr>
        <w:t>(2012)</w:t>
      </w:r>
      <w:r w:rsidRPr="007C3F08">
        <w:rPr>
          <w:szCs w:val="24"/>
          <w:lang w:val="en-US"/>
        </w:rPr>
        <w:fldChar w:fldCharType="end"/>
      </w:r>
      <w:r w:rsidRPr="005656D8">
        <w:rPr>
          <w:szCs w:val="24"/>
          <w:lang w:val="en-US"/>
        </w:rPr>
        <w:t>. We also searched at the main academic digital libraries (ACM</w:t>
      </w:r>
      <w:r w:rsidR="002E22CC" w:rsidRPr="005656D8">
        <w:rPr>
          <w:rStyle w:val="FootnoteReference"/>
          <w:szCs w:val="24"/>
          <w:lang w:val="en-US"/>
        </w:rPr>
        <w:footnoteReference w:id="5"/>
      </w:r>
      <w:r w:rsidRPr="005656D8">
        <w:rPr>
          <w:szCs w:val="24"/>
          <w:lang w:val="en-US"/>
        </w:rPr>
        <w:t>, IEEE</w:t>
      </w:r>
      <w:r w:rsidR="002E22CC" w:rsidRPr="005656D8">
        <w:rPr>
          <w:rStyle w:val="FootnoteReference"/>
          <w:szCs w:val="24"/>
          <w:lang w:val="en-US"/>
        </w:rPr>
        <w:footnoteReference w:id="6"/>
      </w:r>
      <w:r w:rsidRPr="005656D8">
        <w:rPr>
          <w:szCs w:val="24"/>
          <w:lang w:val="en-US"/>
        </w:rPr>
        <w:t>, SpringerLink</w:t>
      </w:r>
      <w:r w:rsidR="002E22CC" w:rsidRPr="005656D8">
        <w:rPr>
          <w:rStyle w:val="FootnoteReference"/>
          <w:szCs w:val="24"/>
          <w:lang w:val="en-US"/>
        </w:rPr>
        <w:footnoteReference w:id="7"/>
      </w:r>
      <w:r w:rsidR="00717F71">
        <w:rPr>
          <w:szCs w:val="24"/>
          <w:lang w:val="en-US"/>
        </w:rPr>
        <w:t>,</w:t>
      </w:r>
      <w:r w:rsidRPr="005656D8">
        <w:rPr>
          <w:szCs w:val="24"/>
          <w:lang w:val="en-US"/>
        </w:rPr>
        <w:t xml:space="preserve"> and ScienceDirect</w:t>
      </w:r>
      <w:r w:rsidR="002E22CC" w:rsidRPr="005656D8">
        <w:rPr>
          <w:rStyle w:val="FootnoteReference"/>
          <w:szCs w:val="24"/>
          <w:lang w:val="en-US"/>
        </w:rPr>
        <w:footnoteReference w:id="8"/>
      </w:r>
      <w:r w:rsidRPr="005656D8">
        <w:rPr>
          <w:szCs w:val="24"/>
          <w:lang w:val="en-US"/>
        </w:rPr>
        <w:t>) and at the industry</w:t>
      </w:r>
      <w:r w:rsidR="00BA5A41" w:rsidRPr="007C3F08">
        <w:rPr>
          <w:szCs w:val="24"/>
          <w:lang w:val="en-US"/>
        </w:rPr>
        <w:t>. We used the following keywords in the search:</w:t>
      </w:r>
      <w:r w:rsidRPr="00F1211A">
        <w:rPr>
          <w:szCs w:val="24"/>
          <w:lang w:val="en-US"/>
        </w:rPr>
        <w:t xml:space="preserve"> “revision”, “source code”, “software con</w:t>
      </w:r>
      <w:r w:rsidRPr="0004762A">
        <w:rPr>
          <w:szCs w:val="24"/>
          <w:lang w:val="en-US"/>
        </w:rPr>
        <w:t xml:space="preserve">figuration”, “source control”, </w:t>
      </w:r>
      <w:r w:rsidR="00717F71">
        <w:rPr>
          <w:szCs w:val="24"/>
          <w:lang w:val="en-US"/>
        </w:rPr>
        <w:t xml:space="preserve">and </w:t>
      </w:r>
      <w:r w:rsidRPr="0004762A">
        <w:rPr>
          <w:szCs w:val="24"/>
          <w:lang w:val="en-US"/>
        </w:rPr>
        <w:t xml:space="preserve">“version control”, combined with “awareness” and “visualization”. We filtered the results found to get only studies that used VCS. The resulting studies were divided into </w:t>
      </w:r>
      <w:r w:rsidR="002E22CC" w:rsidRPr="0004762A">
        <w:rPr>
          <w:szCs w:val="24"/>
          <w:lang w:val="en-US"/>
        </w:rPr>
        <w:t>four</w:t>
      </w:r>
      <w:r w:rsidRPr="00831EDB">
        <w:rPr>
          <w:szCs w:val="24"/>
          <w:lang w:val="en-US"/>
        </w:rPr>
        <w:t xml:space="preserve"> groups. The first group includes tools that notif</w:t>
      </w:r>
      <w:r w:rsidRPr="0086347E">
        <w:rPr>
          <w:szCs w:val="24"/>
          <w:lang w:val="en-US"/>
        </w:rPr>
        <w:t>y commit activities. The second group comprises approaches that give the developer awareness of concurrent changes, sometimes informing them if conflicts were detected.</w:t>
      </w:r>
      <w:r w:rsidR="002E22CC" w:rsidRPr="0086347E">
        <w:rPr>
          <w:szCs w:val="24"/>
          <w:lang w:val="en-US"/>
        </w:rPr>
        <w:t xml:space="preserve"> T</w:t>
      </w:r>
      <w:r w:rsidRPr="00071773">
        <w:rPr>
          <w:szCs w:val="24"/>
          <w:lang w:val="en-US"/>
        </w:rPr>
        <w:t>he third group includes approaches that</w:t>
      </w:r>
      <w:r w:rsidRPr="00717F71">
        <w:rPr>
          <w:szCs w:val="24"/>
          <w:lang w:val="en-US"/>
        </w:rPr>
        <w:t xml:space="preserve"> visualize repository information. </w:t>
      </w:r>
      <w:r w:rsidR="002E22CC" w:rsidRPr="00847A69">
        <w:rPr>
          <w:szCs w:val="24"/>
          <w:lang w:val="en-US"/>
        </w:rPr>
        <w:t xml:space="preserve">Finally, the fourth group contains commercial and open source DVCS clients. </w:t>
      </w:r>
      <w:r w:rsidRPr="0021209D">
        <w:rPr>
          <w:szCs w:val="24"/>
          <w:lang w:val="en-US"/>
        </w:rPr>
        <w:t>The next sub-</w:t>
      </w:r>
      <w:r w:rsidR="00975575" w:rsidRPr="0021209D">
        <w:rPr>
          <w:szCs w:val="24"/>
          <w:lang w:val="en-US"/>
        </w:rPr>
        <w:t>Section</w:t>
      </w:r>
      <w:r w:rsidRPr="0021209D">
        <w:rPr>
          <w:szCs w:val="24"/>
          <w:lang w:val="en-US"/>
        </w:rPr>
        <w:t>s discuss each of these groups.</w:t>
      </w:r>
    </w:p>
    <w:p w14:paraId="1C8A75BA" w14:textId="77777777" w:rsidR="00FF7707" w:rsidRPr="00C70AA2" w:rsidRDefault="00FF7707" w:rsidP="00FF7707">
      <w:pPr>
        <w:pStyle w:val="Heading3"/>
        <w:rPr>
          <w:lang w:val="en-US"/>
        </w:rPr>
      </w:pPr>
      <w:bookmarkStart w:id="78" w:name="_Toc394584905"/>
      <w:bookmarkStart w:id="79" w:name="_Toc395037912"/>
      <w:bookmarkStart w:id="80" w:name="_Toc412126106"/>
      <w:bookmarkStart w:id="81" w:name="_Toc414223610"/>
      <w:r w:rsidRPr="003767D2">
        <w:rPr>
          <w:lang w:val="en-US"/>
        </w:rPr>
        <w:t>C</w:t>
      </w:r>
      <w:r w:rsidR="009C7D7A" w:rsidRPr="00C70AA2">
        <w:rPr>
          <w:lang w:val="en-US"/>
        </w:rPr>
        <w:t>ommit n</w:t>
      </w:r>
      <w:r w:rsidRPr="00C70AA2">
        <w:rPr>
          <w:lang w:val="en-US"/>
        </w:rPr>
        <w:t>otification</w:t>
      </w:r>
      <w:bookmarkEnd w:id="78"/>
      <w:bookmarkEnd w:id="79"/>
      <w:bookmarkEnd w:id="80"/>
      <w:bookmarkEnd w:id="81"/>
    </w:p>
    <w:p w14:paraId="06D32FA0" w14:textId="77777777" w:rsidR="00FF7707" w:rsidRPr="005656D8" w:rsidRDefault="00FF7707" w:rsidP="00FF7707">
      <w:pPr>
        <w:rPr>
          <w:szCs w:val="24"/>
          <w:lang w:val="en-US"/>
        </w:rPr>
      </w:pPr>
      <w:r w:rsidRPr="008A010A">
        <w:rPr>
          <w:szCs w:val="24"/>
          <w:lang w:val="en-US"/>
        </w:rPr>
        <w:t xml:space="preserve">Under the “Commit Notification” group, we found approaches such as </w:t>
      </w:r>
      <w:r w:rsidRPr="005D7C16">
        <w:rPr>
          <w:i/>
          <w:szCs w:val="24"/>
          <w:lang w:val="en-US"/>
        </w:rPr>
        <w:t>SVN Notifier</w:t>
      </w:r>
      <w:r w:rsidRPr="005656D8">
        <w:rPr>
          <w:rStyle w:val="FootnoteReference"/>
          <w:szCs w:val="24"/>
          <w:lang w:val="en-US"/>
        </w:rPr>
        <w:footnoteReference w:id="9"/>
      </w:r>
      <w:r w:rsidRPr="005656D8">
        <w:rPr>
          <w:szCs w:val="24"/>
          <w:lang w:val="en-US"/>
        </w:rPr>
        <w:t xml:space="preserve">, </w:t>
      </w:r>
      <w:r w:rsidRPr="007C3F08">
        <w:rPr>
          <w:i/>
          <w:szCs w:val="24"/>
          <w:lang w:val="en-US"/>
        </w:rPr>
        <w:t>SCM Notifier</w:t>
      </w:r>
      <w:r w:rsidRPr="005656D8">
        <w:rPr>
          <w:rStyle w:val="FootnoteReference"/>
          <w:szCs w:val="24"/>
          <w:lang w:val="en-US"/>
        </w:rPr>
        <w:footnoteReference w:id="10"/>
      </w:r>
      <w:r w:rsidRPr="005656D8">
        <w:rPr>
          <w:szCs w:val="24"/>
          <w:lang w:val="en-US"/>
        </w:rPr>
        <w:t xml:space="preserve">, </w:t>
      </w:r>
      <w:r w:rsidRPr="007C3F08">
        <w:rPr>
          <w:i/>
          <w:szCs w:val="24"/>
          <w:lang w:val="en-US"/>
        </w:rPr>
        <w:t>Commit Monitor</w:t>
      </w:r>
      <w:r w:rsidRPr="005656D8">
        <w:rPr>
          <w:rStyle w:val="FootnoteReference"/>
          <w:szCs w:val="24"/>
          <w:lang w:val="en-US"/>
        </w:rPr>
        <w:footnoteReference w:id="11"/>
      </w:r>
      <w:r w:rsidRPr="005656D8">
        <w:rPr>
          <w:szCs w:val="24"/>
          <w:lang w:val="en-US"/>
        </w:rPr>
        <w:t xml:space="preserve">, </w:t>
      </w:r>
      <w:r w:rsidRPr="007C3F08">
        <w:rPr>
          <w:i/>
          <w:szCs w:val="24"/>
          <w:lang w:val="en-US"/>
        </w:rPr>
        <w:t>SVN Radar</w:t>
      </w:r>
      <w:r w:rsidRPr="005656D8">
        <w:rPr>
          <w:rStyle w:val="FootnoteReference"/>
          <w:szCs w:val="24"/>
          <w:lang w:val="en-US"/>
        </w:rPr>
        <w:footnoteReference w:id="12"/>
      </w:r>
      <w:r w:rsidRPr="005656D8">
        <w:rPr>
          <w:szCs w:val="24"/>
          <w:lang w:val="en-US"/>
        </w:rPr>
        <w:t xml:space="preserve">, </w:t>
      </w:r>
      <w:r w:rsidRPr="007C3F08">
        <w:rPr>
          <w:i/>
          <w:szCs w:val="24"/>
          <w:lang w:val="en-US"/>
        </w:rPr>
        <w:t>Hg</w:t>
      </w:r>
      <w:r w:rsidRPr="00F1211A">
        <w:rPr>
          <w:i/>
          <w:szCs w:val="24"/>
          <w:lang w:val="en-US"/>
        </w:rPr>
        <w:t xml:space="preserve"> Commit Monitor</w:t>
      </w:r>
      <w:r w:rsidRPr="005656D8">
        <w:rPr>
          <w:rStyle w:val="FootnoteReference"/>
          <w:szCs w:val="24"/>
          <w:lang w:val="en-US"/>
        </w:rPr>
        <w:footnoteReference w:id="13"/>
      </w:r>
      <w:r w:rsidR="00847A69" w:rsidRPr="000A0171">
        <w:rPr>
          <w:szCs w:val="24"/>
          <w:lang w:val="en-US"/>
        </w:rPr>
        <w:t>,</w:t>
      </w:r>
      <w:r w:rsidRPr="005656D8">
        <w:rPr>
          <w:i/>
          <w:szCs w:val="24"/>
          <w:lang w:val="en-US"/>
        </w:rPr>
        <w:t xml:space="preserve"> </w:t>
      </w:r>
      <w:r w:rsidRPr="007C3F08">
        <w:rPr>
          <w:szCs w:val="24"/>
          <w:lang w:val="en-US"/>
        </w:rPr>
        <w:t xml:space="preserve">and Elvin </w:t>
      </w:r>
      <w:r w:rsidRPr="007C3F08">
        <w:rPr>
          <w:szCs w:val="24"/>
          <w:lang w:val="en-US"/>
        </w:rPr>
        <w:fldChar w:fldCharType="begin"/>
      </w:r>
      <w:r w:rsidRPr="004C0112">
        <w:rPr>
          <w:szCs w:val="24"/>
          <w:lang w:val="en-US"/>
        </w:rPr>
        <w:instrText xml:space="preserve"> ADDIN ZOTERO_ITEM {"citationID":"2ieupbh9l5","properties":{"formattedCitation":"{\\rtf (FITZPATRICK \\i et al.\\i0{}, 2006)}","plainCitation":"(FITZPATRICK et al., 2006)"},"citationItems":[{"id":2536,"uris":["http://zotero.org/users/892576/items/2VBQH2CD"],"uri":["http://zotero.org/users/892576/items/2VBQH2CD"]}]} </w:instrText>
      </w:r>
      <w:r w:rsidRPr="007C3F08">
        <w:rPr>
          <w:szCs w:val="24"/>
          <w:lang w:val="en-US"/>
        </w:rPr>
        <w:fldChar w:fldCharType="separate"/>
      </w:r>
      <w:r w:rsidRPr="007C3F08">
        <w:rPr>
          <w:szCs w:val="24"/>
          <w:lang w:val="en-US"/>
        </w:rPr>
        <w:t xml:space="preserve">(FITZPATRICK </w:t>
      </w:r>
      <w:r w:rsidRPr="00F1211A">
        <w:rPr>
          <w:i/>
          <w:iCs/>
          <w:szCs w:val="24"/>
          <w:lang w:val="en-US"/>
        </w:rPr>
        <w:t>et al.</w:t>
      </w:r>
      <w:r w:rsidRPr="0004762A">
        <w:rPr>
          <w:szCs w:val="24"/>
          <w:lang w:val="en-US"/>
        </w:rPr>
        <w:t>, 2006)</w:t>
      </w:r>
      <w:r w:rsidRPr="007C3F08">
        <w:rPr>
          <w:szCs w:val="24"/>
          <w:lang w:val="en-US"/>
        </w:rPr>
        <w:fldChar w:fldCharType="end"/>
      </w:r>
      <w:r w:rsidRPr="005656D8">
        <w:rPr>
          <w:i/>
          <w:szCs w:val="24"/>
          <w:lang w:val="en-US"/>
        </w:rPr>
        <w:t>.</w:t>
      </w:r>
      <w:r w:rsidRPr="007C3F08">
        <w:rPr>
          <w:szCs w:val="24"/>
          <w:lang w:val="en-US"/>
        </w:rPr>
        <w:t xml:space="preserve"> The primary </w:t>
      </w:r>
      <w:r w:rsidR="00B5521F" w:rsidRPr="00F1211A">
        <w:rPr>
          <w:szCs w:val="24"/>
          <w:lang w:val="en-US"/>
        </w:rPr>
        <w:t>focus of these approaches is to present to</w:t>
      </w:r>
      <w:r w:rsidRPr="0004762A">
        <w:rPr>
          <w:szCs w:val="24"/>
          <w:lang w:val="en-US"/>
        </w:rPr>
        <w:t xml:space="preserve"> the developer’s </w:t>
      </w:r>
      <w:r w:rsidR="00B5521F" w:rsidRPr="00831EDB">
        <w:rPr>
          <w:szCs w:val="24"/>
          <w:lang w:val="en-US"/>
        </w:rPr>
        <w:t>new commits performed by other users</w:t>
      </w:r>
      <w:r w:rsidRPr="0086347E">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80296" w:rsidRPr="00A80296">
        <w:rPr>
          <w:szCs w:val="24"/>
          <w:lang w:val="en-US"/>
        </w:rPr>
        <w:t>Figure 13</w:t>
      </w:r>
      <w:r w:rsidRPr="007C3F08">
        <w:rPr>
          <w:szCs w:val="24"/>
          <w:lang w:val="en-US"/>
        </w:rPr>
        <w:fldChar w:fldCharType="end"/>
      </w:r>
      <w:r w:rsidRPr="005656D8">
        <w:rPr>
          <w:szCs w:val="24"/>
          <w:lang w:val="en-US"/>
        </w:rPr>
        <w:t xml:space="preserve"> shows some of these approaches in action. We can see notifications shown by </w:t>
      </w:r>
      <w:r w:rsidRPr="007C3F08">
        <w:rPr>
          <w:i/>
          <w:szCs w:val="24"/>
          <w:lang w:val="en-US"/>
        </w:rPr>
        <w:t>SVN Notifier</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80296" w:rsidRPr="00A80296">
        <w:rPr>
          <w:szCs w:val="24"/>
          <w:lang w:val="en-US"/>
        </w:rPr>
        <w:t>Figure 13</w:t>
      </w:r>
      <w:r w:rsidRPr="007C3F08">
        <w:rPr>
          <w:szCs w:val="24"/>
          <w:lang w:val="en-US"/>
        </w:rPr>
        <w:fldChar w:fldCharType="end"/>
      </w:r>
      <w:r w:rsidRPr="005656D8">
        <w:rPr>
          <w:szCs w:val="24"/>
          <w:lang w:val="en-US"/>
        </w:rPr>
        <w:t xml:space="preserve">.a), </w:t>
      </w:r>
      <w:r w:rsidRPr="007C3F08">
        <w:rPr>
          <w:i/>
          <w:szCs w:val="24"/>
          <w:lang w:val="en-US"/>
        </w:rPr>
        <w:t>SCM Notifier</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80296" w:rsidRPr="00A80296">
        <w:rPr>
          <w:szCs w:val="24"/>
          <w:lang w:val="en-US"/>
        </w:rPr>
        <w:t>Figure 13</w:t>
      </w:r>
      <w:r w:rsidRPr="007C3F08">
        <w:rPr>
          <w:szCs w:val="24"/>
          <w:lang w:val="en-US"/>
        </w:rPr>
        <w:fldChar w:fldCharType="end"/>
      </w:r>
      <w:r w:rsidRPr="005656D8">
        <w:rPr>
          <w:szCs w:val="24"/>
          <w:lang w:val="en-US"/>
        </w:rPr>
        <w:t xml:space="preserve">.b), </w:t>
      </w:r>
      <w:r w:rsidRPr="007C3F08">
        <w:rPr>
          <w:i/>
          <w:szCs w:val="24"/>
          <w:lang w:val="en-US"/>
        </w:rPr>
        <w:t>Commit Monitor</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80296" w:rsidRPr="00A80296">
        <w:rPr>
          <w:szCs w:val="24"/>
          <w:lang w:val="en-US"/>
        </w:rPr>
        <w:t>Figure 13</w:t>
      </w:r>
      <w:r w:rsidRPr="007C3F08">
        <w:rPr>
          <w:szCs w:val="24"/>
          <w:lang w:val="en-US"/>
        </w:rPr>
        <w:fldChar w:fldCharType="end"/>
      </w:r>
      <w:r w:rsidRPr="005656D8">
        <w:rPr>
          <w:szCs w:val="24"/>
          <w:lang w:val="en-US"/>
        </w:rPr>
        <w:t>.c)</w:t>
      </w:r>
      <w:r w:rsidR="00847A69">
        <w:rPr>
          <w:szCs w:val="24"/>
          <w:lang w:val="en-US"/>
        </w:rPr>
        <w:t>,</w:t>
      </w:r>
      <w:r w:rsidRPr="005656D8">
        <w:rPr>
          <w:szCs w:val="24"/>
          <w:lang w:val="en-US"/>
        </w:rPr>
        <w:t xml:space="preserve"> and </w:t>
      </w:r>
      <w:r w:rsidRPr="007C3F08">
        <w:rPr>
          <w:i/>
          <w:szCs w:val="24"/>
          <w:lang w:val="en-US"/>
        </w:rPr>
        <w:t>Elvin</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80296" w:rsidRPr="00A80296">
        <w:rPr>
          <w:szCs w:val="24"/>
          <w:lang w:val="en-US"/>
        </w:rPr>
        <w:t>Figure 13</w:t>
      </w:r>
      <w:r w:rsidRPr="007C3F08">
        <w:rPr>
          <w:szCs w:val="24"/>
          <w:lang w:val="en-US"/>
        </w:rPr>
        <w:fldChar w:fldCharType="end"/>
      </w:r>
      <w:r w:rsidRPr="005656D8">
        <w:rPr>
          <w:szCs w:val="24"/>
          <w:lang w:val="en-US"/>
        </w:rPr>
        <w:t>.d).</w:t>
      </w:r>
    </w:p>
    <w:p w14:paraId="6ED6B270" w14:textId="08CEB99B" w:rsidR="00FF7707" w:rsidRPr="005656D8" w:rsidRDefault="000239F2" w:rsidP="00FF7707">
      <w:pPr>
        <w:ind w:firstLine="0"/>
        <w:jc w:val="center"/>
        <w:rPr>
          <w:lang w:val="en-US"/>
        </w:rPr>
      </w:pPr>
      <w:r w:rsidRPr="004C0112">
        <w:rPr>
          <w:noProof/>
          <w:lang w:val="en-US"/>
        </w:rPr>
        <w:drawing>
          <wp:inline distT="0" distB="0" distL="0" distR="0" wp14:anchorId="5ACEA32C" wp14:editId="51857B0E">
            <wp:extent cx="5153025" cy="2209800"/>
            <wp:effectExtent l="0" t="0" r="9525" b="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3025" cy="2209800"/>
                    </a:xfrm>
                    <a:prstGeom prst="rect">
                      <a:avLst/>
                    </a:prstGeom>
                    <a:noFill/>
                    <a:ln>
                      <a:noFill/>
                    </a:ln>
                  </pic:spPr>
                </pic:pic>
              </a:graphicData>
            </a:graphic>
          </wp:inline>
        </w:drawing>
      </w:r>
    </w:p>
    <w:p w14:paraId="3D885E0F" w14:textId="79BE4BEE" w:rsidR="00FF7707" w:rsidRPr="004C0112" w:rsidRDefault="00FF7707" w:rsidP="00FF7707">
      <w:pPr>
        <w:pStyle w:val="Caption"/>
        <w:rPr>
          <w:lang w:val="en-US"/>
        </w:rPr>
      </w:pPr>
      <w:bookmarkStart w:id="82" w:name="_Ref394584685"/>
      <w:bookmarkStart w:id="83" w:name="_Toc414223547"/>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13</w:t>
      </w:r>
      <w:r w:rsidRPr="004C0112">
        <w:rPr>
          <w:lang w:val="en-US"/>
        </w:rPr>
        <w:fldChar w:fldCharType="end"/>
      </w:r>
      <w:bookmarkEnd w:id="82"/>
      <w:r w:rsidR="009F6B77">
        <w:rPr>
          <w:lang w:val="en-US"/>
        </w:rPr>
        <w:t xml:space="preserve"> – Commit notification a</w:t>
      </w:r>
      <w:r w:rsidRPr="004C0112">
        <w:rPr>
          <w:lang w:val="en-US"/>
        </w:rPr>
        <w:t>pproaches</w:t>
      </w:r>
      <w:bookmarkEnd w:id="83"/>
    </w:p>
    <w:p w14:paraId="338D4A87" w14:textId="77777777" w:rsidR="00027E15" w:rsidRPr="005D7C16" w:rsidRDefault="002922BB" w:rsidP="002922BB">
      <w:pPr>
        <w:rPr>
          <w:lang w:val="en-US"/>
        </w:rPr>
      </w:pPr>
      <w:r w:rsidRPr="004C0112">
        <w:rPr>
          <w:lang w:val="en-US"/>
        </w:rPr>
        <w:t>Except for</w:t>
      </w:r>
      <w:r w:rsidR="00B5521F" w:rsidRPr="004C0112">
        <w:rPr>
          <w:lang w:val="en-US"/>
        </w:rPr>
        <w:t xml:space="preserve"> </w:t>
      </w:r>
      <w:r w:rsidRPr="004C0112">
        <w:rPr>
          <w:i/>
          <w:szCs w:val="24"/>
          <w:lang w:val="en-US"/>
        </w:rPr>
        <w:t>SVN Radar</w:t>
      </w:r>
      <w:r w:rsidRPr="004C0112">
        <w:rPr>
          <w:szCs w:val="24"/>
          <w:lang w:val="en-US"/>
        </w:rPr>
        <w:t xml:space="preserve"> and </w:t>
      </w:r>
      <w:r w:rsidRPr="004C0112">
        <w:rPr>
          <w:i/>
          <w:szCs w:val="24"/>
          <w:lang w:val="en-US"/>
        </w:rPr>
        <w:t>Hg Commit Monitor</w:t>
      </w:r>
      <w:r w:rsidRPr="004C0112">
        <w:rPr>
          <w:szCs w:val="24"/>
          <w:lang w:val="en-US"/>
        </w:rPr>
        <w:t xml:space="preserve">, all </w:t>
      </w:r>
      <w:r w:rsidR="00B5521F" w:rsidRPr="004C0112">
        <w:rPr>
          <w:lang w:val="en-US"/>
        </w:rPr>
        <w:t>of the</w:t>
      </w:r>
      <w:r w:rsidRPr="004C0112">
        <w:rPr>
          <w:lang w:val="en-US"/>
        </w:rPr>
        <w:t xml:space="preserve"> approaches found in this group</w:t>
      </w:r>
      <w:r w:rsidR="00B5521F" w:rsidRPr="004C0112">
        <w:rPr>
          <w:lang w:val="en-US"/>
        </w:rPr>
        <w:t xml:space="preserve"> </w:t>
      </w:r>
      <w:r w:rsidR="00BD155A" w:rsidRPr="00CE7058">
        <w:rPr>
          <w:lang w:val="en-US"/>
        </w:rPr>
        <w:t xml:space="preserve">automatically </w:t>
      </w:r>
      <w:r w:rsidR="00B5521F" w:rsidRPr="00BD155A">
        <w:rPr>
          <w:lang w:val="en-US"/>
        </w:rPr>
        <w:t xml:space="preserve">present notifications </w:t>
      </w:r>
      <w:r w:rsidRPr="00C70AA2">
        <w:rPr>
          <w:lang w:val="en-US"/>
        </w:rPr>
        <w:t xml:space="preserve">to the user. </w:t>
      </w:r>
      <w:r w:rsidR="00782085" w:rsidRPr="00C70AA2">
        <w:rPr>
          <w:lang w:val="en-US"/>
        </w:rPr>
        <w:t>While they could be categorized as approaches that provide awareness, t</w:t>
      </w:r>
      <w:r w:rsidR="00027E15" w:rsidRPr="008A010A">
        <w:rPr>
          <w:lang w:val="en-US"/>
        </w:rPr>
        <w:t>hey</w:t>
      </w:r>
      <w:r w:rsidRPr="005D7C16">
        <w:rPr>
          <w:lang w:val="en-US"/>
        </w:rPr>
        <w:t xml:space="preserve"> </w:t>
      </w:r>
      <w:r w:rsidR="00027E15" w:rsidRPr="005D7C16">
        <w:rPr>
          <w:lang w:val="en-US"/>
        </w:rPr>
        <w:t xml:space="preserve">are generally restricted to </w:t>
      </w:r>
      <w:r w:rsidRPr="00312A5F">
        <w:rPr>
          <w:lang w:val="en-US"/>
        </w:rPr>
        <w:t xml:space="preserve">show </w:t>
      </w:r>
      <w:r w:rsidR="00027E15" w:rsidRPr="005D0FBE">
        <w:rPr>
          <w:lang w:val="en-US"/>
        </w:rPr>
        <w:t>o</w:t>
      </w:r>
      <w:r w:rsidR="00027E15" w:rsidRPr="00CE72A1">
        <w:rPr>
          <w:lang w:val="en-US"/>
        </w:rPr>
        <w:t xml:space="preserve">nly </w:t>
      </w:r>
      <w:r w:rsidRPr="00CE4584">
        <w:rPr>
          <w:lang w:val="en-US"/>
        </w:rPr>
        <w:t>the number of new commits</w:t>
      </w:r>
      <w:r w:rsidR="00027E15" w:rsidRPr="00AA5E55">
        <w:rPr>
          <w:lang w:val="en-US"/>
        </w:rPr>
        <w:t xml:space="preserve"> and information related to them (e.g., author, date, log message</w:t>
      </w:r>
      <w:r w:rsidR="00BD155A">
        <w:rPr>
          <w:lang w:val="en-US"/>
        </w:rPr>
        <w:t>,</w:t>
      </w:r>
      <w:r w:rsidR="00027E15" w:rsidRPr="00BD155A">
        <w:rPr>
          <w:lang w:val="en-US"/>
        </w:rPr>
        <w:t xml:space="preserve"> and changeset)</w:t>
      </w:r>
      <w:r w:rsidRPr="00BD155A">
        <w:rPr>
          <w:lang w:val="en-US"/>
        </w:rPr>
        <w:t xml:space="preserve">. </w:t>
      </w:r>
      <w:r w:rsidRPr="003767D2">
        <w:rPr>
          <w:i/>
          <w:szCs w:val="24"/>
          <w:lang w:val="en-US"/>
        </w:rPr>
        <w:t>Elvin</w:t>
      </w:r>
      <w:r w:rsidR="00B5521F" w:rsidRPr="00C70AA2">
        <w:rPr>
          <w:szCs w:val="24"/>
          <w:lang w:val="en-US"/>
        </w:rPr>
        <w:t xml:space="preserve"> </w:t>
      </w:r>
      <w:r w:rsidR="00027E15" w:rsidRPr="00C70AA2">
        <w:rPr>
          <w:szCs w:val="24"/>
          <w:lang w:val="en-US"/>
        </w:rPr>
        <w:t xml:space="preserve">also </w:t>
      </w:r>
      <w:r w:rsidRPr="00C70AA2">
        <w:rPr>
          <w:szCs w:val="24"/>
          <w:lang w:val="en-US"/>
        </w:rPr>
        <w:t>uses a publish-and-subscribe event notification system, so that whenever an event occurs in a repository, all the users that subscrib</w:t>
      </w:r>
      <w:r w:rsidRPr="008A010A">
        <w:rPr>
          <w:szCs w:val="24"/>
          <w:lang w:val="en-US"/>
        </w:rPr>
        <w:t>ed to receive events on that repository are notified and can engage in a chat session to discuss the updates.</w:t>
      </w:r>
      <w:r w:rsidR="00207FA9" w:rsidRPr="005D7C16">
        <w:rPr>
          <w:lang w:val="en-US"/>
        </w:rPr>
        <w:t xml:space="preserve"> </w:t>
      </w:r>
    </w:p>
    <w:p w14:paraId="4E70F828" w14:textId="77777777" w:rsidR="00207FA9" w:rsidRPr="005D7C16" w:rsidRDefault="00027E15" w:rsidP="002922BB">
      <w:pPr>
        <w:rPr>
          <w:lang w:val="en-US"/>
        </w:rPr>
      </w:pPr>
      <w:r w:rsidRPr="00312A5F">
        <w:rPr>
          <w:lang w:val="en-US"/>
        </w:rPr>
        <w:t xml:space="preserve">Most of these approaches focus on CVCS, except for </w:t>
      </w:r>
      <w:r w:rsidRPr="005D0FBE">
        <w:rPr>
          <w:i/>
          <w:szCs w:val="24"/>
          <w:lang w:val="en-US"/>
        </w:rPr>
        <w:t>SCM Notifier</w:t>
      </w:r>
      <w:r w:rsidR="0021209D">
        <w:rPr>
          <w:szCs w:val="24"/>
          <w:lang w:val="en-US"/>
        </w:rPr>
        <w:t>,</w:t>
      </w:r>
      <w:r w:rsidRPr="0021209D">
        <w:rPr>
          <w:szCs w:val="24"/>
          <w:lang w:val="en-US"/>
        </w:rPr>
        <w:t xml:space="preserve"> and </w:t>
      </w:r>
      <w:r w:rsidRPr="0021209D">
        <w:rPr>
          <w:i/>
          <w:szCs w:val="24"/>
          <w:lang w:val="en-US"/>
        </w:rPr>
        <w:t>Hg Commit Monitor</w:t>
      </w:r>
      <w:r w:rsidRPr="003767D2">
        <w:rPr>
          <w:szCs w:val="24"/>
          <w:lang w:val="en-US"/>
        </w:rPr>
        <w:t>, which support DVCS (Git and Mercurial, respectively), bu</w:t>
      </w:r>
      <w:r w:rsidRPr="00C70AA2">
        <w:rPr>
          <w:szCs w:val="24"/>
          <w:lang w:val="en-US"/>
        </w:rPr>
        <w:t>t</w:t>
      </w:r>
      <w:r w:rsidR="00207FA9" w:rsidRPr="00C70AA2">
        <w:rPr>
          <w:lang w:val="en-US"/>
        </w:rPr>
        <w:t xml:space="preserve"> do not identify related repositories and do not provide information in different levels of details, such as status, branches, and commits</w:t>
      </w:r>
      <w:r w:rsidRPr="008A010A">
        <w:rPr>
          <w:lang w:val="en-US"/>
        </w:rPr>
        <w:t>.</w:t>
      </w:r>
    </w:p>
    <w:p w14:paraId="5EECEB93" w14:textId="77777777" w:rsidR="00FF7707" w:rsidRPr="00CE72A1" w:rsidRDefault="00FF7707" w:rsidP="00FF7707">
      <w:pPr>
        <w:pStyle w:val="Heading3"/>
        <w:rPr>
          <w:lang w:val="en-US"/>
        </w:rPr>
      </w:pPr>
      <w:bookmarkStart w:id="84" w:name="_Toc395037913"/>
      <w:bookmarkStart w:id="85" w:name="_Ref412033459"/>
      <w:bookmarkStart w:id="86" w:name="_Toc412126107"/>
      <w:bookmarkStart w:id="87" w:name="_Toc414223611"/>
      <w:r w:rsidRPr="00312A5F">
        <w:rPr>
          <w:lang w:val="en-US"/>
        </w:rPr>
        <w:t xml:space="preserve">Awareness </w:t>
      </w:r>
      <w:r w:rsidR="009C7D7A" w:rsidRPr="005D0FBE">
        <w:rPr>
          <w:lang w:val="en-US"/>
        </w:rPr>
        <w:t>of concurrent c</w:t>
      </w:r>
      <w:r w:rsidRPr="00CE72A1">
        <w:rPr>
          <w:lang w:val="en-US"/>
        </w:rPr>
        <w:t>hanges</w:t>
      </w:r>
      <w:bookmarkEnd w:id="84"/>
      <w:bookmarkEnd w:id="85"/>
      <w:bookmarkEnd w:id="86"/>
      <w:bookmarkEnd w:id="87"/>
    </w:p>
    <w:p w14:paraId="42164676" w14:textId="77777777" w:rsidR="00132C39" w:rsidRPr="0021209D" w:rsidRDefault="00782085" w:rsidP="00132C39">
      <w:pPr>
        <w:rPr>
          <w:lang w:val="en-US"/>
        </w:rPr>
      </w:pPr>
      <w:r w:rsidRPr="00CE4584">
        <w:rPr>
          <w:lang w:val="en-US"/>
        </w:rPr>
        <w:t>Many approaches</w:t>
      </w:r>
      <w:r w:rsidR="00FF7707" w:rsidRPr="00AA5E55">
        <w:rPr>
          <w:lang w:val="en-US"/>
        </w:rPr>
        <w:t xml:space="preserve"> propose increasing the awareness of changes across different team m</w:t>
      </w:r>
      <w:r w:rsidR="00FF7707" w:rsidRPr="00817340">
        <w:rPr>
          <w:lang w:val="en-US"/>
        </w:rPr>
        <w:t xml:space="preserve">embers. </w:t>
      </w:r>
      <w:r w:rsidR="00FF7707" w:rsidRPr="001E2F28">
        <w:rPr>
          <w:i/>
          <w:lang w:val="en-US"/>
        </w:rPr>
        <w:t xml:space="preserve">Palantir </w:t>
      </w:r>
      <w:r w:rsidR="00FF7707" w:rsidRPr="003D5EBD">
        <w:rPr>
          <w:rFonts w:cs="Times"/>
          <w:szCs w:val="24"/>
          <w:lang w:val="en-US"/>
        </w:rPr>
        <w:fldChar w:fldCharType="begin"/>
      </w:r>
      <w:r w:rsidR="00A967BA" w:rsidRPr="004C0112">
        <w:rPr>
          <w:rFonts w:cs="Times"/>
          <w:szCs w:val="24"/>
          <w:lang w:val="en-US"/>
        </w:rPr>
        <w:instrText xml:space="preserve"> ADDIN ZOTERO_ITEM {"citationID":"pWWOuJMj","properties":{"formattedCitation":"{\\rtf (SARMA \\i et al.\\i0{}, 2012)}","plainCitation":"(SARMA et al., 2012)"},"citationItems":[{"id":1173,"uris":["http://zotero.org/users/892576/items/RUJNTJW9"],"uri":["http://zotero.org/users/892576/items/RUJNTJW9"]}]} </w:instrText>
      </w:r>
      <w:r w:rsidR="00FF7707" w:rsidRPr="003D5EBD">
        <w:rPr>
          <w:rFonts w:cs="Times"/>
          <w:szCs w:val="24"/>
          <w:lang w:val="en-US"/>
        </w:rPr>
        <w:fldChar w:fldCharType="separate"/>
      </w:r>
      <w:r w:rsidR="00FF7707" w:rsidRPr="003D5EBD">
        <w:rPr>
          <w:szCs w:val="24"/>
          <w:lang w:val="en-US"/>
        </w:rPr>
        <w:t xml:space="preserve">(SARMA </w:t>
      </w:r>
      <w:r w:rsidR="00FF7707" w:rsidRPr="00F1211A">
        <w:rPr>
          <w:i/>
          <w:iCs/>
          <w:szCs w:val="24"/>
          <w:lang w:val="en-US"/>
        </w:rPr>
        <w:t>et al.</w:t>
      </w:r>
      <w:r w:rsidR="00FF7707" w:rsidRPr="0004762A">
        <w:rPr>
          <w:szCs w:val="24"/>
          <w:lang w:val="en-US"/>
        </w:rPr>
        <w:t>, 2012)</w:t>
      </w:r>
      <w:r w:rsidR="00FF7707" w:rsidRPr="003D5EBD">
        <w:rPr>
          <w:rFonts w:cs="Times"/>
          <w:szCs w:val="24"/>
          <w:lang w:val="en-US"/>
        </w:rPr>
        <w:fldChar w:fldCharType="end"/>
      </w:r>
      <w:r w:rsidR="00FF7707" w:rsidRPr="005656D8">
        <w:rPr>
          <w:lang w:val="en-US"/>
        </w:rPr>
        <w:t xml:space="preserve"> shares information about changes to the same files across different workspaces, </w:t>
      </w:r>
      <w:r w:rsidR="00DE2186" w:rsidRPr="003D5EBD">
        <w:rPr>
          <w:lang w:val="en-US"/>
        </w:rPr>
        <w:t>presenting</w:t>
      </w:r>
      <w:r w:rsidR="00FF7707" w:rsidRPr="00F1211A">
        <w:rPr>
          <w:lang w:val="en-US"/>
        </w:rPr>
        <w:t xml:space="preserve"> this information as an eclipse plugin, as shown in </w:t>
      </w:r>
      <w:r w:rsidR="00FF7707" w:rsidRPr="003D5EBD">
        <w:rPr>
          <w:lang w:val="en-US"/>
        </w:rPr>
        <w:fldChar w:fldCharType="begin"/>
      </w:r>
      <w:r w:rsidR="00FF7707" w:rsidRPr="004C0112">
        <w:rPr>
          <w:lang w:val="en-US"/>
        </w:rPr>
        <w:instrText xml:space="preserve"> REF _Ref394655585 \h </w:instrText>
      </w:r>
      <w:r w:rsidR="00FF7707" w:rsidRPr="003D5EBD">
        <w:rPr>
          <w:lang w:val="en-US"/>
        </w:rPr>
      </w:r>
      <w:r w:rsidR="00FF7707" w:rsidRPr="003D5EBD">
        <w:rPr>
          <w:lang w:val="en-US"/>
        </w:rPr>
        <w:fldChar w:fldCharType="separate"/>
      </w:r>
      <w:r w:rsidR="00A80296" w:rsidRPr="003D5EBD">
        <w:rPr>
          <w:lang w:val="en-US"/>
        </w:rPr>
        <w:t xml:space="preserve">Figure </w:t>
      </w:r>
      <w:r w:rsidR="00A80296">
        <w:rPr>
          <w:noProof/>
          <w:lang w:val="en-US"/>
        </w:rPr>
        <w:t>14</w:t>
      </w:r>
      <w:r w:rsidR="00FF7707" w:rsidRPr="003D5EBD">
        <w:rPr>
          <w:lang w:val="en-US"/>
        </w:rPr>
        <w:fldChar w:fldCharType="end"/>
      </w:r>
      <w:r w:rsidR="00FF7707" w:rsidRPr="005656D8">
        <w:rPr>
          <w:lang w:val="en-US"/>
        </w:rPr>
        <w:t xml:space="preserve">. The plugin shows the percentage of modification </w:t>
      </w:r>
      <w:r w:rsidR="00FF7707" w:rsidRPr="003D5EBD">
        <w:rPr>
          <w:lang w:val="en-US"/>
        </w:rPr>
        <w:t>of</w:t>
      </w:r>
      <w:r w:rsidR="00FF7707" w:rsidRPr="00F1211A">
        <w:rPr>
          <w:lang w:val="en-US"/>
        </w:rPr>
        <w:t xml:space="preserve"> each file</w:t>
      </w:r>
      <w:r w:rsidR="00FF7707" w:rsidRPr="0004762A">
        <w:rPr>
          <w:lang w:val="en-US"/>
        </w:rPr>
        <w:t>, such as [S:24] in Payment.java, which indicates that 24% of the file was modified. It also indicates if there is a direct conflict (marked in the top left with a blue triangle) or an indirect conflict (red triangle in the top right). Direct conflicts are</w:t>
      </w:r>
      <w:r w:rsidR="00FF7707" w:rsidRPr="00831EDB">
        <w:rPr>
          <w:lang w:val="en-US"/>
        </w:rPr>
        <w:t xml:space="preserve"> those that occur when there are changes on the same line in different workspaces. Indirect conflicts are those that occur in different lines, for example, when someone changes the signature of a method and the call to that method is not changed to incorpo</w:t>
      </w:r>
      <w:r w:rsidR="00FF7707" w:rsidRPr="0086347E">
        <w:rPr>
          <w:lang w:val="en-US"/>
        </w:rPr>
        <w:t>rate the change.</w:t>
      </w:r>
      <w:r w:rsidR="00132C39" w:rsidRPr="0086347E">
        <w:rPr>
          <w:lang w:val="en-US"/>
        </w:rPr>
        <w:t xml:space="preserve"> Although </w:t>
      </w:r>
      <w:r w:rsidR="00132C39" w:rsidRPr="00071773">
        <w:rPr>
          <w:i/>
          <w:lang w:val="en-US"/>
        </w:rPr>
        <w:t>Palantir</w:t>
      </w:r>
      <w:r w:rsidR="00132C39" w:rsidRPr="00071773">
        <w:rPr>
          <w:lang w:val="en-US"/>
        </w:rPr>
        <w:t xml:space="preserve"> provides awareness regarding modified files, it works only with CVCSs.</w:t>
      </w:r>
      <w:r w:rsidR="00214F13" w:rsidRPr="00717F71">
        <w:rPr>
          <w:lang w:val="en-US"/>
        </w:rPr>
        <w:t xml:space="preserve"> It also does not provide views with different levels of detail (e.g. topology, branches, commits).</w:t>
      </w:r>
    </w:p>
    <w:p w14:paraId="6B99F175" w14:textId="77777777" w:rsidR="00FF7707" w:rsidRPr="0021209D" w:rsidRDefault="00FF7707" w:rsidP="00FF7707">
      <w:pPr>
        <w:rPr>
          <w:lang w:val="en-US"/>
        </w:rPr>
      </w:pPr>
    </w:p>
    <w:p w14:paraId="0BD1187B" w14:textId="3101075E" w:rsidR="00FF7707" w:rsidRPr="005656D8" w:rsidRDefault="000239F2" w:rsidP="00FF7707">
      <w:pPr>
        <w:ind w:firstLine="0"/>
        <w:jc w:val="center"/>
        <w:rPr>
          <w:lang w:val="en-US"/>
        </w:rPr>
      </w:pPr>
      <w:r w:rsidRPr="004C0112">
        <w:rPr>
          <w:noProof/>
          <w:lang w:val="en-US"/>
        </w:rPr>
        <w:drawing>
          <wp:inline distT="0" distB="0" distL="0" distR="0" wp14:anchorId="4456BFD4" wp14:editId="70F2E325">
            <wp:extent cx="4562475" cy="3600450"/>
            <wp:effectExtent l="0" t="0" r="9525" b="0"/>
            <wp:docPr id="1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62475" cy="3600450"/>
                    </a:xfrm>
                    <a:prstGeom prst="rect">
                      <a:avLst/>
                    </a:prstGeom>
                    <a:noFill/>
                    <a:ln>
                      <a:noFill/>
                    </a:ln>
                  </pic:spPr>
                </pic:pic>
              </a:graphicData>
            </a:graphic>
          </wp:inline>
        </w:drawing>
      </w:r>
    </w:p>
    <w:p w14:paraId="6FA4EDA3" w14:textId="312CCB6A" w:rsidR="00FF7707" w:rsidRPr="004C0112" w:rsidRDefault="00FF7707" w:rsidP="00FF7707">
      <w:pPr>
        <w:pStyle w:val="Caption"/>
        <w:rPr>
          <w:lang w:val="en-US"/>
        </w:rPr>
      </w:pPr>
      <w:bookmarkStart w:id="88" w:name="_Ref394655585"/>
      <w:bookmarkStart w:id="89" w:name="_Toc41422354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14</w:t>
      </w:r>
      <w:r w:rsidRPr="004C0112">
        <w:rPr>
          <w:lang w:val="en-US"/>
        </w:rPr>
        <w:fldChar w:fldCharType="end"/>
      </w:r>
      <w:bookmarkEnd w:id="88"/>
      <w:r w:rsidRPr="004C0112">
        <w:rPr>
          <w:lang w:val="en-US"/>
        </w:rPr>
        <w:t xml:space="preserve"> – Eclipse window with Palantir plugin </w:t>
      </w:r>
      <w:r w:rsidRPr="004C0112">
        <w:rPr>
          <w:lang w:val="en-US"/>
        </w:rPr>
        <w:fldChar w:fldCharType="begin"/>
      </w:r>
      <w:r w:rsidRPr="004C0112">
        <w:rPr>
          <w:lang w:val="en-US"/>
        </w:rPr>
        <w:instrText xml:space="preserve"> ADDIN ZOTERO_ITEM {"citationID":"uusbofpdc","properties":{"formattedCitation":"{\\rtf (SARMA \\i et al.\\i0{}, 2012)}","plainCitation":"(SARMA et al., 2012)"},"citationItems":[{"id":1173,"uris":["http://zotero.org/users/892576/items/RUJNTJW9"],"uri":["http://zotero.org/users/892576/items/RUJNTJW9"]}]} </w:instrText>
      </w:r>
      <w:r w:rsidRPr="004C0112">
        <w:rPr>
          <w:lang w:val="en-US"/>
        </w:rPr>
        <w:fldChar w:fldCharType="separate"/>
      </w:r>
      <w:r w:rsidRPr="004C0112">
        <w:rPr>
          <w:szCs w:val="24"/>
          <w:lang w:val="en-US"/>
        </w:rPr>
        <w:t xml:space="preserve">(SARMA </w:t>
      </w:r>
      <w:r w:rsidRPr="004C0112">
        <w:rPr>
          <w:i/>
          <w:iCs/>
          <w:szCs w:val="24"/>
          <w:lang w:val="en-US"/>
        </w:rPr>
        <w:t>et al.</w:t>
      </w:r>
      <w:r w:rsidRPr="004C0112">
        <w:rPr>
          <w:szCs w:val="24"/>
          <w:lang w:val="en-US"/>
        </w:rPr>
        <w:t>, 2012)</w:t>
      </w:r>
      <w:bookmarkEnd w:id="89"/>
      <w:r w:rsidRPr="004C0112">
        <w:rPr>
          <w:lang w:val="en-US"/>
        </w:rPr>
        <w:fldChar w:fldCharType="end"/>
      </w:r>
    </w:p>
    <w:p w14:paraId="253D86F2" w14:textId="63ED95E4" w:rsidR="00FF7707" w:rsidRPr="00F1211A" w:rsidRDefault="00FF7707" w:rsidP="00FF7707">
      <w:pPr>
        <w:rPr>
          <w:rFonts w:cs="Times"/>
          <w:szCs w:val="24"/>
          <w:lang w:val="en-US"/>
        </w:rPr>
      </w:pPr>
      <w:r w:rsidRPr="004C0112">
        <w:rPr>
          <w:rFonts w:cs="Times"/>
          <w:i/>
          <w:szCs w:val="24"/>
          <w:lang w:val="en-US"/>
        </w:rPr>
        <w:t>CollabVS</w:t>
      </w:r>
      <w:r w:rsidRPr="004C0112">
        <w:rPr>
          <w:rFonts w:cs="Times"/>
          <w:szCs w:val="24"/>
          <w:lang w:val="en-US"/>
        </w:rPr>
        <w:t xml:space="preserve"> </w:t>
      </w:r>
      <w:r w:rsidRPr="003D5EBD">
        <w:rPr>
          <w:rFonts w:cs="Times"/>
          <w:szCs w:val="24"/>
          <w:lang w:val="en-US"/>
        </w:rPr>
        <w:fldChar w:fldCharType="begin"/>
      </w:r>
      <w:r w:rsidR="00A967BA" w:rsidRPr="004C0112">
        <w:rPr>
          <w:rFonts w:cs="Times"/>
          <w:szCs w:val="24"/>
          <w:lang w:val="en-US"/>
        </w:rPr>
        <w:instrText xml:space="preserve"> ADDIN ZOTERO_ITEM {"citationID":"QHmfLnMY","properties":{"formattedCitation":"(DEWAN; HEGDE, 2007)","plainCitation":"(DEWAN; HEGDE, 2007)"},"citationItems":[{"id":1216,"uris":["http://zotero.org/users/892576/items/ZA8958NJ"],"uri":["http://zotero.org/users/892576/items/ZA8958NJ"]}]} </w:instrText>
      </w:r>
      <w:r w:rsidRPr="003D5EBD">
        <w:rPr>
          <w:rFonts w:cs="Times"/>
          <w:szCs w:val="24"/>
          <w:lang w:val="en-US"/>
        </w:rPr>
        <w:fldChar w:fldCharType="separate"/>
      </w:r>
      <w:r w:rsidRPr="003D5EBD">
        <w:rPr>
          <w:szCs w:val="24"/>
          <w:lang w:val="en-US"/>
        </w:rPr>
        <w:t>(DEWAN; HEGDE, 2007)</w:t>
      </w:r>
      <w:r w:rsidRPr="003D5EBD">
        <w:rPr>
          <w:rFonts w:cs="Times"/>
          <w:szCs w:val="24"/>
          <w:lang w:val="en-US"/>
        </w:rPr>
        <w:fldChar w:fldCharType="end"/>
      </w:r>
      <w:r w:rsidRPr="005656D8">
        <w:rPr>
          <w:rFonts w:cs="Times"/>
          <w:szCs w:val="24"/>
          <w:lang w:val="en-US"/>
        </w:rPr>
        <w:t xml:space="preserve"> is a Visual Studio plugin that identifies conflicts while code is being edited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A80296" w:rsidRPr="0004762A">
        <w:rPr>
          <w:lang w:val="en-US"/>
        </w:rPr>
        <w:t xml:space="preserve">Figure </w:t>
      </w:r>
      <w:r w:rsidR="00A80296">
        <w:rPr>
          <w:noProof/>
          <w:lang w:val="en-US"/>
        </w:rPr>
        <w:t>15</w:t>
      </w:r>
      <w:r w:rsidRPr="003D5EBD">
        <w:rPr>
          <w:rFonts w:cs="Times"/>
          <w:szCs w:val="24"/>
          <w:lang w:val="en-US"/>
        </w:rPr>
        <w:fldChar w:fldCharType="end"/>
      </w:r>
      <w:r w:rsidRPr="005656D8">
        <w:rPr>
          <w:rFonts w:cs="Times"/>
          <w:szCs w:val="24"/>
          <w:lang w:val="en-US"/>
        </w:rPr>
        <w:t>.a)</w:t>
      </w:r>
      <w:r w:rsidR="00132C39" w:rsidRPr="003D5EBD">
        <w:rPr>
          <w:rFonts w:cs="Times"/>
          <w:szCs w:val="24"/>
          <w:lang w:val="en-US"/>
        </w:rPr>
        <w:t xml:space="preserve">, similarly to </w:t>
      </w:r>
      <w:r w:rsidR="00132C39" w:rsidRPr="00F1211A">
        <w:rPr>
          <w:rFonts w:cs="Times"/>
          <w:i/>
          <w:szCs w:val="24"/>
          <w:lang w:val="en-US"/>
        </w:rPr>
        <w:t>Palantir</w:t>
      </w:r>
      <w:r w:rsidRPr="0004762A">
        <w:rPr>
          <w:rFonts w:cs="Times"/>
          <w:szCs w:val="24"/>
          <w:lang w:val="en-US"/>
        </w:rPr>
        <w:t xml:space="preserve">. The </w:t>
      </w:r>
      <w:r w:rsidR="00DE2186" w:rsidRPr="00831EDB">
        <w:rPr>
          <w:rFonts w:cs="Times"/>
          <w:szCs w:val="24"/>
          <w:lang w:val="en-US"/>
        </w:rPr>
        <w:t>developer</w:t>
      </w:r>
      <w:r w:rsidRPr="0086347E">
        <w:rPr>
          <w:rFonts w:cs="Times"/>
          <w:szCs w:val="24"/>
          <w:lang w:val="en-US"/>
        </w:rPr>
        <w:t xml:space="preserve"> can choose between just adding a watch to be notified when h</w:t>
      </w:r>
      <w:r w:rsidR="005818A0">
        <w:rPr>
          <w:rFonts w:cs="Times"/>
          <w:szCs w:val="24"/>
          <w:lang w:val="en-US"/>
        </w:rPr>
        <w:t>er</w:t>
      </w:r>
      <w:r w:rsidRPr="0086347E">
        <w:rPr>
          <w:rFonts w:cs="Times"/>
          <w:szCs w:val="24"/>
          <w:lang w:val="en-US"/>
        </w:rPr>
        <w:t xml:space="preserve"> collaborator finishes editing the conflicting code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A80296" w:rsidRPr="0004762A">
        <w:rPr>
          <w:lang w:val="en-US"/>
        </w:rPr>
        <w:t xml:space="preserve">Figure </w:t>
      </w:r>
      <w:r w:rsidR="00A80296">
        <w:rPr>
          <w:noProof/>
          <w:lang w:val="en-US"/>
        </w:rPr>
        <w:t>15</w:t>
      </w:r>
      <w:r w:rsidRPr="003D5EBD">
        <w:rPr>
          <w:rFonts w:cs="Times"/>
          <w:szCs w:val="24"/>
          <w:lang w:val="en-US"/>
        </w:rPr>
        <w:fldChar w:fldCharType="end"/>
      </w:r>
      <w:r w:rsidRPr="005656D8">
        <w:rPr>
          <w:rFonts w:cs="Times"/>
          <w:szCs w:val="24"/>
          <w:lang w:val="en-US"/>
        </w:rPr>
        <w:t>.b) and establishing a communication s</w:t>
      </w:r>
      <w:r w:rsidRPr="003D5EBD">
        <w:rPr>
          <w:rFonts w:cs="Times"/>
          <w:szCs w:val="24"/>
          <w:lang w:val="en-US"/>
        </w:rPr>
        <w:t>ession with the other author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A80296" w:rsidRPr="0004762A">
        <w:rPr>
          <w:lang w:val="en-US"/>
        </w:rPr>
        <w:t xml:space="preserve">Figure </w:t>
      </w:r>
      <w:r w:rsidR="00A80296">
        <w:rPr>
          <w:noProof/>
          <w:lang w:val="en-US"/>
        </w:rPr>
        <w:t>15</w:t>
      </w:r>
      <w:r w:rsidRPr="003D5EBD">
        <w:rPr>
          <w:rFonts w:cs="Times"/>
          <w:szCs w:val="24"/>
          <w:lang w:val="en-US"/>
        </w:rPr>
        <w:fldChar w:fldCharType="end"/>
      </w:r>
      <w:r w:rsidR="00132C39" w:rsidRPr="005656D8">
        <w:rPr>
          <w:rFonts w:cs="Times"/>
          <w:szCs w:val="24"/>
          <w:lang w:val="en-US"/>
        </w:rPr>
        <w:t>.c). I</w:t>
      </w:r>
      <w:r w:rsidR="00214F13" w:rsidRPr="003D5EBD">
        <w:rPr>
          <w:rFonts w:cs="Times"/>
          <w:szCs w:val="24"/>
          <w:lang w:val="en-US"/>
        </w:rPr>
        <w:t>t also does not work with DVCSs and does not show information in different levels of detail.</w:t>
      </w:r>
    </w:p>
    <w:p w14:paraId="0B3BCDCC" w14:textId="77777777" w:rsidR="001D5EC2" w:rsidRDefault="001D5EC2" w:rsidP="001D5EC2">
      <w:pPr>
        <w:rPr>
          <w:szCs w:val="24"/>
          <w:lang w:val="en-US"/>
        </w:rPr>
      </w:pPr>
      <w:r w:rsidRPr="004C0112">
        <w:rPr>
          <w:i/>
          <w:szCs w:val="24"/>
          <w:lang w:val="en-US"/>
        </w:rPr>
        <w:t>FASTDash</w:t>
      </w:r>
      <w:r w:rsidRPr="004C0112">
        <w:rPr>
          <w:szCs w:val="24"/>
          <w:lang w:val="en-US"/>
        </w:rPr>
        <w:t xml:space="preserve"> </w:t>
      </w:r>
      <w:r w:rsidRPr="003D5EBD">
        <w:rPr>
          <w:szCs w:val="24"/>
          <w:lang w:val="en-US"/>
        </w:rPr>
        <w:fldChar w:fldCharType="begin"/>
      </w:r>
      <w:r w:rsidRPr="004C0112">
        <w:rPr>
          <w:szCs w:val="24"/>
          <w:lang w:val="en-US"/>
        </w:rPr>
        <w:instrText xml:space="preserve"> ADDIN ZOTERO_ITEM {"citationID":"oOYa8ejZ","properties":{"formattedCitation":"{\\rtf (BIEHL \\i et al.\\i0{}, 2007)}","plainCitation":"(BIEHL et al., 2007)"},"citationItems":[{"id":2582,"uris":["http://zotero.org/users/892576/items/ZZTKKVCG"],"uri":["http://zotero.org/users/892576/items/ZZTKKVCG"]}]} </w:instrText>
      </w:r>
      <w:r w:rsidRPr="003D5EBD">
        <w:rPr>
          <w:szCs w:val="24"/>
          <w:lang w:val="en-US"/>
        </w:rPr>
        <w:fldChar w:fldCharType="separate"/>
      </w:r>
      <w:r w:rsidRPr="003D5EBD">
        <w:rPr>
          <w:szCs w:val="24"/>
          <w:lang w:val="en-US"/>
        </w:rPr>
        <w:t xml:space="preserve">(BIEHL </w:t>
      </w:r>
      <w:r w:rsidRPr="00F1211A">
        <w:rPr>
          <w:i/>
          <w:iCs/>
          <w:szCs w:val="24"/>
          <w:lang w:val="en-US"/>
        </w:rPr>
        <w:t>et al.</w:t>
      </w:r>
      <w:r w:rsidRPr="0004762A">
        <w:rPr>
          <w:szCs w:val="24"/>
          <w:lang w:val="en-US"/>
        </w:rPr>
        <w:t>, 2007)</w:t>
      </w:r>
      <w:r w:rsidRPr="003D5EBD">
        <w:rPr>
          <w:szCs w:val="24"/>
          <w:lang w:val="en-US"/>
        </w:rPr>
        <w:fldChar w:fldCharType="end"/>
      </w:r>
      <w:r w:rsidRPr="005656D8">
        <w:rPr>
          <w:szCs w:val="24"/>
          <w:lang w:val="en-US"/>
        </w:rPr>
        <w:t xml:space="preserve"> does not detect conflicts directly, but provides awareness of potential conflicts, such as two programme</w:t>
      </w:r>
      <w:r w:rsidRPr="003D5EBD">
        <w:rPr>
          <w:szCs w:val="24"/>
          <w:lang w:val="en-US"/>
        </w:rPr>
        <w:t>rs editing the same region of the same source file (direct conflicts), in repositories stored in Team Foundation Server</w:t>
      </w:r>
      <w:r w:rsidRPr="005656D8">
        <w:rPr>
          <w:rStyle w:val="FootnoteReference"/>
          <w:szCs w:val="24"/>
          <w:lang w:val="en-US"/>
        </w:rPr>
        <w:footnoteReference w:id="14"/>
      </w:r>
      <w:r w:rsidRPr="005656D8">
        <w:rPr>
          <w:szCs w:val="24"/>
          <w:lang w:val="en-US"/>
        </w:rPr>
        <w:t xml:space="preserve">. The notifications can be presented as a plugin to Visual Studio. </w:t>
      </w:r>
      <w:r w:rsidRPr="003D5EBD">
        <w:rPr>
          <w:szCs w:val="24"/>
          <w:lang w:val="en-US"/>
        </w:rPr>
        <w:fldChar w:fldCharType="begin"/>
      </w:r>
      <w:r w:rsidRPr="004C0112">
        <w:rPr>
          <w:szCs w:val="24"/>
          <w:lang w:val="en-US"/>
        </w:rPr>
        <w:instrText xml:space="preserve"> REF _Ref394658198 \h  \* MERGEFORMAT </w:instrText>
      </w:r>
      <w:r w:rsidRPr="003D5EBD">
        <w:rPr>
          <w:szCs w:val="24"/>
          <w:lang w:val="en-US"/>
        </w:rPr>
      </w:r>
      <w:r w:rsidRPr="003D5EBD">
        <w:rPr>
          <w:szCs w:val="24"/>
          <w:lang w:val="en-US"/>
        </w:rPr>
        <w:fldChar w:fldCharType="separate"/>
      </w:r>
      <w:r w:rsidR="00A80296" w:rsidRPr="003D5EBD">
        <w:rPr>
          <w:lang w:val="en-US"/>
        </w:rPr>
        <w:t xml:space="preserve">Figure </w:t>
      </w:r>
      <w:r w:rsidR="00A80296">
        <w:rPr>
          <w:lang w:val="en-US"/>
        </w:rPr>
        <w:t>16</w:t>
      </w:r>
      <w:r w:rsidRPr="003D5EBD">
        <w:rPr>
          <w:szCs w:val="24"/>
          <w:lang w:val="en-US"/>
        </w:rPr>
        <w:fldChar w:fldCharType="end"/>
      </w:r>
      <w:r w:rsidRPr="005656D8">
        <w:rPr>
          <w:szCs w:val="24"/>
          <w:lang w:val="en-US"/>
        </w:rPr>
        <w:t xml:space="preserve"> shows </w:t>
      </w:r>
      <w:r w:rsidRPr="003D5EBD">
        <w:rPr>
          <w:i/>
          <w:szCs w:val="24"/>
          <w:lang w:val="en-US"/>
        </w:rPr>
        <w:t>FASTDash</w:t>
      </w:r>
      <w:r w:rsidRPr="00F1211A">
        <w:rPr>
          <w:szCs w:val="24"/>
          <w:lang w:val="en-US"/>
        </w:rPr>
        <w:t xml:space="preserve"> </w:t>
      </w:r>
      <w:r w:rsidRPr="0004762A">
        <w:rPr>
          <w:szCs w:val="24"/>
          <w:lang w:val="en-US"/>
        </w:rPr>
        <w:t>plugin in action.</w:t>
      </w:r>
      <w:r w:rsidRPr="00831EDB">
        <w:rPr>
          <w:szCs w:val="24"/>
          <w:lang w:val="en-US"/>
        </w:rPr>
        <w:t xml:space="preserve"> </w:t>
      </w:r>
      <w:r w:rsidRPr="0086347E">
        <w:rPr>
          <w:i/>
          <w:szCs w:val="24"/>
          <w:lang w:val="en-US"/>
        </w:rPr>
        <w:t>FastDASH</w:t>
      </w:r>
      <w:r w:rsidRPr="0086347E">
        <w:rPr>
          <w:szCs w:val="24"/>
          <w:lang w:val="en-US"/>
        </w:rPr>
        <w:t xml:space="preserve"> works with DVCSs (Team Foundation Server), but</w:t>
      </w:r>
      <w:r w:rsidRPr="00071773">
        <w:rPr>
          <w:szCs w:val="24"/>
          <w:lang w:val="en-US"/>
        </w:rPr>
        <w:t xml:space="preserve"> </w:t>
      </w:r>
      <w:r w:rsidRPr="00717F71">
        <w:rPr>
          <w:szCs w:val="24"/>
          <w:lang w:val="en-US"/>
        </w:rPr>
        <w:t>it neither</w:t>
      </w:r>
      <w:r w:rsidRPr="0021209D">
        <w:rPr>
          <w:szCs w:val="24"/>
          <w:lang w:val="en-US"/>
        </w:rPr>
        <w:t xml:space="preserve"> shows</w:t>
      </w:r>
      <w:r w:rsidRPr="00545B59">
        <w:rPr>
          <w:szCs w:val="24"/>
          <w:lang w:val="en-US"/>
        </w:rPr>
        <w:t xml:space="preserve"> information in different levels of detail</w:t>
      </w:r>
      <w:r w:rsidRPr="00555496">
        <w:rPr>
          <w:szCs w:val="24"/>
          <w:lang w:val="en-US"/>
        </w:rPr>
        <w:t xml:space="preserve"> nor deals with repositories that pull updates from more than on</w:t>
      </w:r>
      <w:r w:rsidRPr="003767D2">
        <w:rPr>
          <w:szCs w:val="24"/>
          <w:lang w:val="en-US"/>
        </w:rPr>
        <w:t>e peer</w:t>
      </w:r>
      <w:r w:rsidRPr="00C70AA2">
        <w:rPr>
          <w:szCs w:val="24"/>
          <w:lang w:val="en-US"/>
        </w:rPr>
        <w:t>.</w:t>
      </w:r>
    </w:p>
    <w:p w14:paraId="446EA7CA" w14:textId="68296856" w:rsidR="00FF7707" w:rsidRPr="005656D8" w:rsidRDefault="000239F2" w:rsidP="00FF7707">
      <w:pPr>
        <w:ind w:firstLine="0"/>
        <w:jc w:val="center"/>
        <w:rPr>
          <w:rFonts w:cs="Times"/>
          <w:szCs w:val="24"/>
          <w:lang w:val="en-US"/>
        </w:rPr>
      </w:pPr>
      <w:r w:rsidRPr="004C0112">
        <w:rPr>
          <w:noProof/>
          <w:lang w:val="en-US"/>
        </w:rPr>
        <w:drawing>
          <wp:inline distT="0" distB="0" distL="0" distR="0" wp14:anchorId="4F09F09F" wp14:editId="0390E18C">
            <wp:extent cx="5762625" cy="1962150"/>
            <wp:effectExtent l="0" t="0" r="9525" b="0"/>
            <wp:docPr id="1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1962150"/>
                    </a:xfrm>
                    <a:prstGeom prst="rect">
                      <a:avLst/>
                    </a:prstGeom>
                    <a:noFill/>
                    <a:ln>
                      <a:noFill/>
                    </a:ln>
                  </pic:spPr>
                </pic:pic>
              </a:graphicData>
            </a:graphic>
          </wp:inline>
        </w:drawing>
      </w:r>
    </w:p>
    <w:p w14:paraId="6427BADC" w14:textId="77777777" w:rsidR="00FF7707" w:rsidRPr="003D5EBD" w:rsidRDefault="00FF7707" w:rsidP="00FF7707">
      <w:pPr>
        <w:ind w:firstLine="0"/>
        <w:jc w:val="center"/>
        <w:rPr>
          <w:b/>
          <w:lang w:val="en-US" w:eastAsia="pt-BR"/>
        </w:rPr>
      </w:pPr>
      <w:r w:rsidRPr="003D5EBD">
        <w:rPr>
          <w:b/>
          <w:lang w:val="en-US" w:eastAsia="pt-BR"/>
        </w:rPr>
        <w:t>(a)</w:t>
      </w:r>
    </w:p>
    <w:p w14:paraId="633878E4" w14:textId="0E1128EA" w:rsidR="00FF7707" w:rsidRPr="005656D8" w:rsidRDefault="000239F2" w:rsidP="00FF7707">
      <w:pPr>
        <w:ind w:firstLine="0"/>
        <w:jc w:val="center"/>
        <w:rPr>
          <w:lang w:val="en-US"/>
        </w:rPr>
      </w:pPr>
      <w:r w:rsidRPr="004C0112">
        <w:rPr>
          <w:noProof/>
          <w:lang w:val="en-US"/>
        </w:rPr>
        <w:drawing>
          <wp:inline distT="0" distB="0" distL="0" distR="0" wp14:anchorId="4B60DDFA" wp14:editId="28DF0009">
            <wp:extent cx="3371850" cy="1857375"/>
            <wp:effectExtent l="0" t="0" r="0" b="9525"/>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1850" cy="1857375"/>
                    </a:xfrm>
                    <a:prstGeom prst="rect">
                      <a:avLst/>
                    </a:prstGeom>
                    <a:noFill/>
                    <a:ln>
                      <a:noFill/>
                    </a:ln>
                  </pic:spPr>
                </pic:pic>
              </a:graphicData>
            </a:graphic>
          </wp:inline>
        </w:drawing>
      </w:r>
      <w:r w:rsidRPr="004C0112">
        <w:rPr>
          <w:noProof/>
          <w:lang w:val="en-US"/>
        </w:rPr>
        <w:drawing>
          <wp:inline distT="0" distB="0" distL="0" distR="0" wp14:anchorId="5E308DF8" wp14:editId="5C0DB6B7">
            <wp:extent cx="1514475" cy="1847850"/>
            <wp:effectExtent l="0" t="0" r="9525" b="0"/>
            <wp:docPr id="20"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4475" cy="1847850"/>
                    </a:xfrm>
                    <a:prstGeom prst="rect">
                      <a:avLst/>
                    </a:prstGeom>
                    <a:noFill/>
                    <a:ln>
                      <a:noFill/>
                    </a:ln>
                  </pic:spPr>
                </pic:pic>
              </a:graphicData>
            </a:graphic>
          </wp:inline>
        </w:drawing>
      </w:r>
    </w:p>
    <w:p w14:paraId="08829D0C" w14:textId="77777777" w:rsidR="00FF7707" w:rsidRPr="00F1211A" w:rsidRDefault="00FF7707" w:rsidP="00FF7707">
      <w:pPr>
        <w:rPr>
          <w:b/>
          <w:lang w:val="en-US" w:eastAsia="pt-BR"/>
        </w:rPr>
      </w:pP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F1211A">
        <w:rPr>
          <w:b/>
          <w:lang w:val="en-US" w:eastAsia="pt-BR"/>
        </w:rPr>
        <w:t>(b)</w:t>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t>(c)</w:t>
      </w:r>
    </w:p>
    <w:p w14:paraId="15CF7D26" w14:textId="07EC34FA" w:rsidR="00FF7707" w:rsidRPr="004C0112" w:rsidRDefault="00FF7707" w:rsidP="00FF7707">
      <w:pPr>
        <w:pStyle w:val="Caption"/>
        <w:rPr>
          <w:b w:val="0"/>
          <w:lang w:val="en-US" w:eastAsia="pt-BR"/>
        </w:rPr>
      </w:pPr>
      <w:bookmarkStart w:id="90" w:name="_Ref394657568"/>
      <w:bookmarkStart w:id="91" w:name="_Toc414223549"/>
      <w:r w:rsidRPr="0004762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15</w:t>
      </w:r>
      <w:r w:rsidRPr="004C0112">
        <w:rPr>
          <w:lang w:val="en-US"/>
        </w:rPr>
        <w:fldChar w:fldCharType="end"/>
      </w:r>
      <w:bookmarkEnd w:id="90"/>
      <w:r w:rsidRPr="004C0112">
        <w:rPr>
          <w:lang w:val="en-US"/>
        </w:rPr>
        <w:t xml:space="preserve"> – CollabVS snippets </w:t>
      </w:r>
      <w:r w:rsidRPr="004C0112">
        <w:rPr>
          <w:lang w:val="en-US"/>
        </w:rPr>
        <w:fldChar w:fldCharType="begin"/>
      </w:r>
      <w:r w:rsidRPr="004C0112">
        <w:rPr>
          <w:lang w:val="en-US"/>
        </w:rPr>
        <w:instrText xml:space="preserve"> ADDIN ZOTERO_ITEM {"citationID":"2m6f43pqjk","properties":{"formattedCitation":"(DEWAN; HEGDE, 2007)","plainCitation":"(DEWAN; HEGDE, 2007)"},"citationItems":[{"id":1216,"uris":["http://zotero.org/users/892576/items/ZA8958NJ"],"uri":["http://zotero.org/users/892576/items/ZA8958NJ"]}]} </w:instrText>
      </w:r>
      <w:r w:rsidRPr="004C0112">
        <w:rPr>
          <w:lang w:val="en-US"/>
        </w:rPr>
        <w:fldChar w:fldCharType="separate"/>
      </w:r>
      <w:r w:rsidRPr="004C0112">
        <w:rPr>
          <w:lang w:val="en-US"/>
        </w:rPr>
        <w:t>(DEWAN; HEGDE, 2007)</w:t>
      </w:r>
      <w:bookmarkEnd w:id="91"/>
      <w:r w:rsidRPr="004C0112">
        <w:rPr>
          <w:lang w:val="en-US"/>
        </w:rPr>
        <w:fldChar w:fldCharType="end"/>
      </w:r>
    </w:p>
    <w:p w14:paraId="178E8E66" w14:textId="26A5B360" w:rsidR="00B63C48" w:rsidRDefault="00B63C48" w:rsidP="00B63C48">
      <w:pPr>
        <w:rPr>
          <w:rFonts w:cs="Times"/>
          <w:szCs w:val="24"/>
          <w:lang w:val="en-US"/>
        </w:rPr>
      </w:pPr>
      <w:r w:rsidRPr="004C0112">
        <w:rPr>
          <w:i/>
          <w:szCs w:val="24"/>
          <w:lang w:val="en-US"/>
        </w:rPr>
        <w:t>Lighthouse</w:t>
      </w:r>
      <w:r w:rsidRPr="004C0112">
        <w:rPr>
          <w:szCs w:val="24"/>
          <w:lang w:val="en-US"/>
        </w:rPr>
        <w:t xml:space="preserve"> </w:t>
      </w:r>
      <w:r w:rsidRPr="003D5EBD">
        <w:rPr>
          <w:rFonts w:cs="Times"/>
          <w:szCs w:val="24"/>
          <w:lang w:val="en-US"/>
        </w:rPr>
        <w:fldChar w:fldCharType="begin"/>
      </w:r>
      <w:r w:rsidRPr="004C0112">
        <w:rPr>
          <w:rFonts w:cs="Times"/>
          <w:szCs w:val="24"/>
          <w:lang w:val="en-US"/>
        </w:rPr>
        <w:instrText xml:space="preserve"> ADDIN ZOTERO_ITEM {"citationID":"ysWSJtaZ","properties":{"formattedCitation":"{\\rtf (DA SILVA \\i et al.\\i0{}, 2006)}","plainCitation":"(DA SILVA et al., 2006)"},"citationItems":[{"id":1213,"uris":["http://zotero.org/users/892576/items/XTFV8KTW"],"uri":["http://zotero.org/users/892576/items/XTFV8KTW"]}]} </w:instrText>
      </w:r>
      <w:r w:rsidRPr="003D5EBD">
        <w:rPr>
          <w:rFonts w:cs="Times"/>
          <w:szCs w:val="24"/>
          <w:lang w:val="en-US"/>
        </w:rPr>
        <w:fldChar w:fldCharType="separate"/>
      </w:r>
      <w:r w:rsidRPr="003D5EBD">
        <w:rPr>
          <w:szCs w:val="24"/>
          <w:lang w:val="en-US"/>
        </w:rPr>
        <w:t xml:space="preserve">(DA SILVA </w:t>
      </w:r>
      <w:r w:rsidRPr="00F1211A">
        <w:rPr>
          <w:i/>
          <w:iCs/>
          <w:szCs w:val="24"/>
          <w:lang w:val="en-US"/>
        </w:rPr>
        <w:t>et al.</w:t>
      </w:r>
      <w:r w:rsidRPr="0004762A">
        <w:rPr>
          <w:szCs w:val="24"/>
          <w:lang w:val="en-US"/>
        </w:rPr>
        <w:t>, 2006)</w:t>
      </w:r>
      <w:r w:rsidRPr="003D5EBD">
        <w:rPr>
          <w:rFonts w:cs="Times"/>
          <w:szCs w:val="24"/>
          <w:lang w:val="en-US"/>
        </w:rPr>
        <w:fldChar w:fldCharType="end"/>
      </w:r>
      <w:r w:rsidRPr="005656D8">
        <w:rPr>
          <w:rFonts w:cs="Times"/>
          <w:szCs w:val="24"/>
          <w:lang w:val="en-US"/>
        </w:rPr>
        <w:t xml:space="preserve"> is an Eclipse plug-in that monitors workspaces for changes as</w:t>
      </w:r>
      <w:r w:rsidRPr="003D5EBD">
        <w:rPr>
          <w:rFonts w:cs="Times"/>
          <w:szCs w:val="24"/>
          <w:lang w:val="en-US"/>
        </w:rPr>
        <w:t xml:space="preserve"> soon as they are made, in order to address conflicts sooner. It presents an up</w:t>
      </w:r>
      <w:r w:rsidRPr="00F1211A">
        <w:rPr>
          <w:rFonts w:cs="Times"/>
          <w:szCs w:val="24"/>
          <w:lang w:val="en-US"/>
        </w:rPr>
        <w:t>dated</w:t>
      </w:r>
      <w:r w:rsidRPr="0004762A">
        <w:rPr>
          <w:rFonts w:cs="Times"/>
          <w:szCs w:val="24"/>
          <w:lang w:val="en-US"/>
        </w:rPr>
        <w:t xml:space="preserve"> design (</w:t>
      </w:r>
      <w:r w:rsidRPr="003D5EBD">
        <w:rPr>
          <w:rFonts w:cs="Times"/>
          <w:szCs w:val="24"/>
          <w:lang w:val="en-US"/>
        </w:rPr>
        <w:fldChar w:fldCharType="begin"/>
      </w:r>
      <w:r w:rsidRPr="004C0112">
        <w:rPr>
          <w:rFonts w:cs="Times"/>
          <w:szCs w:val="24"/>
          <w:lang w:val="en-US"/>
        </w:rPr>
        <w:instrText xml:space="preserve"> REF _Ref394664978 \h </w:instrText>
      </w:r>
      <w:r w:rsidRPr="003D5EBD">
        <w:rPr>
          <w:rFonts w:cs="Times"/>
          <w:szCs w:val="24"/>
          <w:lang w:val="en-US"/>
        </w:rPr>
      </w:r>
      <w:r w:rsidRPr="003D5EBD">
        <w:rPr>
          <w:rFonts w:cs="Times"/>
          <w:szCs w:val="24"/>
          <w:lang w:val="en-US"/>
        </w:rPr>
        <w:fldChar w:fldCharType="separate"/>
      </w:r>
      <w:r w:rsidR="00A80296" w:rsidRPr="003D5EBD">
        <w:rPr>
          <w:lang w:val="en-US"/>
        </w:rPr>
        <w:t xml:space="preserve">Figure </w:t>
      </w:r>
      <w:r w:rsidR="00A80296">
        <w:rPr>
          <w:noProof/>
          <w:lang w:val="en-US"/>
        </w:rPr>
        <w:t>17</w:t>
      </w:r>
      <w:r w:rsidRPr="003D5EBD">
        <w:rPr>
          <w:rFonts w:cs="Times"/>
          <w:szCs w:val="24"/>
          <w:lang w:val="en-US"/>
        </w:rPr>
        <w:fldChar w:fldCharType="end"/>
      </w:r>
      <w:r w:rsidRPr="005656D8">
        <w:rPr>
          <w:rFonts w:cs="Times"/>
          <w:szCs w:val="24"/>
          <w:lang w:val="en-US"/>
        </w:rPr>
        <w:t>) indicating where the changes have been made and by whom, as well as if these changes have already been propagated to the repos</w:t>
      </w:r>
      <w:r w:rsidRPr="003D5EBD">
        <w:rPr>
          <w:rFonts w:cs="Times"/>
          <w:szCs w:val="24"/>
          <w:lang w:val="en-US"/>
        </w:rPr>
        <w:t>itory and to other workspaces.</w:t>
      </w:r>
      <w:r w:rsidRPr="00F1211A">
        <w:rPr>
          <w:rFonts w:cs="Times"/>
          <w:szCs w:val="24"/>
          <w:lang w:val="en-US"/>
        </w:rPr>
        <w:t xml:space="preserve"> The granularity of information shown is any Java element (class, interface, attribute or method). Lighthouse is able to show that an element does not exist locally, but exists in some peer (similarly as </w:t>
      </w:r>
      <w:r w:rsidRPr="0004762A">
        <w:rPr>
          <w:rFonts w:cs="Times"/>
          <w:i/>
          <w:szCs w:val="24"/>
          <w:lang w:val="en-US"/>
        </w:rPr>
        <w:t xml:space="preserve">DyeVC </w:t>
      </w:r>
      <w:r w:rsidRPr="00831EDB">
        <w:rPr>
          <w:rFonts w:cs="Times"/>
          <w:szCs w:val="24"/>
          <w:lang w:val="en-US"/>
        </w:rPr>
        <w:t>does), l</w:t>
      </w:r>
      <w:r w:rsidRPr="0086347E">
        <w:rPr>
          <w:rFonts w:cs="Times"/>
          <w:szCs w:val="24"/>
          <w:lang w:val="en-US"/>
        </w:rPr>
        <w:t xml:space="preserve">ike the </w:t>
      </w:r>
      <w:r w:rsidRPr="0086347E">
        <w:rPr>
          <w:rFonts w:cs="Times"/>
          <w:i/>
          <w:szCs w:val="24"/>
          <w:lang w:val="en-US"/>
        </w:rPr>
        <w:t>Store</w:t>
      </w:r>
      <w:r w:rsidRPr="00071773">
        <w:rPr>
          <w:rFonts w:cs="Times"/>
          <w:szCs w:val="24"/>
          <w:lang w:val="en-US"/>
        </w:rPr>
        <w:t xml:space="preserve"> class in </w:t>
      </w:r>
      <w:r w:rsidRPr="003D5EBD">
        <w:rPr>
          <w:rFonts w:cs="Times"/>
          <w:szCs w:val="24"/>
          <w:lang w:val="en-US"/>
        </w:rPr>
        <w:fldChar w:fldCharType="begin"/>
      </w:r>
      <w:r w:rsidRPr="004C0112">
        <w:rPr>
          <w:rFonts w:cs="Times"/>
          <w:szCs w:val="24"/>
          <w:lang w:val="en-US"/>
        </w:rPr>
        <w:instrText xml:space="preserve"> REF _Ref394664978 \h </w:instrText>
      </w:r>
      <w:r w:rsidRPr="003D5EBD">
        <w:rPr>
          <w:rFonts w:cs="Times"/>
          <w:szCs w:val="24"/>
          <w:lang w:val="en-US"/>
        </w:rPr>
      </w:r>
      <w:r w:rsidRPr="003D5EBD">
        <w:rPr>
          <w:rFonts w:cs="Times"/>
          <w:szCs w:val="24"/>
          <w:lang w:val="en-US"/>
        </w:rPr>
        <w:fldChar w:fldCharType="separate"/>
      </w:r>
      <w:r w:rsidR="00A80296" w:rsidRPr="003D5EBD">
        <w:rPr>
          <w:lang w:val="en-US"/>
        </w:rPr>
        <w:t xml:space="preserve">Figure </w:t>
      </w:r>
      <w:r w:rsidR="00A80296">
        <w:rPr>
          <w:noProof/>
          <w:lang w:val="en-US"/>
        </w:rPr>
        <w:t>17</w:t>
      </w:r>
      <w:r w:rsidRPr="003D5EBD">
        <w:rPr>
          <w:rFonts w:cs="Times"/>
          <w:szCs w:val="24"/>
          <w:lang w:val="en-US"/>
        </w:rPr>
        <w:fldChar w:fldCharType="end"/>
      </w:r>
      <w:r w:rsidRPr="005656D8">
        <w:rPr>
          <w:rFonts w:cs="Times"/>
          <w:szCs w:val="24"/>
          <w:lang w:val="en-US"/>
        </w:rPr>
        <w:t>, that is marked as added by John, but does not exists at the developer’s workspace. Again, this approach does not work with DVCSs</w:t>
      </w:r>
      <w:r w:rsidRPr="003D5EBD">
        <w:rPr>
          <w:rFonts w:cs="Times"/>
          <w:szCs w:val="24"/>
          <w:lang w:val="en-US"/>
        </w:rPr>
        <w:t xml:space="preserve"> and does not show different levels of detail</w:t>
      </w:r>
      <w:r w:rsidRPr="00F1211A">
        <w:rPr>
          <w:rFonts w:cs="Times"/>
          <w:szCs w:val="24"/>
          <w:lang w:val="en-US"/>
        </w:rPr>
        <w:t>.</w:t>
      </w:r>
    </w:p>
    <w:p w14:paraId="5D044FC9" w14:textId="77777777" w:rsidR="00B63C48" w:rsidRPr="00555496" w:rsidRDefault="00B63C48" w:rsidP="00B63C48">
      <w:pPr>
        <w:rPr>
          <w:rFonts w:cs="Times"/>
          <w:szCs w:val="24"/>
          <w:lang w:val="en-US"/>
        </w:rPr>
      </w:pPr>
      <w:r w:rsidRPr="004C0112">
        <w:rPr>
          <w:rFonts w:cs="Times"/>
          <w:i/>
          <w:szCs w:val="24"/>
          <w:lang w:val="en-US"/>
        </w:rPr>
        <w:t>WeCode</w:t>
      </w:r>
      <w:r w:rsidRPr="004C0112">
        <w:rPr>
          <w:rFonts w:cs="Times"/>
          <w:szCs w:val="24"/>
          <w:lang w:val="en-US"/>
        </w:rPr>
        <w:t xml:space="preserve"> </w:t>
      </w:r>
      <w:r w:rsidRPr="003D5EBD">
        <w:rPr>
          <w:rFonts w:cs="Times"/>
          <w:szCs w:val="24"/>
          <w:lang w:val="en-US"/>
        </w:rPr>
        <w:fldChar w:fldCharType="begin"/>
      </w:r>
      <w:r w:rsidRPr="004C0112">
        <w:rPr>
          <w:rFonts w:cs="Times"/>
          <w:szCs w:val="24"/>
          <w:lang w:val="en-US"/>
        </w:rPr>
        <w:instrText xml:space="preserve"> ADDIN ZOTERO_ITEM {"citationID":"rrkXaBL2","properties":{"formattedCitation":"{\\rtf (GUIMAR\\uc0\\u195{}ES; SILVA, 2012)}","plainCitation":"(GUIMARÃES; SILVA, 2012)"},"citationItems":[{"id":1161,"uris":["http://zotero.org/users/892576/items/PRJ46ETX"],"uri":["http://zotero.org/users/892576/items/PRJ46ETX"]}]} </w:instrText>
      </w:r>
      <w:r w:rsidRPr="003D5EBD">
        <w:rPr>
          <w:rFonts w:cs="Times"/>
          <w:szCs w:val="24"/>
          <w:lang w:val="en-US"/>
        </w:rPr>
        <w:fldChar w:fldCharType="separate"/>
      </w:r>
      <w:r w:rsidRPr="003D5EBD">
        <w:rPr>
          <w:szCs w:val="24"/>
          <w:lang w:val="en-US"/>
        </w:rPr>
        <w:t>(GUIMARÃES; SILVA, 2012)</w:t>
      </w:r>
      <w:r w:rsidRPr="003D5EBD">
        <w:rPr>
          <w:rFonts w:cs="Times"/>
          <w:szCs w:val="24"/>
          <w:lang w:val="en-US"/>
        </w:rPr>
        <w:fldChar w:fldCharType="end"/>
      </w:r>
      <w:r w:rsidRPr="005656D8">
        <w:rPr>
          <w:lang w:val="en-US"/>
        </w:rPr>
        <w:t xml:space="preserve"> is </w:t>
      </w:r>
      <w:r w:rsidRPr="003D5EBD">
        <w:rPr>
          <w:rFonts w:cs="Times"/>
          <w:szCs w:val="24"/>
          <w:lang w:val="en-US"/>
        </w:rPr>
        <w:t>an eclipse plugin for re</w:t>
      </w:r>
      <w:r w:rsidRPr="00F1211A">
        <w:rPr>
          <w:rFonts w:cs="Times"/>
          <w:szCs w:val="24"/>
          <w:lang w:val="en-US"/>
        </w:rPr>
        <w:t xml:space="preserve">al-time integration of changes, which is accomplished by means of continuously </w:t>
      </w:r>
      <w:r w:rsidRPr="0004762A">
        <w:rPr>
          <w:rFonts w:cs="Times"/>
          <w:szCs w:val="24"/>
          <w:lang w:val="en-US"/>
        </w:rPr>
        <w:t xml:space="preserve">merging the working copy with </w:t>
      </w:r>
      <w:r w:rsidRPr="00831EDB">
        <w:rPr>
          <w:rFonts w:cs="Times"/>
          <w:szCs w:val="24"/>
          <w:lang w:val="en-US"/>
        </w:rPr>
        <w:t>work</w:t>
      </w:r>
      <w:r w:rsidRPr="0086347E">
        <w:rPr>
          <w:rFonts w:cs="Times"/>
          <w:szCs w:val="24"/>
          <w:lang w:val="en-US"/>
        </w:rPr>
        <w:t xml:space="preserve"> being done by other team members. </w:t>
      </w:r>
      <w:r w:rsidRPr="003D5EBD">
        <w:rPr>
          <w:rFonts w:cs="Times"/>
          <w:szCs w:val="24"/>
          <w:lang w:val="en-US"/>
        </w:rPr>
        <w:fldChar w:fldCharType="begin"/>
      </w:r>
      <w:r w:rsidRPr="004C0112">
        <w:rPr>
          <w:rFonts w:cs="Times"/>
          <w:szCs w:val="24"/>
          <w:lang w:val="en-US"/>
        </w:rPr>
        <w:instrText xml:space="preserve"> REF _Ref394667779 \h </w:instrText>
      </w:r>
      <w:r w:rsidRPr="003D5EBD">
        <w:rPr>
          <w:rFonts w:cs="Times"/>
          <w:szCs w:val="24"/>
          <w:lang w:val="en-US"/>
        </w:rPr>
      </w:r>
      <w:r w:rsidRPr="003D5EBD">
        <w:rPr>
          <w:rFonts w:cs="Times"/>
          <w:szCs w:val="24"/>
          <w:lang w:val="en-US"/>
        </w:rPr>
        <w:fldChar w:fldCharType="separate"/>
      </w:r>
      <w:r w:rsidR="00A80296" w:rsidRPr="003D5EBD">
        <w:rPr>
          <w:lang w:val="en-US"/>
        </w:rPr>
        <w:t xml:space="preserve">Figure </w:t>
      </w:r>
      <w:r w:rsidR="00A80296">
        <w:rPr>
          <w:noProof/>
          <w:lang w:val="en-US"/>
        </w:rPr>
        <w:t>18</w:t>
      </w:r>
      <w:r w:rsidRPr="003D5EBD">
        <w:rPr>
          <w:rFonts w:cs="Times"/>
          <w:szCs w:val="24"/>
          <w:lang w:val="en-US"/>
        </w:rPr>
        <w:fldChar w:fldCharType="end"/>
      </w:r>
      <w:r w:rsidRPr="005656D8">
        <w:rPr>
          <w:rFonts w:cs="Times"/>
          <w:szCs w:val="24"/>
          <w:lang w:val="en-US"/>
        </w:rPr>
        <w:t xml:space="preserve"> shows the plugin in action. The Team view (3) shows the members of the t</w:t>
      </w:r>
      <w:r w:rsidRPr="003D5EBD">
        <w:rPr>
          <w:rFonts w:cs="Times"/>
          <w:szCs w:val="24"/>
          <w:lang w:val="en-US"/>
        </w:rPr>
        <w:t xml:space="preserve">eam, along with their changes. </w:t>
      </w:r>
      <w:r w:rsidRPr="00F1211A">
        <w:rPr>
          <w:rFonts w:cs="Times"/>
          <w:szCs w:val="24"/>
          <w:lang w:val="en-US"/>
        </w:rPr>
        <w:t xml:space="preserve">The Package Explorer (1) and the Source Code view (2) were adapted to indicate existing conflicts. </w:t>
      </w:r>
      <w:r w:rsidRPr="0004762A">
        <w:rPr>
          <w:rFonts w:cs="Times"/>
          <w:szCs w:val="24"/>
          <w:lang w:val="en-US"/>
        </w:rPr>
        <w:t>The Team Merge view (4) shows the conflicts that arise during continuous merge.</w:t>
      </w:r>
      <w:r w:rsidRPr="00831EDB">
        <w:rPr>
          <w:rFonts w:cs="Times"/>
          <w:szCs w:val="24"/>
          <w:lang w:val="en-US"/>
        </w:rPr>
        <w:t xml:space="preserve"> By the time we wrote this work, </w:t>
      </w:r>
      <w:r w:rsidRPr="0086347E">
        <w:rPr>
          <w:rFonts w:cs="Times"/>
          <w:i/>
          <w:szCs w:val="24"/>
          <w:lang w:val="en-US"/>
        </w:rPr>
        <w:t>WeCode</w:t>
      </w:r>
      <w:r w:rsidRPr="0086347E">
        <w:rPr>
          <w:rFonts w:cs="Times"/>
          <w:szCs w:val="24"/>
          <w:lang w:val="en-US"/>
        </w:rPr>
        <w:t xml:space="preserve"> supported only CVCS, but the authors </w:t>
      </w:r>
      <w:r w:rsidRPr="00071773">
        <w:rPr>
          <w:rFonts w:cs="Times"/>
          <w:szCs w:val="24"/>
          <w:lang w:val="en-US"/>
        </w:rPr>
        <w:t>had plans</w:t>
      </w:r>
      <w:r w:rsidRPr="00717F71">
        <w:rPr>
          <w:rFonts w:cs="Times"/>
          <w:szCs w:val="24"/>
          <w:lang w:val="en-US"/>
        </w:rPr>
        <w:t xml:space="preserve"> to support other VCSs, like Git and Mercurial. </w:t>
      </w:r>
      <w:r w:rsidRPr="0021209D">
        <w:rPr>
          <w:rFonts w:cs="Times"/>
          <w:szCs w:val="24"/>
          <w:lang w:val="en-US"/>
        </w:rPr>
        <w:t>Similarly to the approaches discusses previously, this approach does not show different levels of informati</w:t>
      </w:r>
      <w:r w:rsidRPr="00545B59">
        <w:rPr>
          <w:rFonts w:cs="Times"/>
          <w:szCs w:val="24"/>
          <w:lang w:val="en-US"/>
        </w:rPr>
        <w:t>on detail.</w:t>
      </w:r>
    </w:p>
    <w:p w14:paraId="408E73F4" w14:textId="1FE3F234" w:rsidR="00FF7707" w:rsidRPr="005656D8" w:rsidRDefault="000239F2" w:rsidP="00FF7707">
      <w:pPr>
        <w:ind w:firstLine="0"/>
        <w:jc w:val="center"/>
        <w:rPr>
          <w:lang w:val="en-US"/>
        </w:rPr>
      </w:pPr>
      <w:r w:rsidRPr="004C0112">
        <w:rPr>
          <w:noProof/>
          <w:lang w:val="en-US"/>
        </w:rPr>
        <w:drawing>
          <wp:inline distT="0" distB="0" distL="0" distR="0" wp14:anchorId="07C34E3F" wp14:editId="24DF26E5">
            <wp:extent cx="5753100" cy="6438900"/>
            <wp:effectExtent l="0" t="0" r="0" b="0"/>
            <wp:docPr id="2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6438900"/>
                    </a:xfrm>
                    <a:prstGeom prst="rect">
                      <a:avLst/>
                    </a:prstGeom>
                    <a:noFill/>
                    <a:ln>
                      <a:noFill/>
                    </a:ln>
                  </pic:spPr>
                </pic:pic>
              </a:graphicData>
            </a:graphic>
          </wp:inline>
        </w:drawing>
      </w:r>
    </w:p>
    <w:p w14:paraId="34033826" w14:textId="7D06357D" w:rsidR="00FF7707" w:rsidRPr="004C0112" w:rsidRDefault="00FF7707" w:rsidP="00FF7707">
      <w:pPr>
        <w:pStyle w:val="Caption"/>
        <w:rPr>
          <w:lang w:val="en-US" w:eastAsia="pt-BR"/>
        </w:rPr>
      </w:pPr>
      <w:bookmarkStart w:id="92" w:name="_Ref394658198"/>
      <w:bookmarkStart w:id="93" w:name="_Toc41422355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16</w:t>
      </w:r>
      <w:r w:rsidRPr="004C0112">
        <w:rPr>
          <w:lang w:val="en-US"/>
        </w:rPr>
        <w:fldChar w:fldCharType="end"/>
      </w:r>
      <w:bookmarkEnd w:id="92"/>
      <w:r w:rsidRPr="004C0112">
        <w:rPr>
          <w:lang w:val="en-US"/>
        </w:rPr>
        <w:t xml:space="preserve"> – FASTDash Visualization Runtime </w:t>
      </w:r>
      <w:r w:rsidRPr="004C0112">
        <w:rPr>
          <w:lang w:val="en-US"/>
        </w:rPr>
        <w:fldChar w:fldCharType="begin"/>
      </w:r>
      <w:r w:rsidRPr="004C0112">
        <w:rPr>
          <w:lang w:val="en-US"/>
        </w:rPr>
        <w:instrText xml:space="preserve"> ADDIN ZOTERO_ITEM {"citationID":"kr9fsdev6","properties":{"formattedCitation":"{\\rtf (BIEHL \\i et al.\\i0{}, 2007)}","plainCitation":"(BIEHL et al., 2007)"},"citationItems":[{"id":2582,"uris":["http://zotero.org/users/892576/items/ZZTKKVCG"],"uri":["http://zotero.org/users/892576/items/ZZTKKVCG"]}]} </w:instrText>
      </w:r>
      <w:r w:rsidRPr="004C0112">
        <w:rPr>
          <w:lang w:val="en-US"/>
        </w:rPr>
        <w:fldChar w:fldCharType="separate"/>
      </w:r>
      <w:r w:rsidRPr="004C0112">
        <w:rPr>
          <w:szCs w:val="24"/>
          <w:lang w:val="en-US"/>
        </w:rPr>
        <w:t xml:space="preserve">(BIEHL </w:t>
      </w:r>
      <w:r w:rsidRPr="004C0112">
        <w:rPr>
          <w:i/>
          <w:iCs/>
          <w:szCs w:val="24"/>
          <w:lang w:val="en-US"/>
        </w:rPr>
        <w:t>et al.</w:t>
      </w:r>
      <w:r w:rsidRPr="004C0112">
        <w:rPr>
          <w:szCs w:val="24"/>
          <w:lang w:val="en-US"/>
        </w:rPr>
        <w:t>, 2007)</w:t>
      </w:r>
      <w:bookmarkEnd w:id="93"/>
      <w:r w:rsidRPr="004C0112">
        <w:rPr>
          <w:lang w:val="en-US"/>
        </w:rPr>
        <w:fldChar w:fldCharType="end"/>
      </w:r>
    </w:p>
    <w:p w14:paraId="301E05B8" w14:textId="2841C4D5" w:rsidR="00FF7707" w:rsidRPr="005656D8" w:rsidRDefault="000239F2" w:rsidP="00FF7707">
      <w:pPr>
        <w:ind w:firstLine="0"/>
        <w:jc w:val="center"/>
        <w:rPr>
          <w:lang w:val="en-US"/>
        </w:rPr>
      </w:pPr>
      <w:r w:rsidRPr="004C0112">
        <w:rPr>
          <w:noProof/>
          <w:lang w:val="en-US"/>
        </w:rPr>
        <w:drawing>
          <wp:inline distT="0" distB="0" distL="0" distR="0" wp14:anchorId="6A9D709F" wp14:editId="3197D136">
            <wp:extent cx="4752975" cy="3181350"/>
            <wp:effectExtent l="0" t="0" r="9525" b="0"/>
            <wp:docPr id="2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2975" cy="3181350"/>
                    </a:xfrm>
                    <a:prstGeom prst="rect">
                      <a:avLst/>
                    </a:prstGeom>
                    <a:noFill/>
                    <a:ln>
                      <a:noFill/>
                    </a:ln>
                  </pic:spPr>
                </pic:pic>
              </a:graphicData>
            </a:graphic>
          </wp:inline>
        </w:drawing>
      </w:r>
    </w:p>
    <w:p w14:paraId="0ACE2D34" w14:textId="0BB8FC9E" w:rsidR="00FF7707" w:rsidRPr="004C0112" w:rsidRDefault="00FF7707" w:rsidP="00FF7707">
      <w:pPr>
        <w:pStyle w:val="Caption"/>
        <w:rPr>
          <w:lang w:val="en-US"/>
        </w:rPr>
      </w:pPr>
      <w:bookmarkStart w:id="94" w:name="_Ref394664978"/>
      <w:bookmarkStart w:id="95" w:name="_Toc41422355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17</w:t>
      </w:r>
      <w:r w:rsidRPr="004C0112">
        <w:rPr>
          <w:lang w:val="en-US"/>
        </w:rPr>
        <w:fldChar w:fldCharType="end"/>
      </w:r>
      <w:bookmarkEnd w:id="94"/>
      <w:r w:rsidRPr="004C0112">
        <w:rPr>
          <w:lang w:val="en-US"/>
        </w:rPr>
        <w:t xml:space="preserve"> – Lighthouse plugin on Eclipse </w:t>
      </w:r>
      <w:r w:rsidRPr="004C0112">
        <w:rPr>
          <w:lang w:val="en-US"/>
        </w:rPr>
        <w:fldChar w:fldCharType="begin"/>
      </w:r>
      <w:r w:rsidRPr="004C0112">
        <w:rPr>
          <w:lang w:val="en-US"/>
        </w:rPr>
        <w:instrText xml:space="preserve"> ADDIN ZOTERO_ITEM {"citationID":"2orv53l0mi","properties":{"formattedCitation":"{\\rtf (DA SILVA \\i et al.\\i0{}, 2006)}","plainCitation":"(DA SILVA et al., 2006)"},"citationItems":[{"id":1213,"uris":["http://zotero.org/users/892576/items/XTFV8KTW"],"uri":["http://zotero.org/users/892576/items/XTFV8KTW"]}]} </w:instrText>
      </w:r>
      <w:r w:rsidRPr="004C0112">
        <w:rPr>
          <w:lang w:val="en-US"/>
        </w:rPr>
        <w:fldChar w:fldCharType="separate"/>
      </w:r>
      <w:r w:rsidRPr="004C0112">
        <w:rPr>
          <w:lang w:val="en-US"/>
        </w:rPr>
        <w:t>(DA SILVA et al., 2006)</w:t>
      </w:r>
      <w:bookmarkEnd w:id="95"/>
      <w:r w:rsidRPr="004C0112">
        <w:rPr>
          <w:lang w:val="en-US"/>
        </w:rPr>
        <w:fldChar w:fldCharType="end"/>
      </w:r>
    </w:p>
    <w:p w14:paraId="415B2E55" w14:textId="29F0E9AE" w:rsidR="00FF7707" w:rsidRPr="005656D8" w:rsidRDefault="000239F2" w:rsidP="00FF7707">
      <w:pPr>
        <w:ind w:firstLine="0"/>
        <w:jc w:val="center"/>
        <w:rPr>
          <w:lang w:val="en-US"/>
        </w:rPr>
      </w:pPr>
      <w:r w:rsidRPr="004C0112">
        <w:rPr>
          <w:noProof/>
          <w:lang w:val="en-US"/>
        </w:rPr>
        <w:drawing>
          <wp:inline distT="0" distB="0" distL="0" distR="0" wp14:anchorId="34F66445" wp14:editId="4FD498A6">
            <wp:extent cx="5762625" cy="2962275"/>
            <wp:effectExtent l="0" t="0" r="9525" b="9525"/>
            <wp:docPr id="2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14:paraId="620D3B68" w14:textId="52BFE9CD" w:rsidR="00FF7707" w:rsidRPr="004C0112" w:rsidRDefault="00FF7707" w:rsidP="00FF7707">
      <w:pPr>
        <w:pStyle w:val="Caption"/>
        <w:rPr>
          <w:lang w:val="en-US"/>
        </w:rPr>
      </w:pPr>
      <w:bookmarkStart w:id="96" w:name="_Ref394667779"/>
      <w:bookmarkStart w:id="97" w:name="_Toc41422355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18</w:t>
      </w:r>
      <w:r w:rsidRPr="004C0112">
        <w:rPr>
          <w:lang w:val="en-US"/>
        </w:rPr>
        <w:fldChar w:fldCharType="end"/>
      </w:r>
      <w:bookmarkEnd w:id="96"/>
      <w:r w:rsidRPr="004C0112">
        <w:rPr>
          <w:lang w:val="en-US"/>
        </w:rPr>
        <w:t xml:space="preserve"> – WeCode continuous merging </w:t>
      </w:r>
      <w:r w:rsidRPr="004C0112">
        <w:rPr>
          <w:lang w:val="en-US"/>
        </w:rPr>
        <w:fldChar w:fldCharType="begin"/>
      </w:r>
      <w:r w:rsidRPr="004C0112">
        <w:rPr>
          <w:lang w:val="en-US"/>
        </w:rPr>
        <w:instrText xml:space="preserve"> ADDIN ZOTERO_ITEM {"citationID":"1bcffivhm2","properties":{"formattedCitation":"{\\rtf (GUIMAR\\uc0\\u195{}ES; SILVA, 2012)}","plainCitation":"(GUIMARÃES; SILVA, 2012)"},"citationItems":[{"id":1161,"uris":["http://zotero.org/users/892576/items/PRJ46ETX"],"uri":["http://zotero.org/users/892576/items/PRJ46ETX"]}]} </w:instrText>
      </w:r>
      <w:r w:rsidRPr="004C0112">
        <w:rPr>
          <w:lang w:val="en-US"/>
        </w:rPr>
        <w:fldChar w:fldCharType="separate"/>
      </w:r>
      <w:r w:rsidRPr="004C0112">
        <w:rPr>
          <w:lang w:val="en-US"/>
        </w:rPr>
        <w:t>(GUIMARÃES; SILVA, 2012)</w:t>
      </w:r>
      <w:bookmarkEnd w:id="97"/>
      <w:r w:rsidRPr="004C0112">
        <w:rPr>
          <w:lang w:val="en-US"/>
        </w:rPr>
        <w:fldChar w:fldCharType="end"/>
      </w:r>
    </w:p>
    <w:p w14:paraId="30ACFE64" w14:textId="77777777" w:rsidR="00FF7707" w:rsidRPr="005656D8" w:rsidRDefault="00FF7707" w:rsidP="00FF7707">
      <w:pPr>
        <w:rPr>
          <w:rFonts w:cs="Times"/>
          <w:szCs w:val="24"/>
          <w:lang w:val="en-US"/>
        </w:rPr>
      </w:pPr>
      <w:r w:rsidRPr="004C0112">
        <w:rPr>
          <w:i/>
          <w:szCs w:val="24"/>
          <w:lang w:val="en-US"/>
        </w:rPr>
        <w:t>Crystal</w:t>
      </w:r>
      <w:r w:rsidRPr="004C0112">
        <w:rPr>
          <w:szCs w:val="24"/>
          <w:lang w:val="en-US"/>
        </w:rPr>
        <w:t xml:space="preserve"> </w:t>
      </w:r>
      <w:r w:rsidRPr="003D5EBD">
        <w:rPr>
          <w:szCs w:val="24"/>
          <w:lang w:val="en-US"/>
        </w:rPr>
        <w:fldChar w:fldCharType="begin"/>
      </w:r>
      <w:r w:rsidR="00A967BA" w:rsidRPr="004C0112">
        <w:rPr>
          <w:szCs w:val="24"/>
          <w:lang w:val="en-US"/>
        </w:rPr>
        <w:instrText xml:space="preserve"> ADDIN ZOTERO_ITEM {"citationID":"GqRTNhdd","properties":{"formattedCitation":"{\\rtf (BRUN \\i et al.\\i0{}, 2011)}","plainCitation":"(BRUN et al., 2011)"},"citationItems":[{"id":1167,"uris":["http://zotero.org/users/892576/items/QS2I9JH6"],"uri":["http://zotero.org/users/892576/items/QS2I9JH6"]}]} </w:instrText>
      </w:r>
      <w:r w:rsidRPr="003D5EBD">
        <w:rPr>
          <w:szCs w:val="24"/>
          <w:lang w:val="en-US"/>
        </w:rPr>
        <w:fldChar w:fldCharType="separate"/>
      </w:r>
      <w:r w:rsidRPr="003D5EBD">
        <w:rPr>
          <w:szCs w:val="24"/>
          <w:lang w:val="en-US"/>
        </w:rPr>
        <w:t xml:space="preserve">(BRUN </w:t>
      </w:r>
      <w:r w:rsidRPr="00F1211A">
        <w:rPr>
          <w:i/>
          <w:iCs/>
          <w:szCs w:val="24"/>
          <w:lang w:val="en-US"/>
        </w:rPr>
        <w:t>et al.</w:t>
      </w:r>
      <w:r w:rsidRPr="0004762A">
        <w:rPr>
          <w:szCs w:val="24"/>
          <w:lang w:val="en-US"/>
        </w:rPr>
        <w:t>, 2011)</w:t>
      </w:r>
      <w:r w:rsidRPr="003D5EBD">
        <w:rPr>
          <w:szCs w:val="24"/>
          <w:lang w:val="en-US"/>
        </w:rPr>
        <w:fldChar w:fldCharType="end"/>
      </w:r>
      <w:r w:rsidRPr="005656D8">
        <w:rPr>
          <w:rFonts w:cs="Times"/>
          <w:szCs w:val="24"/>
          <w:lang w:val="en-US"/>
        </w:rPr>
        <w:t xml:space="preserve"> performs </w:t>
      </w:r>
      <w:r w:rsidR="00DE2186" w:rsidRPr="003D5EBD">
        <w:rPr>
          <w:rFonts w:cs="Times"/>
          <w:szCs w:val="24"/>
          <w:lang w:val="en-US"/>
        </w:rPr>
        <w:t>continuously</w:t>
      </w:r>
      <w:r w:rsidRPr="00F1211A">
        <w:rPr>
          <w:rFonts w:cs="Times"/>
          <w:szCs w:val="24"/>
          <w:lang w:val="en-US"/>
        </w:rPr>
        <w:t xml:space="preserve"> merges between pairs of repositor</w:t>
      </w:r>
      <w:r w:rsidRPr="0004762A">
        <w:rPr>
          <w:rFonts w:cs="Times"/>
          <w:szCs w:val="24"/>
          <w:lang w:val="en-US"/>
        </w:rPr>
        <w:t>ies, compiling and testing the merged code, resulting in “merge failure”, “compilation failure”, “tests failure”, or “tests passed” (</w:t>
      </w:r>
      <w:r w:rsidRPr="003D5EBD">
        <w:rPr>
          <w:rFonts w:cs="Times"/>
          <w:szCs w:val="24"/>
          <w:lang w:val="en-US"/>
        </w:rPr>
        <w:fldChar w:fldCharType="begin"/>
      </w:r>
      <w:r w:rsidRPr="004C0112">
        <w:rPr>
          <w:rFonts w:cs="Times"/>
          <w:szCs w:val="24"/>
          <w:lang w:val="en-US"/>
        </w:rPr>
        <w:instrText xml:space="preserve"> REF _Ref394668626 \h </w:instrText>
      </w:r>
      <w:r w:rsidRPr="003D5EBD">
        <w:rPr>
          <w:rFonts w:cs="Times"/>
          <w:szCs w:val="24"/>
          <w:lang w:val="en-US"/>
        </w:rPr>
      </w:r>
      <w:r w:rsidRPr="003D5EBD">
        <w:rPr>
          <w:rFonts w:cs="Times"/>
          <w:szCs w:val="24"/>
          <w:lang w:val="en-US"/>
        </w:rPr>
        <w:fldChar w:fldCharType="separate"/>
      </w:r>
      <w:r w:rsidR="00A80296" w:rsidRPr="003D5EBD">
        <w:rPr>
          <w:lang w:val="en-US"/>
        </w:rPr>
        <w:t xml:space="preserve">Figure </w:t>
      </w:r>
      <w:r w:rsidR="00A80296">
        <w:rPr>
          <w:noProof/>
          <w:lang w:val="en-US"/>
        </w:rPr>
        <w:t>19</w:t>
      </w:r>
      <w:r w:rsidRPr="003D5EBD">
        <w:rPr>
          <w:rFonts w:cs="Times"/>
          <w:szCs w:val="24"/>
          <w:lang w:val="en-US"/>
        </w:rPr>
        <w:fldChar w:fldCharType="end"/>
      </w:r>
      <w:r w:rsidRPr="005656D8">
        <w:rPr>
          <w:rFonts w:cs="Times"/>
          <w:szCs w:val="24"/>
          <w:lang w:val="en-US"/>
        </w:rPr>
        <w:t>).</w:t>
      </w:r>
    </w:p>
    <w:p w14:paraId="77A81499" w14:textId="03F181EF" w:rsidR="00FF7707" w:rsidRPr="005656D8" w:rsidRDefault="000239F2" w:rsidP="00FF7707">
      <w:pPr>
        <w:ind w:firstLine="0"/>
        <w:jc w:val="center"/>
        <w:rPr>
          <w:lang w:val="en-US"/>
        </w:rPr>
      </w:pPr>
      <w:r w:rsidRPr="004C0112">
        <w:rPr>
          <w:noProof/>
          <w:lang w:val="en-US"/>
        </w:rPr>
        <w:drawing>
          <wp:inline distT="0" distB="0" distL="0" distR="0" wp14:anchorId="6B71831B" wp14:editId="47FB04BC">
            <wp:extent cx="4067175" cy="2686050"/>
            <wp:effectExtent l="0" t="0" r="9525" b="0"/>
            <wp:docPr id="24"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62B1C5C" w14:textId="2779445A" w:rsidR="00FF7707" w:rsidRPr="004C0112" w:rsidRDefault="00FF7707" w:rsidP="00FF7707">
      <w:pPr>
        <w:pStyle w:val="Caption"/>
        <w:rPr>
          <w:lang w:val="en-US"/>
        </w:rPr>
      </w:pPr>
      <w:bookmarkStart w:id="98" w:name="_Ref394668626"/>
      <w:bookmarkStart w:id="99" w:name="_Toc414223553"/>
      <w:bookmarkStart w:id="100" w:name="_Ref41203351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19</w:t>
      </w:r>
      <w:r w:rsidRPr="004C0112">
        <w:rPr>
          <w:lang w:val="en-US"/>
        </w:rPr>
        <w:fldChar w:fldCharType="end"/>
      </w:r>
      <w:bookmarkEnd w:id="98"/>
      <w:r w:rsidRPr="004C0112">
        <w:rPr>
          <w:lang w:val="en-US"/>
        </w:rPr>
        <w:t xml:space="preserve"> – Crystal snapshot </w:t>
      </w:r>
      <w:r w:rsidRPr="004C0112">
        <w:rPr>
          <w:lang w:val="en-US"/>
        </w:rPr>
        <w:fldChar w:fldCharType="begin"/>
      </w:r>
      <w:r w:rsidRPr="004C0112">
        <w:rPr>
          <w:lang w:val="en-US"/>
        </w:rPr>
        <w:instrText xml:space="preserve"> ADDIN ZOTERO_ITEM {"citationID":"6bsnd47fh","properties":{"formattedCitation":"{\\rtf (BRUN \\i et al.\\i0{}, 2011)}","plainCitation":"(BRUN et al., 2011)"},"citationItems":[{"id":1167,"uris":["http://zotero.org/users/892576/items/QS2I9JH6"],"uri":["http://zotero.org/users/892576/items/QS2I9JH6"]}]} </w:instrText>
      </w:r>
      <w:r w:rsidRPr="004C0112">
        <w:rPr>
          <w:lang w:val="en-US"/>
        </w:rPr>
        <w:fldChar w:fldCharType="separate"/>
      </w:r>
      <w:r w:rsidRPr="004C0112">
        <w:rPr>
          <w:lang w:val="en-US"/>
        </w:rPr>
        <w:t>(BRUN et al., 2011)</w:t>
      </w:r>
      <w:bookmarkEnd w:id="99"/>
      <w:r w:rsidRPr="004C0112">
        <w:rPr>
          <w:lang w:val="en-US"/>
        </w:rPr>
        <w:fldChar w:fldCharType="end"/>
      </w:r>
      <w:bookmarkEnd w:id="100"/>
    </w:p>
    <w:p w14:paraId="68362A3E" w14:textId="09BEC976" w:rsidR="009508C5" w:rsidRPr="000E03B7" w:rsidRDefault="003500A2" w:rsidP="000E03B7">
      <w:pPr>
        <w:rPr>
          <w:b/>
          <w:lang w:val="en-US"/>
        </w:rPr>
      </w:pPr>
      <w:commentRangeStart w:id="101"/>
      <w:commentRangeStart w:id="102"/>
      <w:r w:rsidRPr="004C0112">
        <w:rPr>
          <w:i/>
          <w:lang w:val="en-US"/>
        </w:rPr>
        <w:t>Crystal</w:t>
      </w:r>
      <w:r w:rsidR="000E03B7">
        <w:rPr>
          <w:i/>
          <w:lang w:val="en-US"/>
        </w:rPr>
        <w:t xml:space="preserve"> </w:t>
      </w:r>
      <w:r w:rsidR="002D5A3A" w:rsidRPr="003D5EBD">
        <w:rPr>
          <w:lang w:val="en-US"/>
        </w:rPr>
        <w:t>work</w:t>
      </w:r>
      <w:r w:rsidR="000E03B7">
        <w:rPr>
          <w:lang w:val="en-US"/>
        </w:rPr>
        <w:t>s</w:t>
      </w:r>
      <w:r w:rsidR="002D5A3A" w:rsidRPr="003D5EBD">
        <w:rPr>
          <w:lang w:val="en-US"/>
        </w:rPr>
        <w:t xml:space="preserve"> with DVCSs </w:t>
      </w:r>
      <w:r w:rsidR="003B1FE4" w:rsidRPr="00F1211A">
        <w:rPr>
          <w:lang w:val="en-US"/>
        </w:rPr>
        <w:t>(Git</w:t>
      </w:r>
      <w:r w:rsidR="000E03B7">
        <w:rPr>
          <w:lang w:val="en-US"/>
        </w:rPr>
        <w:t xml:space="preserve"> and</w:t>
      </w:r>
      <w:r w:rsidR="003B1FE4" w:rsidRPr="00831EDB">
        <w:rPr>
          <w:lang w:val="en-US"/>
        </w:rPr>
        <w:t xml:space="preserve"> Mercurial)</w:t>
      </w:r>
      <w:ins w:id="103" w:author="Leonardo Murta" w:date="2015-03-16T10:30:00Z">
        <w:r w:rsidR="002E3938">
          <w:rPr>
            <w:lang w:val="en-US"/>
          </w:rPr>
          <w:t>,</w:t>
        </w:r>
      </w:ins>
      <w:r w:rsidR="003B1FE4" w:rsidRPr="00831EDB">
        <w:rPr>
          <w:lang w:val="en-US"/>
        </w:rPr>
        <w:t xml:space="preserve"> </w:t>
      </w:r>
      <w:r w:rsidR="000E03B7">
        <w:rPr>
          <w:lang w:val="en-US"/>
        </w:rPr>
        <w:t>but it</w:t>
      </w:r>
      <w:r w:rsidR="003B1FE4" w:rsidRPr="000E03B7">
        <w:rPr>
          <w:i/>
          <w:lang w:val="en-US"/>
        </w:rPr>
        <w:t xml:space="preserve"> </w:t>
      </w:r>
      <w:r w:rsidR="000E03B7">
        <w:rPr>
          <w:lang w:val="en-US"/>
        </w:rPr>
        <w:t xml:space="preserve">does not </w:t>
      </w:r>
      <w:ins w:id="104" w:author="Leonardo Murta" w:date="2015-03-16T10:30:00Z">
        <w:r w:rsidR="002E3938">
          <w:rPr>
            <w:lang w:val="en-US"/>
          </w:rPr>
          <w:t xml:space="preserve">automatically </w:t>
        </w:r>
      </w:ins>
      <w:r w:rsidR="000E03B7">
        <w:rPr>
          <w:lang w:val="en-US"/>
        </w:rPr>
        <w:t>find related repositories</w:t>
      </w:r>
      <w:del w:id="105" w:author="Leonardo Murta" w:date="2015-03-16T10:30:00Z">
        <w:r w:rsidR="000E03B7" w:rsidDel="002E3938">
          <w:rPr>
            <w:lang w:val="en-US"/>
          </w:rPr>
          <w:delText xml:space="preserve"> automatically</w:delText>
        </w:r>
      </w:del>
      <w:r w:rsidR="000E03B7">
        <w:rPr>
          <w:lang w:val="en-US"/>
        </w:rPr>
        <w:t xml:space="preserve">, demanding that the </w:t>
      </w:r>
      <w:r w:rsidR="003B1FE4" w:rsidRPr="000E03B7">
        <w:rPr>
          <w:lang w:val="en-US"/>
        </w:rPr>
        <w:t>user points out every r</w:t>
      </w:r>
      <w:r w:rsidR="000E03B7">
        <w:rPr>
          <w:lang w:val="en-US"/>
        </w:rPr>
        <w:t>epository she wants to compare. Besides that, it does not show information</w:t>
      </w:r>
      <w:r w:rsidR="002F0071" w:rsidRPr="000E03B7">
        <w:rPr>
          <w:lang w:val="en-US"/>
        </w:rPr>
        <w:t xml:space="preserve"> in different levels of detail (</w:t>
      </w:r>
      <w:r w:rsidR="000E03B7">
        <w:rPr>
          <w:lang w:val="en-US"/>
        </w:rPr>
        <w:t>e.g.</w:t>
      </w:r>
      <w:ins w:id="106" w:author="Leonardo Murta" w:date="2015-03-16T10:30:00Z">
        <w:r w:rsidR="002E3938">
          <w:rPr>
            <w:lang w:val="en-US"/>
          </w:rPr>
          <w:t>,</w:t>
        </w:r>
      </w:ins>
      <w:r w:rsidR="000E03B7">
        <w:rPr>
          <w:lang w:val="en-US"/>
        </w:rPr>
        <w:t xml:space="preserve"> </w:t>
      </w:r>
      <w:r w:rsidR="002F0071" w:rsidRPr="000E03B7">
        <w:rPr>
          <w:lang w:val="en-US"/>
        </w:rPr>
        <w:t>repositories, branches</w:t>
      </w:r>
      <w:r w:rsidR="004C1C9D" w:rsidRPr="000E03B7">
        <w:rPr>
          <w:lang w:val="en-US"/>
        </w:rPr>
        <w:t>,</w:t>
      </w:r>
      <w:r w:rsidR="002F0071" w:rsidRPr="000E03B7">
        <w:rPr>
          <w:lang w:val="en-US"/>
        </w:rPr>
        <w:t xml:space="preserve"> and commits)</w:t>
      </w:r>
      <w:r w:rsidR="000E03B7">
        <w:rPr>
          <w:lang w:val="en-US"/>
        </w:rPr>
        <w:t>. It also does not deal with more than one branch</w:t>
      </w:r>
      <w:ins w:id="107" w:author="Leonardo Murta" w:date="2015-03-16T10:31:00Z">
        <w:r w:rsidR="002E3938">
          <w:rPr>
            <w:lang w:val="en-US"/>
          </w:rPr>
          <w:t>, as</w:t>
        </w:r>
      </w:ins>
      <w:r w:rsidR="000E03B7">
        <w:rPr>
          <w:lang w:val="en-US"/>
        </w:rPr>
        <w:t xml:space="preserve"> </w:t>
      </w:r>
      <w:del w:id="108" w:author="Leonardo Murta" w:date="2015-03-16T10:31:00Z">
        <w:r w:rsidR="000E03B7" w:rsidDel="002E3938">
          <w:rPr>
            <w:lang w:val="en-US"/>
          </w:rPr>
          <w:delText>(</w:delText>
        </w:r>
      </w:del>
      <w:r w:rsidR="000E03B7">
        <w:rPr>
          <w:lang w:val="en-US"/>
        </w:rPr>
        <w:t>each different branch to be analyzed has to be manually pointed out in the tool</w:t>
      </w:r>
      <w:r w:rsidR="000E03B7" w:rsidRPr="000E03B7">
        <w:rPr>
          <w:b/>
          <w:lang w:val="en-US"/>
        </w:rPr>
        <w:t>.</w:t>
      </w:r>
      <w:commentRangeEnd w:id="101"/>
      <w:r w:rsidR="000E03B7">
        <w:rPr>
          <w:rStyle w:val="CommentReference"/>
        </w:rPr>
        <w:commentReference w:id="101"/>
      </w:r>
      <w:commentRangeEnd w:id="102"/>
      <w:r w:rsidR="002E3938">
        <w:rPr>
          <w:rStyle w:val="CommentReference"/>
        </w:rPr>
        <w:commentReference w:id="102"/>
      </w:r>
    </w:p>
    <w:p w14:paraId="00FF75F4" w14:textId="77777777" w:rsidR="00FF7707" w:rsidRPr="00117B7E" w:rsidRDefault="00FF7707" w:rsidP="00FF7707">
      <w:pPr>
        <w:pStyle w:val="Heading3"/>
        <w:rPr>
          <w:lang w:val="en-US"/>
        </w:rPr>
      </w:pPr>
      <w:bookmarkStart w:id="109" w:name="_Toc394584907"/>
      <w:bookmarkStart w:id="110" w:name="_Toc395037914"/>
      <w:bookmarkStart w:id="111" w:name="_Toc412126108"/>
      <w:bookmarkStart w:id="112" w:name="_Toc414223612"/>
      <w:r w:rsidRPr="005D7C16">
        <w:rPr>
          <w:lang w:val="en-US"/>
        </w:rPr>
        <w:t xml:space="preserve">Repository </w:t>
      </w:r>
      <w:r w:rsidR="009C7D7A" w:rsidRPr="005D7C16">
        <w:rPr>
          <w:lang w:val="en-US"/>
        </w:rPr>
        <w:t>v</w:t>
      </w:r>
      <w:r w:rsidRPr="005D7C16">
        <w:rPr>
          <w:lang w:val="en-US"/>
        </w:rPr>
        <w:t>isualization</w:t>
      </w:r>
      <w:bookmarkEnd w:id="109"/>
      <w:bookmarkEnd w:id="110"/>
      <w:bookmarkEnd w:id="111"/>
      <w:bookmarkEnd w:id="112"/>
    </w:p>
    <w:p w14:paraId="635CB48E" w14:textId="77777777" w:rsidR="00FF7707" w:rsidRPr="003D5EBD" w:rsidRDefault="00FF7707" w:rsidP="00FF7707">
      <w:pPr>
        <w:rPr>
          <w:szCs w:val="24"/>
          <w:lang w:val="en-US"/>
        </w:rPr>
      </w:pPr>
      <w:r w:rsidRPr="008A010A">
        <w:rPr>
          <w:szCs w:val="24"/>
          <w:lang w:val="en-US"/>
        </w:rPr>
        <w:t>Repository visualization consists in taking the information stored in VCSs and present</w:t>
      </w:r>
      <w:r w:rsidR="00C70AA2">
        <w:rPr>
          <w:szCs w:val="24"/>
          <w:lang w:val="en-US"/>
        </w:rPr>
        <w:t>ing</w:t>
      </w:r>
      <w:r w:rsidRPr="00C70AA2">
        <w:rPr>
          <w:szCs w:val="24"/>
          <w:lang w:val="en-US"/>
        </w:rPr>
        <w:t xml:space="preserve"> it in a visual way. A number of approaches exist that propose different visualizations with different focuses. </w:t>
      </w:r>
      <w:r w:rsidRPr="00C70AA2">
        <w:rPr>
          <w:i/>
          <w:szCs w:val="24"/>
          <w:lang w:val="en-US"/>
        </w:rPr>
        <w:t xml:space="preserve">Gevol </w:t>
      </w:r>
      <w:r w:rsidR="00DE2186" w:rsidRPr="003D5EBD">
        <w:rPr>
          <w:i/>
          <w:szCs w:val="24"/>
          <w:lang w:val="en-US"/>
        </w:rPr>
        <w:fldChar w:fldCharType="begin"/>
      </w:r>
      <w:r w:rsidR="00DE2186" w:rsidRPr="004C0112">
        <w:rPr>
          <w:i/>
          <w:szCs w:val="24"/>
          <w:lang w:val="en-US"/>
        </w:rPr>
        <w:instrText xml:space="preserve"> ADDIN ZOTERO_ITEM {"citationID":"1ruabrdpvr","properties":{"formattedCitation":"{\\rtf (COLLBERG \\i et al.\\i0{}, 2003)}","plainCitation":"(COLLBERG et al., 2003)"},"citationItems":[{"id":2597,"uris":["http://zotero.org/users/892576/items/SX46BAMS"],"uri":["http://zotero.org/users/892576/items/SX46BAMS"]}]} </w:instrText>
      </w:r>
      <w:r w:rsidR="00DE2186" w:rsidRPr="003D5EBD">
        <w:rPr>
          <w:i/>
          <w:szCs w:val="24"/>
          <w:lang w:val="en-US"/>
        </w:rPr>
        <w:fldChar w:fldCharType="separate"/>
      </w:r>
      <w:r w:rsidR="00DE2186" w:rsidRPr="003D5EBD">
        <w:rPr>
          <w:szCs w:val="24"/>
          <w:lang w:val="en-US"/>
        </w:rPr>
        <w:t xml:space="preserve">(COLLBERG </w:t>
      </w:r>
      <w:r w:rsidR="00DE2186" w:rsidRPr="00F1211A">
        <w:rPr>
          <w:i/>
          <w:iCs/>
          <w:szCs w:val="24"/>
          <w:lang w:val="en-US"/>
        </w:rPr>
        <w:t>et al.</w:t>
      </w:r>
      <w:r w:rsidR="00DE2186" w:rsidRPr="0004762A">
        <w:rPr>
          <w:szCs w:val="24"/>
          <w:lang w:val="en-US"/>
        </w:rPr>
        <w:t>, 2003)</w:t>
      </w:r>
      <w:r w:rsidR="00DE2186" w:rsidRPr="003D5EBD">
        <w:rPr>
          <w:i/>
          <w:szCs w:val="24"/>
          <w:lang w:val="en-US"/>
        </w:rPr>
        <w:fldChar w:fldCharType="end"/>
      </w:r>
      <w:r w:rsidR="00DE2186" w:rsidRPr="007C3F08">
        <w:rPr>
          <w:szCs w:val="24"/>
          <w:lang w:val="en-US"/>
        </w:rPr>
        <w:t xml:space="preserve"> </w:t>
      </w:r>
      <w:r w:rsidRPr="003D5EBD">
        <w:rPr>
          <w:szCs w:val="24"/>
          <w:lang w:val="en-US"/>
        </w:rPr>
        <w:t>focuses on program structures. It extracts information about a Java program stored</w:t>
      </w:r>
      <w:r w:rsidRPr="00F1211A">
        <w:rPr>
          <w:szCs w:val="24"/>
          <w:lang w:val="en-US"/>
        </w:rPr>
        <w:t xml:space="preserve"> in a CVS version control system and displays it using a temporal graph visualizer. </w:t>
      </w:r>
      <w:r w:rsidRPr="003D5EBD">
        <w:rPr>
          <w:szCs w:val="24"/>
          <w:lang w:val="en-US"/>
        </w:rPr>
        <w:fldChar w:fldCharType="begin"/>
      </w:r>
      <w:r w:rsidRPr="004C0112">
        <w:rPr>
          <w:szCs w:val="24"/>
          <w:lang w:val="en-US"/>
        </w:rPr>
        <w:instrText xml:space="preserve"> REF _Ref394670714 \h  \* MERGEFORMAT </w:instrText>
      </w:r>
      <w:r w:rsidRPr="003D5EBD">
        <w:rPr>
          <w:szCs w:val="24"/>
          <w:lang w:val="en-US"/>
        </w:rPr>
      </w:r>
      <w:r w:rsidRPr="003D5EBD">
        <w:rPr>
          <w:szCs w:val="24"/>
          <w:lang w:val="en-US"/>
        </w:rPr>
        <w:fldChar w:fldCharType="separate"/>
      </w:r>
      <w:r w:rsidR="00A80296" w:rsidRPr="003D5EBD">
        <w:rPr>
          <w:lang w:val="en-US"/>
        </w:rPr>
        <w:t xml:space="preserve">Figure </w:t>
      </w:r>
      <w:r w:rsidR="00A80296">
        <w:rPr>
          <w:lang w:val="en-US"/>
        </w:rPr>
        <w:t>20</w:t>
      </w:r>
      <w:r w:rsidRPr="003D5EBD">
        <w:rPr>
          <w:szCs w:val="24"/>
          <w:lang w:val="en-US"/>
        </w:rPr>
        <w:fldChar w:fldCharType="end"/>
      </w:r>
      <w:r w:rsidRPr="007C3F08">
        <w:rPr>
          <w:szCs w:val="24"/>
          <w:lang w:val="en-US"/>
        </w:rPr>
        <w:t xml:space="preserve"> shows an example of a call graph, where nodes start out red, and in the case that no changes exist they turn purple and then blue. When a change is performed, the affected nodes turn red </w:t>
      </w:r>
      <w:r w:rsidRPr="003D5EBD">
        <w:rPr>
          <w:szCs w:val="24"/>
          <w:lang w:val="en-US"/>
        </w:rPr>
        <w:t>and the cycle starts again.</w:t>
      </w:r>
    </w:p>
    <w:p w14:paraId="76879E26" w14:textId="664B8296" w:rsidR="00FF7707" w:rsidRPr="007C3F08" w:rsidRDefault="000239F2" w:rsidP="00FF7707">
      <w:pPr>
        <w:ind w:firstLine="0"/>
        <w:jc w:val="center"/>
        <w:rPr>
          <w:lang w:val="en-US"/>
        </w:rPr>
      </w:pPr>
      <w:r w:rsidRPr="004C0112">
        <w:rPr>
          <w:noProof/>
          <w:lang w:val="en-US"/>
        </w:rPr>
        <w:drawing>
          <wp:inline distT="0" distB="0" distL="0" distR="0" wp14:anchorId="7CBF8D0E" wp14:editId="78DCE99E">
            <wp:extent cx="5276850" cy="1840356"/>
            <wp:effectExtent l="0" t="0" r="0" b="7620"/>
            <wp:docPr id="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0578" cy="1841656"/>
                    </a:xfrm>
                    <a:prstGeom prst="rect">
                      <a:avLst/>
                    </a:prstGeom>
                    <a:noFill/>
                    <a:ln>
                      <a:noFill/>
                    </a:ln>
                  </pic:spPr>
                </pic:pic>
              </a:graphicData>
            </a:graphic>
          </wp:inline>
        </w:drawing>
      </w:r>
    </w:p>
    <w:p w14:paraId="4BCB190E" w14:textId="2B40E785" w:rsidR="00FF7707" w:rsidRPr="004C0112" w:rsidRDefault="00FF7707" w:rsidP="00FF7707">
      <w:pPr>
        <w:pStyle w:val="Caption"/>
        <w:rPr>
          <w:lang w:val="en-US"/>
        </w:rPr>
      </w:pPr>
      <w:bookmarkStart w:id="113" w:name="_Ref394670714"/>
      <w:bookmarkStart w:id="114" w:name="_Toc41422355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20</w:t>
      </w:r>
      <w:r w:rsidRPr="004C0112">
        <w:rPr>
          <w:lang w:val="en-US"/>
        </w:rPr>
        <w:fldChar w:fldCharType="end"/>
      </w:r>
      <w:bookmarkEnd w:id="113"/>
      <w:r w:rsidRPr="004C0112">
        <w:rPr>
          <w:lang w:val="en-US"/>
        </w:rPr>
        <w:t xml:space="preserve"> – Gevol: focus on program structures </w:t>
      </w:r>
      <w:r w:rsidRPr="004C0112">
        <w:rPr>
          <w:lang w:val="en-US"/>
        </w:rPr>
        <w:fldChar w:fldCharType="begin"/>
      </w:r>
      <w:r w:rsidRPr="004C0112">
        <w:rPr>
          <w:lang w:val="en-US"/>
        </w:rPr>
        <w:instrText xml:space="preserve"> ADDIN ZOTERO_ITEM {"citationID":"2cmjpc6i02","properties":{"formattedCitation":"{\\rtf (COLLBERG \\i et al.\\i0{}, 2003)}","plainCitation":"(COLLBERG et al., 2003)"},"citationItems":[{"id":2597,"uris":["http://zotero.org/users/892576/items/SX46BAMS"],"uri":["http://zotero.org/users/892576/items/SX46BAMS"]}]} </w:instrText>
      </w:r>
      <w:r w:rsidRPr="004C0112">
        <w:rPr>
          <w:lang w:val="en-US"/>
        </w:rPr>
        <w:fldChar w:fldCharType="separate"/>
      </w:r>
      <w:r w:rsidRPr="004C0112">
        <w:rPr>
          <w:lang w:val="en-US"/>
        </w:rPr>
        <w:t>(COLLBERG et al., 2003)</w:t>
      </w:r>
      <w:bookmarkEnd w:id="114"/>
      <w:r w:rsidRPr="004C0112">
        <w:rPr>
          <w:lang w:val="en-US"/>
        </w:rPr>
        <w:fldChar w:fldCharType="end"/>
      </w:r>
    </w:p>
    <w:p w14:paraId="498D14AA" w14:textId="77777777" w:rsidR="00FF7707" w:rsidRPr="003D5EBD" w:rsidRDefault="00FF7707" w:rsidP="00FF7707">
      <w:pPr>
        <w:rPr>
          <w:lang w:val="en-US"/>
        </w:rPr>
      </w:pPr>
      <w:r w:rsidRPr="004C0112">
        <w:rPr>
          <w:i/>
          <w:lang w:val="en-US"/>
        </w:rPr>
        <w:t>The Evolution Matrix</w:t>
      </w:r>
      <w:r w:rsidRPr="004C0112">
        <w:rPr>
          <w:lang w:val="en-US"/>
        </w:rPr>
        <w:t xml:space="preserve"> </w:t>
      </w:r>
      <w:r w:rsidRPr="003D5EBD">
        <w:rPr>
          <w:lang w:val="en-US"/>
        </w:rPr>
        <w:fldChar w:fldCharType="begin"/>
      </w:r>
      <w:r w:rsidRPr="004C0112">
        <w:rPr>
          <w:lang w:val="en-US"/>
        </w:rPr>
        <w:instrText xml:space="preserve"> ADDIN ZOTERO_ITEM {"citationID":"1f3sd3alr6","properties":{"formattedCitation":"(LANZA, 2001)","plainCitation":"(LANZA, 2001)"},"citationItems":[{"id":2438,"uris":["http://zotero.org/users/892576/items/QW8F9EIH"],"uri":["http://zotero.org/users/892576/items/QW8F9EIH"]}]} </w:instrText>
      </w:r>
      <w:r w:rsidRPr="003D5EBD">
        <w:rPr>
          <w:lang w:val="en-US"/>
        </w:rPr>
        <w:fldChar w:fldCharType="separate"/>
      </w:r>
      <w:r w:rsidRPr="003D5EBD">
        <w:rPr>
          <w:lang w:val="en-US"/>
        </w:rPr>
        <w:t>(LANZA, 2001)</w:t>
      </w:r>
      <w:r w:rsidRPr="003D5EBD">
        <w:rPr>
          <w:lang w:val="en-US"/>
        </w:rPr>
        <w:fldChar w:fldCharType="end"/>
      </w:r>
      <w:r w:rsidRPr="007C3F08">
        <w:rPr>
          <w:lang w:val="en-US"/>
        </w:rPr>
        <w:t xml:space="preserve"> f</w:t>
      </w:r>
      <w:r w:rsidRPr="003D5EBD">
        <w:rPr>
          <w:lang w:val="en-US"/>
        </w:rPr>
        <w:t>ocus</w:t>
      </w:r>
      <w:r w:rsidRPr="00F1211A">
        <w:rPr>
          <w:lang w:val="en-US"/>
        </w:rPr>
        <w:t xml:space="preserve">es on classes and their evolution within a software system. </w:t>
      </w:r>
      <w:r w:rsidRPr="003D5EBD">
        <w:rPr>
          <w:lang w:val="en-US"/>
        </w:rPr>
        <w:fldChar w:fldCharType="begin"/>
      </w:r>
      <w:r w:rsidRPr="004C0112">
        <w:rPr>
          <w:lang w:val="en-US"/>
        </w:rPr>
        <w:instrText xml:space="preserve"> REF _Ref394675459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21</w:t>
      </w:r>
      <w:r w:rsidRPr="003D5EBD">
        <w:rPr>
          <w:lang w:val="en-US"/>
        </w:rPr>
        <w:fldChar w:fldCharType="end"/>
      </w:r>
      <w:r w:rsidRPr="007C3F08">
        <w:rPr>
          <w:lang w:val="en-US"/>
        </w:rPr>
        <w:t xml:space="preserve"> shows a snapshot of the approach. The columns represent different versions of the software and the rows represent different classes. The size of the lines r</w:t>
      </w:r>
      <w:r w:rsidRPr="003D5EBD">
        <w:rPr>
          <w:lang w:val="en-US"/>
        </w:rPr>
        <w:t>epresent</w:t>
      </w:r>
      <w:r w:rsidR="007777C6">
        <w:rPr>
          <w:lang w:val="en-US"/>
        </w:rPr>
        <w:t>s</w:t>
      </w:r>
      <w:r w:rsidRPr="003D5EBD">
        <w:rPr>
          <w:lang w:val="en-US"/>
        </w:rPr>
        <w:t xml:space="preserve"> the size of the classes. This way, it is possible to see if the system is growing, shrinking or becoming stagnated. </w:t>
      </w:r>
    </w:p>
    <w:p w14:paraId="445E8AC9" w14:textId="0170C047" w:rsidR="00FF7707" w:rsidRPr="007C3F08" w:rsidRDefault="000239F2" w:rsidP="00FF7707">
      <w:pPr>
        <w:ind w:firstLine="0"/>
        <w:jc w:val="center"/>
        <w:rPr>
          <w:lang w:val="en-US"/>
        </w:rPr>
      </w:pPr>
      <w:r w:rsidRPr="004C0112">
        <w:rPr>
          <w:noProof/>
          <w:lang w:val="en-US"/>
        </w:rPr>
        <w:drawing>
          <wp:inline distT="0" distB="0" distL="0" distR="0" wp14:anchorId="5B9341CD" wp14:editId="47256A6D">
            <wp:extent cx="5762625" cy="3400425"/>
            <wp:effectExtent l="0" t="0" r="9525" b="9525"/>
            <wp:docPr id="2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14:paraId="79FF105E" w14:textId="4B605F49" w:rsidR="00FF7707" w:rsidRPr="004C0112" w:rsidRDefault="00FF7707" w:rsidP="00FF7707">
      <w:pPr>
        <w:pStyle w:val="Caption"/>
        <w:rPr>
          <w:lang w:val="en-US"/>
        </w:rPr>
      </w:pPr>
      <w:bookmarkStart w:id="115" w:name="_Ref394675459"/>
      <w:bookmarkStart w:id="116" w:name="_Toc41422355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21</w:t>
      </w:r>
      <w:r w:rsidRPr="004C0112">
        <w:rPr>
          <w:lang w:val="en-US"/>
        </w:rPr>
        <w:fldChar w:fldCharType="end"/>
      </w:r>
      <w:bookmarkEnd w:id="115"/>
      <w:r w:rsidR="00347E6A" w:rsidRPr="004C0112">
        <w:rPr>
          <w:lang w:val="en-US"/>
        </w:rPr>
        <w:t xml:space="preserve"> –</w:t>
      </w:r>
      <w:r w:rsidRPr="004C0112">
        <w:rPr>
          <w:lang w:val="en-US"/>
        </w:rPr>
        <w:t xml:space="preserve"> The Evolution Matrix: focus on classes </w:t>
      </w:r>
      <w:r w:rsidRPr="004C0112">
        <w:rPr>
          <w:lang w:val="en-US"/>
        </w:rPr>
        <w:fldChar w:fldCharType="begin"/>
      </w:r>
      <w:r w:rsidRPr="004C0112">
        <w:rPr>
          <w:lang w:val="en-US"/>
        </w:rPr>
        <w:instrText xml:space="preserve"> ADDIN ZOTERO_ITEM {"citationID":"13l0nn27i7","properties":{"formattedCitation":"(LANZA, 2001)","plainCitation":"(LANZA, 2001)"},"citationItems":[{"id":2438,"uris":["http://zotero.org/users/892576/items/QW8F9EIH"],"uri":["http://zotero.org/users/892576/items/QW8F9EIH"]}]} </w:instrText>
      </w:r>
      <w:r w:rsidRPr="004C0112">
        <w:rPr>
          <w:lang w:val="en-US"/>
        </w:rPr>
        <w:fldChar w:fldCharType="separate"/>
      </w:r>
      <w:r w:rsidRPr="004C0112">
        <w:rPr>
          <w:lang w:val="en-US"/>
        </w:rPr>
        <w:t>(LANZA, 2001)</w:t>
      </w:r>
      <w:bookmarkEnd w:id="116"/>
      <w:r w:rsidRPr="004C0112">
        <w:rPr>
          <w:lang w:val="en-US"/>
        </w:rPr>
        <w:fldChar w:fldCharType="end"/>
      </w:r>
    </w:p>
    <w:p w14:paraId="4923CDB3" w14:textId="77777777" w:rsidR="00515117" w:rsidRPr="0004762A" w:rsidRDefault="00515117" w:rsidP="00515117">
      <w:pPr>
        <w:rPr>
          <w:lang w:val="en-US"/>
        </w:rPr>
      </w:pPr>
      <w:r w:rsidRPr="004C0112">
        <w:rPr>
          <w:i/>
          <w:lang w:val="en-US"/>
        </w:rPr>
        <w:t>CVSScan</w:t>
      </w:r>
      <w:r w:rsidRPr="004C0112">
        <w:rPr>
          <w:lang w:val="en-US"/>
        </w:rPr>
        <w:t xml:space="preserve"> </w:t>
      </w:r>
      <w:r w:rsidRPr="003D5EBD">
        <w:rPr>
          <w:lang w:val="en-US"/>
        </w:rPr>
        <w:fldChar w:fldCharType="begin"/>
      </w:r>
      <w:r w:rsidRPr="004C0112">
        <w:rPr>
          <w:lang w:val="en-US"/>
        </w:rPr>
        <w:instrText xml:space="preserve"> ADDIN ZOTERO_ITEM {"citationID":"hr8qbkm65","properties":{"formattedCitation":"{\\rtf (VOINEA \\i et al.\\i0{}, 2005)}","plainCitation":"(VOINEA et al., 2005)"},"citationItems":[{"id":2581,"uris":["http://zotero.org/users/892576/items/RKTD9QFR"],"uri":["http://zotero.org/users/892576/items/RKTD9QFR"]}]} </w:instrText>
      </w:r>
      <w:r w:rsidRPr="003D5EBD">
        <w:rPr>
          <w:lang w:val="en-US"/>
        </w:rPr>
        <w:fldChar w:fldCharType="separate"/>
      </w:r>
      <w:r w:rsidRPr="003D5EBD">
        <w:rPr>
          <w:szCs w:val="24"/>
          <w:lang w:val="en-US"/>
        </w:rPr>
        <w:t xml:space="preserve">(VOINEA </w:t>
      </w:r>
      <w:r w:rsidRPr="00F1211A">
        <w:rPr>
          <w:i/>
          <w:iCs/>
          <w:szCs w:val="24"/>
          <w:lang w:val="en-US"/>
        </w:rPr>
        <w:t>et al.</w:t>
      </w:r>
      <w:r w:rsidRPr="0004762A">
        <w:rPr>
          <w:szCs w:val="24"/>
          <w:lang w:val="en-US"/>
        </w:rPr>
        <w:t>, 2005)</w:t>
      </w:r>
      <w:r w:rsidRPr="003D5EBD">
        <w:rPr>
          <w:lang w:val="en-US"/>
        </w:rPr>
        <w:fldChar w:fldCharType="end"/>
      </w:r>
      <w:r w:rsidRPr="007C3F08">
        <w:rPr>
          <w:lang w:val="en-US"/>
        </w:rPr>
        <w:t xml:space="preserve"> is a line-oriented approach that shows how a given file changed over the time, through different versions. </w:t>
      </w:r>
      <w:r w:rsidRPr="003D5EBD">
        <w:rPr>
          <w:lang w:val="en-US"/>
        </w:rPr>
        <w:fldChar w:fldCharType="begin"/>
      </w:r>
      <w:r w:rsidRPr="004C0112">
        <w:rPr>
          <w:lang w:val="en-US"/>
        </w:rPr>
        <w:instrText xml:space="preserve"> REF _Ref394683265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22</w:t>
      </w:r>
      <w:r w:rsidRPr="003D5EBD">
        <w:rPr>
          <w:lang w:val="en-US"/>
        </w:rPr>
        <w:fldChar w:fldCharType="end"/>
      </w:r>
      <w:r w:rsidRPr="007C3F08">
        <w:rPr>
          <w:lang w:val="en-US"/>
        </w:rPr>
        <w:t xml:space="preserve"> shows a snapshot of the approach</w:t>
      </w:r>
      <w:r w:rsidRPr="003D5EBD">
        <w:rPr>
          <w:lang w:val="en-US"/>
        </w:rPr>
        <w:t xml:space="preserve"> for a file. Each column represents a version and the rows represent lines of the file. The color scheme indicates if the line is </w:t>
      </w:r>
      <w:r w:rsidRPr="00F1211A">
        <w:rPr>
          <w:lang w:val="en-US"/>
        </w:rPr>
        <w:t>the same (green), inserted (blue), deleted (red), or modified (yellow). Different color schemes can be chosen to depic</w:t>
      </w:r>
      <w:r w:rsidRPr="0004762A">
        <w:rPr>
          <w:lang w:val="en-US"/>
        </w:rPr>
        <w:t>t, for example, the author of the last change in each line or the type of construct that the line represents (file reference, block, or comment).</w:t>
      </w:r>
    </w:p>
    <w:p w14:paraId="7D972710" w14:textId="60D8965F" w:rsidR="00FF7707" w:rsidRPr="007C3F08" w:rsidRDefault="000239F2" w:rsidP="00FF7707">
      <w:pPr>
        <w:ind w:firstLine="0"/>
        <w:jc w:val="center"/>
        <w:rPr>
          <w:lang w:val="en-US"/>
        </w:rPr>
      </w:pPr>
      <w:r w:rsidRPr="004C0112">
        <w:rPr>
          <w:noProof/>
          <w:lang w:val="en-US"/>
        </w:rPr>
        <w:drawing>
          <wp:inline distT="0" distB="0" distL="0" distR="0" wp14:anchorId="3B504F15" wp14:editId="08452CE9">
            <wp:extent cx="4200525" cy="21431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0525" cy="2143125"/>
                    </a:xfrm>
                    <a:prstGeom prst="rect">
                      <a:avLst/>
                    </a:prstGeom>
                    <a:noFill/>
                    <a:ln>
                      <a:noFill/>
                    </a:ln>
                  </pic:spPr>
                </pic:pic>
              </a:graphicData>
            </a:graphic>
          </wp:inline>
        </w:drawing>
      </w:r>
    </w:p>
    <w:p w14:paraId="2AC28541" w14:textId="51C94BC9" w:rsidR="00FF7707" w:rsidRPr="004C0112" w:rsidRDefault="00FF7707" w:rsidP="00FF7707">
      <w:pPr>
        <w:pStyle w:val="Caption"/>
        <w:rPr>
          <w:lang w:val="en-US"/>
        </w:rPr>
      </w:pPr>
      <w:bookmarkStart w:id="117" w:name="_Ref394683265"/>
      <w:bookmarkStart w:id="118" w:name="_Toc41422355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22</w:t>
      </w:r>
      <w:r w:rsidRPr="004C0112">
        <w:rPr>
          <w:lang w:val="en-US"/>
        </w:rPr>
        <w:fldChar w:fldCharType="end"/>
      </w:r>
      <w:bookmarkEnd w:id="117"/>
      <w:r w:rsidRPr="004C0112">
        <w:rPr>
          <w:lang w:val="en-US"/>
        </w:rPr>
        <w:t xml:space="preserve"> – CVSScan: focus on lines </w:t>
      </w:r>
      <w:r w:rsidRPr="004C0112">
        <w:rPr>
          <w:lang w:val="en-US"/>
        </w:rPr>
        <w:fldChar w:fldCharType="begin"/>
      </w:r>
      <w:r w:rsidRPr="004C0112">
        <w:rPr>
          <w:lang w:val="en-US"/>
        </w:rPr>
        <w:instrText xml:space="preserve"> ADDIN ZOTERO_ITEM {"citationID":"1mqeel24ak","properties":{"formattedCitation":"{\\rtf (VOINEA \\i et al.\\i0{}, 2005)}","plainCitation":"(VOINEA et al., 2005)"},"citationItems":[{"id":2581,"uris":["http://zotero.org/users/892576/items/RKTD9QFR"],"uri":["http://zotero.org/users/892576/items/RKTD9QFR"]}]} </w:instrText>
      </w:r>
      <w:r w:rsidRPr="004C0112">
        <w:rPr>
          <w:lang w:val="en-US"/>
        </w:rPr>
        <w:fldChar w:fldCharType="separate"/>
      </w:r>
      <w:r w:rsidRPr="004C0112">
        <w:rPr>
          <w:szCs w:val="24"/>
          <w:lang w:val="en-US"/>
        </w:rPr>
        <w:t xml:space="preserve">(VOINEA </w:t>
      </w:r>
      <w:r w:rsidRPr="004C0112">
        <w:rPr>
          <w:i/>
          <w:iCs/>
          <w:szCs w:val="24"/>
          <w:lang w:val="en-US"/>
        </w:rPr>
        <w:t>et al.</w:t>
      </w:r>
      <w:r w:rsidRPr="004C0112">
        <w:rPr>
          <w:szCs w:val="24"/>
          <w:lang w:val="en-US"/>
        </w:rPr>
        <w:t>, 2005)</w:t>
      </w:r>
      <w:bookmarkEnd w:id="118"/>
      <w:r w:rsidRPr="004C0112">
        <w:rPr>
          <w:lang w:val="en-US"/>
        </w:rPr>
        <w:fldChar w:fldCharType="end"/>
      </w:r>
    </w:p>
    <w:p w14:paraId="037ECC95" w14:textId="77777777" w:rsidR="00FF7707" w:rsidRPr="00071773" w:rsidRDefault="00FF7707" w:rsidP="00FF7707">
      <w:pPr>
        <w:rPr>
          <w:lang w:val="en-US" w:eastAsia="pt-BR"/>
        </w:rPr>
      </w:pPr>
      <w:r w:rsidRPr="004C0112">
        <w:rPr>
          <w:i/>
          <w:lang w:val="en-US"/>
        </w:rPr>
        <w:t>Lifesource</w:t>
      </w:r>
      <w:r w:rsidRPr="004C0112">
        <w:rPr>
          <w:lang w:val="en-US"/>
        </w:rPr>
        <w:t xml:space="preserve"> </w:t>
      </w:r>
      <w:r w:rsidRPr="003D5EBD">
        <w:rPr>
          <w:lang w:val="en-US"/>
        </w:rPr>
        <w:fldChar w:fldCharType="begin"/>
      </w:r>
      <w:r w:rsidRPr="004C0112">
        <w:rPr>
          <w:lang w:val="en-US"/>
        </w:rPr>
        <w:instrText xml:space="preserve"> ADDIN ZOTERO_ITEM {"citationID":"135d86gdtt","properties":{"formattedCitation":"(GILBERT; KARAHALIOS, 2006)","plainCitation":"(GILBERT; KARAHALIOS, 2006)"},"citationItems":[{"id":2588,"uris":["http://zotero.org/users/892576/items/3T9VPQ3Z"],"uri":["http://zotero.org/users/892576/items/3T9VPQ3Z"]}]} </w:instrText>
      </w:r>
      <w:r w:rsidRPr="003D5EBD">
        <w:rPr>
          <w:lang w:val="en-US"/>
        </w:rPr>
        <w:fldChar w:fldCharType="separate"/>
      </w:r>
      <w:r w:rsidRPr="003D5EBD">
        <w:rPr>
          <w:lang w:val="en-US"/>
        </w:rPr>
        <w:t>(GILBERT; KARAHALIOS, 2006)</w:t>
      </w:r>
      <w:r w:rsidRPr="003D5EBD">
        <w:rPr>
          <w:lang w:val="en-US"/>
        </w:rPr>
        <w:fldChar w:fldCharType="end"/>
      </w:r>
      <w:r w:rsidRPr="007C3F08">
        <w:rPr>
          <w:lang w:val="en-US"/>
        </w:rPr>
        <w:t xml:space="preserve"> focus on showing how authors are contributing to a project. </w:t>
      </w:r>
      <w:r w:rsidRPr="003D5EBD">
        <w:rPr>
          <w:lang w:val="en-US"/>
        </w:rPr>
        <w:fldChar w:fldCharType="begin"/>
      </w:r>
      <w:r w:rsidRPr="004C0112">
        <w:rPr>
          <w:lang w:val="en-US"/>
        </w:rPr>
        <w:instrText xml:space="preserve"> REF _Ref394728686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23</w:t>
      </w:r>
      <w:r w:rsidRPr="003D5EBD">
        <w:rPr>
          <w:lang w:val="en-US"/>
        </w:rPr>
        <w:fldChar w:fldCharType="end"/>
      </w:r>
      <w:r w:rsidRPr="007C3F08">
        <w:rPr>
          <w:lang w:val="en-US"/>
        </w:rPr>
        <w:t xml:space="preserve"> </w:t>
      </w:r>
      <w:r w:rsidR="00467FE6" w:rsidRPr="003D5EBD">
        <w:rPr>
          <w:lang w:val="en-US"/>
        </w:rPr>
        <w:t>presents</w:t>
      </w:r>
      <w:r w:rsidRPr="00F1211A">
        <w:rPr>
          <w:lang w:val="en-US"/>
        </w:rPr>
        <w:t xml:space="preserve"> a visualization nam</w:t>
      </w:r>
      <w:r w:rsidRPr="0004762A">
        <w:rPr>
          <w:lang w:val="en-US"/>
        </w:rPr>
        <w:t xml:space="preserve">ed </w:t>
      </w:r>
      <w:r w:rsidRPr="00831EDB">
        <w:rPr>
          <w:i/>
          <w:lang w:val="en-US"/>
        </w:rPr>
        <w:t>CodeSaw</w:t>
      </w:r>
      <w:r w:rsidRPr="0086347E">
        <w:rPr>
          <w:lang w:val="en-US"/>
        </w:rPr>
        <w:t>, which shows the contributions along one year. Each colored line represents a different author and has two axes: the upper axis represents code contributions and the lower axis represents e-mail contributions to project mailing list.</w:t>
      </w:r>
    </w:p>
    <w:p w14:paraId="327B2BEC" w14:textId="22CCAD0E" w:rsidR="00FF7707" w:rsidRPr="007C3F08" w:rsidRDefault="000239F2" w:rsidP="00FF7707">
      <w:pPr>
        <w:ind w:firstLine="0"/>
        <w:jc w:val="center"/>
        <w:rPr>
          <w:lang w:val="en-US"/>
        </w:rPr>
      </w:pPr>
      <w:r w:rsidRPr="004C0112">
        <w:rPr>
          <w:noProof/>
          <w:lang w:val="en-US"/>
        </w:rPr>
        <w:drawing>
          <wp:inline distT="0" distB="0" distL="0" distR="0" wp14:anchorId="12F6AAE7" wp14:editId="309A1963">
            <wp:extent cx="5762625" cy="3714750"/>
            <wp:effectExtent l="0" t="0" r="9525" b="0"/>
            <wp:docPr id="2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714750"/>
                    </a:xfrm>
                    <a:prstGeom prst="rect">
                      <a:avLst/>
                    </a:prstGeom>
                    <a:noFill/>
                    <a:ln>
                      <a:noFill/>
                    </a:ln>
                  </pic:spPr>
                </pic:pic>
              </a:graphicData>
            </a:graphic>
          </wp:inline>
        </w:drawing>
      </w:r>
    </w:p>
    <w:p w14:paraId="3A50D4A0" w14:textId="326D2EB8" w:rsidR="00FF7707" w:rsidRPr="004C0112" w:rsidRDefault="00FF7707" w:rsidP="00FF7707">
      <w:pPr>
        <w:pStyle w:val="Caption"/>
        <w:rPr>
          <w:lang w:val="en-US"/>
        </w:rPr>
      </w:pPr>
      <w:bookmarkStart w:id="119" w:name="_Ref394728686"/>
      <w:bookmarkStart w:id="120" w:name="_Toc41422355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23</w:t>
      </w:r>
      <w:r w:rsidRPr="004C0112">
        <w:rPr>
          <w:lang w:val="en-US"/>
        </w:rPr>
        <w:fldChar w:fldCharType="end"/>
      </w:r>
      <w:bookmarkEnd w:id="119"/>
      <w:r w:rsidRPr="004C0112">
        <w:rPr>
          <w:lang w:val="en-US"/>
        </w:rPr>
        <w:t xml:space="preserve"> – LifeSource: focus on authors </w:t>
      </w:r>
      <w:r w:rsidRPr="004C0112">
        <w:rPr>
          <w:lang w:val="en-US"/>
        </w:rPr>
        <w:fldChar w:fldCharType="begin"/>
      </w:r>
      <w:r w:rsidRPr="004C0112">
        <w:rPr>
          <w:lang w:val="en-US"/>
        </w:rPr>
        <w:instrText xml:space="preserve"> ADDIN ZOTERO_ITEM {"citationID":"fcr8g11op","properties":{"formattedCitation":"(GILBERT; KARAHALIOS, 2006)","plainCitation":"(GILBERT; KARAHALIOS, 2006)"},"citationItems":[{"id":2588,"uris":["http://zotero.org/users/892576/items/3T9VPQ3Z"],"uri":["http://zotero.org/users/892576/items/3T9VPQ3Z"]}]} </w:instrText>
      </w:r>
      <w:r w:rsidRPr="004C0112">
        <w:rPr>
          <w:lang w:val="en-US"/>
        </w:rPr>
        <w:fldChar w:fldCharType="separate"/>
      </w:r>
      <w:r w:rsidRPr="004C0112">
        <w:rPr>
          <w:lang w:val="en-US"/>
        </w:rPr>
        <w:t>(GILBERT; KARAHALIOS, 2006)</w:t>
      </w:r>
      <w:bookmarkEnd w:id="120"/>
      <w:r w:rsidRPr="004C0112">
        <w:rPr>
          <w:lang w:val="en-US"/>
        </w:rPr>
        <w:fldChar w:fldCharType="end"/>
      </w:r>
    </w:p>
    <w:p w14:paraId="138F987F" w14:textId="77777777" w:rsidR="00302715" w:rsidRDefault="00302715" w:rsidP="00302715">
      <w:pPr>
        <w:rPr>
          <w:lang w:val="en-US"/>
        </w:rPr>
      </w:pPr>
      <w:commentRangeStart w:id="121"/>
      <w:commentRangeStart w:id="122"/>
      <w:r w:rsidRPr="00302715">
        <w:rPr>
          <w:i/>
          <w:lang w:val="en-US"/>
        </w:rPr>
        <w:t>Polvo</w:t>
      </w:r>
      <w:r>
        <w:rPr>
          <w:lang w:val="en-US"/>
        </w:rPr>
        <w:t xml:space="preserve"> </w:t>
      </w:r>
      <w:commentRangeStart w:id="123"/>
      <w:r>
        <w:rPr>
          <w:lang w:val="en-US"/>
        </w:rPr>
        <w:fldChar w:fldCharType="begin"/>
      </w:r>
      <w:r>
        <w:rPr>
          <w:lang w:val="en-US"/>
        </w:rPr>
        <w:instrText xml:space="preserve"> ADDIN ZOTERO_ITEM {"citationID":"ftl3ef9lm","properties":{"formattedCitation":"(SANTOS, 2012)","plainCitation":"(SANTOS, 2012)"},"citationItems":[{"id":1082,"uris":["http://zotero.org/users/892576/items/97NSH3DP"],"uri":["http://zotero.org/users/892576/items/97NSH3DP"]}]} </w:instrText>
      </w:r>
      <w:r>
        <w:rPr>
          <w:lang w:val="en-US"/>
        </w:rPr>
        <w:fldChar w:fldCharType="separate"/>
      </w:r>
      <w:r w:rsidRPr="00302715">
        <w:rPr>
          <w:lang w:val="en-US"/>
        </w:rPr>
        <w:t>(SANTOS, 2012)</w:t>
      </w:r>
      <w:r>
        <w:rPr>
          <w:lang w:val="en-US"/>
        </w:rPr>
        <w:fldChar w:fldCharType="end"/>
      </w:r>
      <w:commentRangeEnd w:id="123"/>
      <w:r w:rsidR="0081386F">
        <w:rPr>
          <w:rStyle w:val="CommentReference"/>
        </w:rPr>
        <w:commentReference w:id="123"/>
      </w:r>
      <w:r>
        <w:rPr>
          <w:lang w:val="en-US"/>
        </w:rPr>
        <w:t xml:space="preserve"> is an approach that </w:t>
      </w:r>
      <w:r w:rsidRPr="00DD5572">
        <w:rPr>
          <w:lang w:val="en-US"/>
        </w:rPr>
        <w:t>establish</w:t>
      </w:r>
      <w:r>
        <w:rPr>
          <w:lang w:val="en-US"/>
        </w:rPr>
        <w:t>es</w:t>
      </w:r>
      <w:r w:rsidRPr="00DD5572">
        <w:rPr>
          <w:lang w:val="en-US"/>
        </w:rPr>
        <w:t xml:space="preserve"> metrics that assist in determining the</w:t>
      </w:r>
      <w:r>
        <w:rPr>
          <w:lang w:val="en-US"/>
        </w:rPr>
        <w:t xml:space="preserve"> merge effort between branches, by quantifying </w:t>
      </w:r>
      <w:r w:rsidRPr="00A05CAF">
        <w:rPr>
          <w:lang w:val="en-US"/>
        </w:rPr>
        <w:t>merging complexity</w:t>
      </w:r>
      <w:r>
        <w:rPr>
          <w:lang w:val="en-US"/>
        </w:rPr>
        <w:t xml:space="preserve"> between involving Subversion branches. </w:t>
      </w:r>
      <w:r>
        <w:rPr>
          <w:lang w:val="en-US"/>
        </w:rPr>
        <w:fldChar w:fldCharType="begin"/>
      </w:r>
      <w:r>
        <w:rPr>
          <w:lang w:val="en-US"/>
        </w:rPr>
        <w:instrText xml:space="preserve"> REF _Ref411932471 \h </w:instrText>
      </w:r>
      <w:r>
        <w:rPr>
          <w:lang w:val="en-US"/>
        </w:rPr>
      </w:r>
      <w:r>
        <w:rPr>
          <w:lang w:val="en-US"/>
        </w:rPr>
        <w:fldChar w:fldCharType="separate"/>
      </w:r>
      <w:r w:rsidR="00A80296" w:rsidRPr="00302715">
        <w:rPr>
          <w:lang w:val="en-US"/>
        </w:rPr>
        <w:t xml:space="preserve">Figure </w:t>
      </w:r>
      <w:r w:rsidR="00A80296">
        <w:rPr>
          <w:noProof/>
          <w:lang w:val="en-US"/>
        </w:rPr>
        <w:t>24</w:t>
      </w:r>
      <w:r>
        <w:rPr>
          <w:lang w:val="en-US"/>
        </w:rPr>
        <w:fldChar w:fldCharType="end"/>
      </w:r>
      <w:r w:rsidRPr="00302715">
        <w:rPr>
          <w:lang w:val="en-US"/>
        </w:rPr>
        <w:t xml:space="preserve"> presents </w:t>
      </w:r>
      <w:r w:rsidRPr="00302715">
        <w:rPr>
          <w:i/>
          <w:lang w:val="en-US"/>
        </w:rPr>
        <w:t>Polvo</w:t>
      </w:r>
      <w:r w:rsidRPr="00302715">
        <w:rPr>
          <w:lang w:val="en-US"/>
        </w:rPr>
        <w:t xml:space="preserve"> showing the metric </w:t>
      </w:r>
      <w:r w:rsidRPr="00302715">
        <w:rPr>
          <w:i/>
          <w:lang w:val="en-US"/>
        </w:rPr>
        <w:t>Precision by Amount of Artifacts</w:t>
      </w:r>
      <w:r w:rsidRPr="00302715">
        <w:rPr>
          <w:lang w:val="en-US"/>
        </w:rPr>
        <w:t xml:space="preserve">, which calculates the relation between the </w:t>
      </w:r>
      <w:r>
        <w:rPr>
          <w:lang w:val="en-US"/>
        </w:rPr>
        <w:t>number</w:t>
      </w:r>
      <w:r w:rsidRPr="00302715">
        <w:rPr>
          <w:lang w:val="en-US"/>
        </w:rPr>
        <w:t xml:space="preserve"> of </w:t>
      </w:r>
      <w:r>
        <w:rPr>
          <w:lang w:val="en-US"/>
        </w:rPr>
        <w:t>identical</w:t>
      </w:r>
      <w:r w:rsidRPr="00302715">
        <w:rPr>
          <w:lang w:val="en-US"/>
        </w:rPr>
        <w:t xml:space="preserve"> artifacts over the total number of artifacts in the branch.</w:t>
      </w:r>
      <w:commentRangeEnd w:id="121"/>
      <w:r w:rsidR="003B1AEB">
        <w:rPr>
          <w:rStyle w:val="CommentReference"/>
        </w:rPr>
        <w:commentReference w:id="121"/>
      </w:r>
      <w:commentRangeEnd w:id="122"/>
      <w:r w:rsidR="008A4CCD">
        <w:rPr>
          <w:rStyle w:val="CommentReference"/>
        </w:rPr>
        <w:commentReference w:id="122"/>
      </w:r>
    </w:p>
    <w:p w14:paraId="45370D84" w14:textId="73B6669E" w:rsidR="00302715" w:rsidRDefault="00302715" w:rsidP="00302715">
      <w:pPr>
        <w:ind w:firstLine="0"/>
        <w:jc w:val="center"/>
        <w:rPr>
          <w:lang w:val="en-US"/>
        </w:rPr>
      </w:pPr>
      <w:r w:rsidRPr="00302715">
        <w:rPr>
          <w:noProof/>
          <w:lang w:val="en-US"/>
        </w:rPr>
        <w:drawing>
          <wp:inline distT="0" distB="0" distL="0" distR="0" wp14:anchorId="56E54EFA" wp14:editId="08BD9E5B">
            <wp:extent cx="5078706" cy="5048250"/>
            <wp:effectExtent l="0" t="0" r="825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3684" cy="5053198"/>
                    </a:xfrm>
                    <a:prstGeom prst="rect">
                      <a:avLst/>
                    </a:prstGeom>
                    <a:noFill/>
                    <a:ln>
                      <a:noFill/>
                    </a:ln>
                  </pic:spPr>
                </pic:pic>
              </a:graphicData>
            </a:graphic>
          </wp:inline>
        </w:drawing>
      </w:r>
    </w:p>
    <w:p w14:paraId="3C635DDD" w14:textId="77777777" w:rsidR="000E03B7" w:rsidRDefault="000E03B7" w:rsidP="00302715">
      <w:pPr>
        <w:ind w:firstLine="0"/>
        <w:jc w:val="center"/>
        <w:rPr>
          <w:lang w:val="en-US"/>
        </w:rPr>
      </w:pPr>
    </w:p>
    <w:p w14:paraId="1F70B280" w14:textId="59CACEF1" w:rsidR="00302715" w:rsidRDefault="00302715" w:rsidP="00302715">
      <w:pPr>
        <w:pStyle w:val="Caption"/>
        <w:rPr>
          <w:lang w:val="en-US"/>
        </w:rPr>
      </w:pPr>
      <w:bookmarkStart w:id="124" w:name="_Ref411932471"/>
      <w:bookmarkStart w:id="125" w:name="_Toc414223558"/>
      <w:r w:rsidRPr="00302715">
        <w:rPr>
          <w:lang w:val="en-US"/>
        </w:rPr>
        <w:t xml:space="preserve">Figure </w:t>
      </w:r>
      <w:r>
        <w:fldChar w:fldCharType="begin"/>
      </w:r>
      <w:r w:rsidRPr="00302715">
        <w:rPr>
          <w:lang w:val="en-US"/>
        </w:rPr>
        <w:instrText xml:space="preserve"> SEQ Figure \* ARABIC </w:instrText>
      </w:r>
      <w:r>
        <w:fldChar w:fldCharType="separate"/>
      </w:r>
      <w:r w:rsidR="00A80296">
        <w:rPr>
          <w:noProof/>
          <w:lang w:val="en-US"/>
        </w:rPr>
        <w:t>24</w:t>
      </w:r>
      <w:r>
        <w:fldChar w:fldCharType="end"/>
      </w:r>
      <w:bookmarkEnd w:id="124"/>
      <w:r w:rsidRPr="00302715">
        <w:rPr>
          <w:lang w:val="en-US"/>
        </w:rPr>
        <w:t xml:space="preserve"> – Polvo: focus on branches </w:t>
      </w:r>
      <w:r>
        <w:fldChar w:fldCharType="begin"/>
      </w:r>
      <w:r>
        <w:rPr>
          <w:lang w:val="en-US"/>
        </w:rPr>
        <w:instrText xml:space="preserve"> ADDIN ZOTERO_ITEM {"citationID":"1rd0cl6lgm","properties":{"formattedCitation":"(SANTOS, 2012)","plainCitation":"(SANTOS, 2012)"},"citationItems":[{"id":1082,"uris":["http://zotero.org/users/892576/items/97NSH3DP"],"uri":["http://zotero.org/users/892576/items/97NSH3DP"]}]} </w:instrText>
      </w:r>
      <w:r>
        <w:fldChar w:fldCharType="separate"/>
      </w:r>
      <w:r w:rsidRPr="00302715">
        <w:rPr>
          <w:lang w:val="en-US"/>
        </w:rPr>
        <w:t>(SANTOS, 2012)</w:t>
      </w:r>
      <w:bookmarkEnd w:id="125"/>
      <w:r>
        <w:fldChar w:fldCharType="end"/>
      </w:r>
    </w:p>
    <w:p w14:paraId="4773EE43" w14:textId="77777777" w:rsidR="000E03B7" w:rsidRDefault="000E03B7" w:rsidP="000E03B7">
      <w:pPr>
        <w:rPr>
          <w:lang w:val="en-US"/>
        </w:rPr>
      </w:pPr>
      <w:r w:rsidRPr="004C0112">
        <w:rPr>
          <w:i/>
          <w:lang w:val="en-US"/>
        </w:rPr>
        <w:t>VisGi</w:t>
      </w:r>
      <w:r w:rsidRPr="004C0112">
        <w:rPr>
          <w:lang w:val="en-US"/>
        </w:rPr>
        <w:t xml:space="preserve"> </w:t>
      </w:r>
      <w:r w:rsidRPr="003D5EBD">
        <w:rPr>
          <w:lang w:val="en-US"/>
        </w:rPr>
        <w:fldChar w:fldCharType="begin"/>
      </w:r>
      <w:r w:rsidRPr="004C0112">
        <w:rPr>
          <w:lang w:val="en-US"/>
        </w:rPr>
        <w:instrText xml:space="preserve"> ADDIN ZOTERO_ITEM {"citationID":"107herg0r2","properties":{"formattedCitation":"(ELSEN, 2013)","plainCitation":"(ELSEN, 2013)"},"citationItems":[{"id":2531,"uris":["http://zotero.org/users/892576/items/B89AB8Q5"],"uri":["http://zotero.org/users/892576/items/B89AB8Q5"]}]} </w:instrText>
      </w:r>
      <w:r w:rsidRPr="003D5EBD">
        <w:rPr>
          <w:lang w:val="en-US"/>
        </w:rPr>
        <w:fldChar w:fldCharType="separate"/>
      </w:r>
      <w:r w:rsidRPr="003D5EBD">
        <w:rPr>
          <w:lang w:val="en-US"/>
        </w:rPr>
        <w:t>(ELSEN, 2013)</w:t>
      </w:r>
      <w:r w:rsidRPr="003D5EBD">
        <w:rPr>
          <w:lang w:val="en-US"/>
        </w:rPr>
        <w:fldChar w:fldCharType="end"/>
      </w:r>
      <w:r w:rsidRPr="007C3F08">
        <w:rPr>
          <w:lang w:val="en-US"/>
        </w:rPr>
        <w:t xml:space="preserve">, </w:t>
      </w:r>
      <w:r w:rsidRPr="003D5EBD">
        <w:rPr>
          <w:i/>
          <w:lang w:val="en-US"/>
        </w:rPr>
        <w:t>Visugit</w:t>
      </w:r>
      <w:r w:rsidRPr="00F1211A">
        <w:rPr>
          <w:lang w:val="en-US"/>
        </w:rPr>
        <w:t xml:space="preserve"> </w:t>
      </w:r>
      <w:r w:rsidRPr="003D5EBD">
        <w:rPr>
          <w:lang w:val="en-US"/>
        </w:rPr>
        <w:fldChar w:fldCharType="begin"/>
      </w:r>
      <w:r w:rsidRPr="004C0112">
        <w:rPr>
          <w:lang w:val="en-US"/>
        </w:rPr>
        <w:instrText xml:space="preserve"> ADDIN ZOTERO_ITEM {"citationID":"YA7vxesE","properties":{"formattedCitation":"(HOZUMI, 2010)","plainCitation":"(HOZUMI, 2010)"},"citationItems":[{"id":2611,"uris":["http://zotero.org/users/892576/items/7B8BMB85"],"uri":["http://zotero.org/users/892576/items/7B8BMB85"]}]} </w:instrText>
      </w:r>
      <w:r w:rsidRPr="003D5EBD">
        <w:rPr>
          <w:lang w:val="en-US"/>
        </w:rPr>
        <w:fldChar w:fldCharType="separate"/>
      </w:r>
      <w:r w:rsidRPr="003D5EBD">
        <w:rPr>
          <w:lang w:val="en-US"/>
        </w:rPr>
        <w:t>(HOZUMI, 2010)</w:t>
      </w:r>
      <w:r w:rsidRPr="003D5EBD">
        <w:rPr>
          <w:lang w:val="en-US"/>
        </w:rPr>
        <w:fldChar w:fldCharType="end"/>
      </w:r>
      <w:r w:rsidRPr="007C3F08">
        <w:rPr>
          <w:lang w:val="en-US"/>
        </w:rPr>
        <w:t>,</w:t>
      </w:r>
      <w:r w:rsidRPr="003D5EBD">
        <w:rPr>
          <w:lang w:val="en-US"/>
        </w:rPr>
        <w:t xml:space="preserve"> and </w:t>
      </w:r>
      <w:r w:rsidRPr="00F1211A">
        <w:rPr>
          <w:i/>
          <w:lang w:val="en-US"/>
        </w:rPr>
        <w:t>GitHub’s Network Gr</w:t>
      </w:r>
      <w:r w:rsidRPr="0004762A">
        <w:rPr>
          <w:i/>
          <w:lang w:val="en-US"/>
        </w:rPr>
        <w:t>aph</w:t>
      </w:r>
      <w:r w:rsidRPr="00831EDB">
        <w:rPr>
          <w:lang w:val="en-US"/>
        </w:rPr>
        <w:t xml:space="preserve"> </w:t>
      </w:r>
      <w:r w:rsidRPr="003D5EBD">
        <w:rPr>
          <w:lang w:val="en-US"/>
        </w:rPr>
        <w:fldChar w:fldCharType="begin"/>
      </w:r>
      <w:r w:rsidRPr="004C0112">
        <w:rPr>
          <w:lang w:val="en-US"/>
        </w:rPr>
        <w:instrText xml:space="preserve"> ADDIN ZOTERO_ITEM {"citationID":"1ik4jg6ele","properties":{"formattedCitation":"(PRESTON-WERNER, 2008)","plainCitation":"(PRESTON-WERNER, 2008)"},"citationItems":[{"id":2731,"uris":["http://zotero.org/users/892576/items/CQ7R7F9E"],"uri":["http://zotero.org/users/892576/items/CQ7R7F9E"]}]} </w:instrText>
      </w:r>
      <w:r w:rsidRPr="003D5EBD">
        <w:rPr>
          <w:lang w:val="en-US"/>
        </w:rPr>
        <w:fldChar w:fldCharType="separate"/>
      </w:r>
      <w:r w:rsidRPr="003D5EBD">
        <w:rPr>
          <w:lang w:val="en-US"/>
        </w:rPr>
        <w:t>(PRESTON-WERNER, 2008)</w:t>
      </w:r>
      <w:r w:rsidRPr="003D5EBD">
        <w:rPr>
          <w:lang w:val="en-US"/>
        </w:rPr>
        <w:fldChar w:fldCharType="end"/>
      </w:r>
      <w:r w:rsidRPr="007C3F08">
        <w:rPr>
          <w:lang w:val="en-US"/>
        </w:rPr>
        <w:t xml:space="preserve"> were designed to incorporate information about the different branches of a repository, using graphs to render the information.</w:t>
      </w:r>
      <w:r w:rsidRPr="003D5EBD">
        <w:rPr>
          <w:lang w:val="en-US"/>
        </w:rPr>
        <w:t xml:space="preserve"> </w:t>
      </w:r>
      <w:r w:rsidRPr="003D5EBD">
        <w:rPr>
          <w:lang w:val="en-US"/>
        </w:rPr>
        <w:fldChar w:fldCharType="begin"/>
      </w:r>
      <w:r w:rsidRPr="004C0112">
        <w:rPr>
          <w:lang w:val="en-US"/>
        </w:rPr>
        <w:instrText xml:space="preserve"> REF _Ref394754453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25</w:t>
      </w:r>
      <w:r w:rsidRPr="003D5EBD">
        <w:rPr>
          <w:lang w:val="en-US"/>
        </w:rPr>
        <w:fldChar w:fldCharType="end"/>
      </w:r>
      <w:r w:rsidRPr="007C3F08">
        <w:rPr>
          <w:lang w:val="en-US"/>
        </w:rPr>
        <w:t xml:space="preserve"> shows three different repositories r</w:t>
      </w:r>
      <w:r w:rsidRPr="003D5EBD">
        <w:rPr>
          <w:lang w:val="en-US"/>
        </w:rPr>
        <w:t xml:space="preserve">epresented by </w:t>
      </w:r>
      <w:r w:rsidRPr="00F1211A">
        <w:rPr>
          <w:i/>
          <w:lang w:val="en-US"/>
        </w:rPr>
        <w:t>VisGi</w:t>
      </w:r>
      <w:r w:rsidRPr="0004762A">
        <w:rPr>
          <w:lang w:val="en-US"/>
        </w:rPr>
        <w:t xml:space="preserve">, which uses a horizontal layout that represents time in a left-right direction. </w:t>
      </w:r>
      <w:r w:rsidRPr="00831EDB">
        <w:rPr>
          <w:i/>
          <w:lang w:val="en-US"/>
        </w:rPr>
        <w:t>VisGi</w:t>
      </w:r>
      <w:r w:rsidRPr="0086347E">
        <w:rPr>
          <w:lang w:val="en-US"/>
        </w:rPr>
        <w:t xml:space="preserve"> shows branches as solid black dots and branches inter</w:t>
      </w:r>
      <w:r>
        <w:rPr>
          <w:lang w:val="en-US"/>
        </w:rPr>
        <w:t>s</w:t>
      </w:r>
      <w:r w:rsidRPr="0086347E">
        <w:rPr>
          <w:lang w:val="en-US"/>
        </w:rPr>
        <w:t>ection</w:t>
      </w:r>
      <w:r w:rsidRPr="00071773">
        <w:rPr>
          <w:lang w:val="en-US"/>
        </w:rPr>
        <w:t>s as dark gray dots.</w:t>
      </w:r>
    </w:p>
    <w:p w14:paraId="113DCC23" w14:textId="504AA0C1" w:rsidR="00FF7707" w:rsidRPr="007C3F08" w:rsidRDefault="000239F2" w:rsidP="00FF7707">
      <w:pPr>
        <w:ind w:firstLine="0"/>
        <w:jc w:val="center"/>
        <w:rPr>
          <w:lang w:val="en-US"/>
        </w:rPr>
      </w:pPr>
      <w:r w:rsidRPr="004C0112">
        <w:rPr>
          <w:noProof/>
          <w:lang w:val="en-US"/>
        </w:rPr>
        <w:drawing>
          <wp:inline distT="0" distB="0" distL="0" distR="0" wp14:anchorId="1C072454" wp14:editId="4D4E4F72">
            <wp:extent cx="5686425" cy="1247775"/>
            <wp:effectExtent l="0" t="0" r="9525" b="9525"/>
            <wp:docPr id="29"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6425" cy="1247775"/>
                    </a:xfrm>
                    <a:prstGeom prst="rect">
                      <a:avLst/>
                    </a:prstGeom>
                    <a:noFill/>
                    <a:ln>
                      <a:noFill/>
                    </a:ln>
                  </pic:spPr>
                </pic:pic>
              </a:graphicData>
            </a:graphic>
          </wp:inline>
        </w:drawing>
      </w:r>
    </w:p>
    <w:p w14:paraId="0ACD1F34" w14:textId="6C66D0BF" w:rsidR="00FF7707" w:rsidRDefault="00FF7707" w:rsidP="00FF7707">
      <w:pPr>
        <w:pStyle w:val="Caption"/>
        <w:rPr>
          <w:lang w:val="en-US"/>
        </w:rPr>
      </w:pPr>
      <w:bookmarkStart w:id="126" w:name="_Ref394754453"/>
      <w:bookmarkStart w:id="127" w:name="_Toc41422355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25</w:t>
      </w:r>
      <w:r w:rsidRPr="004C0112">
        <w:rPr>
          <w:lang w:val="en-US"/>
        </w:rPr>
        <w:fldChar w:fldCharType="end"/>
      </w:r>
      <w:bookmarkEnd w:id="126"/>
      <w:r w:rsidRPr="004C0112">
        <w:rPr>
          <w:lang w:val="en-US"/>
        </w:rPr>
        <w:t xml:space="preserve"> – VisGi: focus on branches</w:t>
      </w:r>
      <w:r w:rsidR="00FF068E">
        <w:rPr>
          <w:lang w:val="en-US"/>
        </w:rPr>
        <w:t xml:space="preserve"> </w:t>
      </w:r>
      <w:r w:rsidRPr="004C0112">
        <w:rPr>
          <w:lang w:val="en-US"/>
        </w:rPr>
        <w:fldChar w:fldCharType="begin"/>
      </w:r>
      <w:r w:rsidRPr="004C0112">
        <w:rPr>
          <w:lang w:val="en-US"/>
        </w:rPr>
        <w:instrText xml:space="preserve"> ADDIN ZOTERO_ITEM {"citationID":"2cgq4rrg60","properties":{"formattedCitation":"(ELSEN, 2013)","plainCitation":"(ELSEN, 2013)"},"citationItems":[{"id":2531,"uris":["http://zotero.org/users/892576/items/B89AB8Q5"],"uri":["http://zotero.org/users/892576/items/B89AB8Q5"]}]} </w:instrText>
      </w:r>
      <w:r w:rsidRPr="004C0112">
        <w:rPr>
          <w:lang w:val="en-US"/>
        </w:rPr>
        <w:fldChar w:fldCharType="separate"/>
      </w:r>
      <w:r w:rsidRPr="004C0112">
        <w:rPr>
          <w:lang w:val="en-US"/>
        </w:rPr>
        <w:t>(ELSEN, 2013)</w:t>
      </w:r>
      <w:bookmarkEnd w:id="127"/>
      <w:r w:rsidRPr="004C0112">
        <w:rPr>
          <w:lang w:val="en-US"/>
        </w:rPr>
        <w:fldChar w:fldCharType="end"/>
      </w:r>
    </w:p>
    <w:p w14:paraId="166EA9A8" w14:textId="7CD608E3" w:rsidR="003B1AEB" w:rsidRPr="003B1AEB" w:rsidRDefault="003B1AEB" w:rsidP="003B1AEB">
      <w:pPr>
        <w:rPr>
          <w:lang w:val="en-US"/>
        </w:rPr>
      </w:pPr>
      <w:r w:rsidRPr="003D5EBD">
        <w:rPr>
          <w:lang w:val="en-US"/>
        </w:rPr>
        <w:fldChar w:fldCharType="begin"/>
      </w:r>
      <w:r w:rsidRPr="004C0112">
        <w:rPr>
          <w:lang w:val="en-US"/>
        </w:rPr>
        <w:instrText xml:space="preserve"> REF _Ref394988108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26</w:t>
      </w:r>
      <w:r w:rsidRPr="003D5EBD">
        <w:rPr>
          <w:lang w:val="en-US"/>
        </w:rPr>
        <w:fldChar w:fldCharType="end"/>
      </w:r>
      <w:r w:rsidRPr="007C3F08">
        <w:rPr>
          <w:lang w:val="en-US"/>
        </w:rPr>
        <w:t xml:space="preserve"> </w:t>
      </w:r>
      <w:r w:rsidRPr="003D5EBD">
        <w:rPr>
          <w:lang w:val="en-US"/>
        </w:rPr>
        <w:t>presents</w:t>
      </w:r>
      <w:r w:rsidRPr="00F1211A">
        <w:rPr>
          <w:lang w:val="en-US"/>
        </w:rPr>
        <w:t xml:space="preserve"> a snapshot of </w:t>
      </w:r>
      <w:r w:rsidRPr="0004762A">
        <w:rPr>
          <w:i/>
          <w:lang w:val="en-US"/>
        </w:rPr>
        <w:t>Visugit</w:t>
      </w:r>
      <w:r w:rsidRPr="00831EDB">
        <w:rPr>
          <w:lang w:val="en-US"/>
        </w:rPr>
        <w:t>, which shows the commits in a repository, depicting the existing branches (e.g., github/master</w:t>
      </w:r>
      <w:r>
        <w:rPr>
          <w:lang w:val="en-US"/>
        </w:rPr>
        <w:t xml:space="preserve"> and master).</w:t>
      </w:r>
    </w:p>
    <w:p w14:paraId="084DC388" w14:textId="66272539" w:rsidR="00FF7707" w:rsidRPr="007C3F08" w:rsidRDefault="000239F2" w:rsidP="00FF7707">
      <w:pPr>
        <w:ind w:firstLine="0"/>
        <w:jc w:val="center"/>
        <w:rPr>
          <w:lang w:val="en-US"/>
        </w:rPr>
      </w:pPr>
      <w:r w:rsidRPr="004C0112">
        <w:rPr>
          <w:noProof/>
          <w:lang w:val="en-US"/>
        </w:rPr>
        <w:drawing>
          <wp:inline distT="0" distB="0" distL="0" distR="0" wp14:anchorId="59097E22" wp14:editId="6E9F08F2">
            <wp:extent cx="2981325" cy="3267075"/>
            <wp:effectExtent l="0" t="0" r="9525" b="9525"/>
            <wp:docPr id="30" name="Imagem 31" descr="https://cloud.github.com/downloads/hozumi/visugit/visugit_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descr="https://cloud.github.com/downloads/hozumi/visugit/visugit_screen1.png"/>
                    <pic:cNvPicPr>
                      <a:picLocks noChangeAspect="1" noChangeArrowheads="1"/>
                    </pic:cNvPicPr>
                  </pic:nvPicPr>
                  <pic:blipFill>
                    <a:blip r:embed="rId39">
                      <a:extLst>
                        <a:ext uri="{28A0092B-C50C-407E-A947-70E740481C1C}">
                          <a14:useLocalDpi xmlns:a14="http://schemas.microsoft.com/office/drawing/2010/main" val="0"/>
                        </a:ext>
                      </a:extLst>
                    </a:blip>
                    <a:srcRect l="3265" t="2689" r="3839" b="5125"/>
                    <a:stretch>
                      <a:fillRect/>
                    </a:stretch>
                  </pic:blipFill>
                  <pic:spPr bwMode="auto">
                    <a:xfrm>
                      <a:off x="0" y="0"/>
                      <a:ext cx="2981325" cy="3267075"/>
                    </a:xfrm>
                    <a:prstGeom prst="rect">
                      <a:avLst/>
                    </a:prstGeom>
                    <a:noFill/>
                    <a:ln>
                      <a:noFill/>
                    </a:ln>
                  </pic:spPr>
                </pic:pic>
              </a:graphicData>
            </a:graphic>
          </wp:inline>
        </w:drawing>
      </w:r>
    </w:p>
    <w:p w14:paraId="2A52E896" w14:textId="77C5EBDB" w:rsidR="00FF7707" w:rsidRPr="004C0112" w:rsidRDefault="00FF7707" w:rsidP="00FF7707">
      <w:pPr>
        <w:pStyle w:val="Caption"/>
        <w:rPr>
          <w:lang w:val="en-US"/>
        </w:rPr>
      </w:pPr>
      <w:bookmarkStart w:id="128" w:name="_Ref394988108"/>
      <w:bookmarkStart w:id="129" w:name="_Toc41422356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26</w:t>
      </w:r>
      <w:r w:rsidRPr="004C0112">
        <w:rPr>
          <w:lang w:val="en-US"/>
        </w:rPr>
        <w:fldChar w:fldCharType="end"/>
      </w:r>
      <w:bookmarkEnd w:id="128"/>
      <w:r w:rsidR="00FF068E">
        <w:rPr>
          <w:lang w:val="en-US"/>
        </w:rPr>
        <w:t xml:space="preserve"> – Visugit: focus on branches </w:t>
      </w:r>
      <w:r w:rsidRPr="004C0112">
        <w:rPr>
          <w:lang w:val="en-US"/>
        </w:rPr>
        <w:fldChar w:fldCharType="begin"/>
      </w:r>
      <w:r w:rsidRPr="004C0112">
        <w:rPr>
          <w:lang w:val="en-US"/>
        </w:rPr>
        <w:instrText xml:space="preserve"> ADDIN ZOTERO_ITEM {"citationID":"6d6km2p6n","properties":{"formattedCitation":"(HOZUMI, 2010)","plainCitation":"(HOZUMI, 2010)"},"citationItems":[{"id":2611,"uris":["http://zotero.org/users/892576/items/7B8BMB85"],"uri":["http://zotero.org/users/892576/items/7B8BMB85"]}]} </w:instrText>
      </w:r>
      <w:r w:rsidRPr="004C0112">
        <w:rPr>
          <w:lang w:val="en-US"/>
        </w:rPr>
        <w:fldChar w:fldCharType="separate"/>
      </w:r>
      <w:r w:rsidRPr="004C0112">
        <w:rPr>
          <w:lang w:val="en-US"/>
        </w:rPr>
        <w:t>(HOZUMI, 2010)</w:t>
      </w:r>
      <w:bookmarkEnd w:id="129"/>
      <w:r w:rsidRPr="004C0112">
        <w:rPr>
          <w:lang w:val="en-US"/>
        </w:rPr>
        <w:fldChar w:fldCharType="end"/>
      </w:r>
    </w:p>
    <w:p w14:paraId="49B19477" w14:textId="77777777" w:rsidR="00FF7707" w:rsidRPr="003767D2" w:rsidRDefault="00FF7707" w:rsidP="00FF7707">
      <w:pPr>
        <w:rPr>
          <w:lang w:val="en-US"/>
        </w:rPr>
      </w:pPr>
      <w:r w:rsidRPr="003D5EBD">
        <w:rPr>
          <w:lang w:val="en-US"/>
        </w:rPr>
        <w:fldChar w:fldCharType="begin"/>
      </w:r>
      <w:r w:rsidRPr="004C0112">
        <w:rPr>
          <w:lang w:val="en-US"/>
        </w:rPr>
        <w:instrText xml:space="preserve"> REF _Ref394988549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27</w:t>
      </w:r>
      <w:r w:rsidRPr="003D5EBD">
        <w:rPr>
          <w:lang w:val="en-US"/>
        </w:rPr>
        <w:fldChar w:fldCharType="end"/>
      </w:r>
      <w:r w:rsidRPr="007C3F08">
        <w:rPr>
          <w:lang w:val="en-US"/>
        </w:rPr>
        <w:t xml:space="preserve"> </w:t>
      </w:r>
      <w:r w:rsidR="00467FE6" w:rsidRPr="003D5EBD">
        <w:rPr>
          <w:lang w:val="en-US"/>
        </w:rPr>
        <w:t>presents</w:t>
      </w:r>
      <w:r w:rsidRPr="00F1211A">
        <w:rPr>
          <w:lang w:val="en-US"/>
        </w:rPr>
        <w:t xml:space="preserve"> </w:t>
      </w:r>
      <w:r w:rsidRPr="0004762A">
        <w:rPr>
          <w:i/>
          <w:lang w:val="en-US"/>
        </w:rPr>
        <w:t>GitHub’s Network Graph,</w:t>
      </w:r>
      <w:r w:rsidRPr="00831EDB">
        <w:rPr>
          <w:lang w:val="en-US"/>
        </w:rPr>
        <w:t xml:space="preserve"> which shows all the commits associated with a repository, along with the information about branch</w:t>
      </w:r>
      <w:r w:rsidRPr="0086347E">
        <w:rPr>
          <w:lang w:val="en-US"/>
        </w:rPr>
        <w:t xml:space="preserve">es (shown in the tag markers). The graph is drawn from the perspective of a given user (which is called </w:t>
      </w:r>
      <w:r w:rsidRPr="0086347E">
        <w:rPr>
          <w:i/>
          <w:lang w:val="en-US"/>
        </w:rPr>
        <w:t>root user</w:t>
      </w:r>
      <w:r w:rsidRPr="00071773">
        <w:rPr>
          <w:lang w:val="en-US"/>
        </w:rPr>
        <w:t xml:space="preserve"> – in this case, </w:t>
      </w:r>
      <w:r w:rsidRPr="00717F71">
        <w:rPr>
          <w:i/>
          <w:lang w:val="en-US"/>
        </w:rPr>
        <w:t>mojombo</w:t>
      </w:r>
      <w:r w:rsidRPr="0021209D">
        <w:rPr>
          <w:lang w:val="en-US"/>
        </w:rPr>
        <w:t xml:space="preserve">) and all the commits that exist in </w:t>
      </w:r>
      <w:r w:rsidRPr="00BD155A">
        <w:rPr>
          <w:i/>
          <w:lang w:val="en-US"/>
        </w:rPr>
        <w:t>mojombo’s</w:t>
      </w:r>
      <w:r w:rsidRPr="00545B59">
        <w:rPr>
          <w:lang w:val="en-US"/>
        </w:rPr>
        <w:t xml:space="preserve"> repository are draw</w:t>
      </w:r>
      <w:r w:rsidRPr="00555496">
        <w:rPr>
          <w:lang w:val="en-US"/>
        </w:rPr>
        <w:t xml:space="preserve">n across his name. For other users, commits that exist in their repositories but not in </w:t>
      </w:r>
      <w:r w:rsidRPr="003767D2">
        <w:rPr>
          <w:i/>
          <w:lang w:val="en-US"/>
        </w:rPr>
        <w:t>mojombo’s</w:t>
      </w:r>
      <w:r w:rsidRPr="003767D2">
        <w:rPr>
          <w:lang w:val="en-US"/>
        </w:rPr>
        <w:t xml:space="preserve"> are drawn across their names.</w:t>
      </w:r>
    </w:p>
    <w:p w14:paraId="3C996821" w14:textId="5C8F8350" w:rsidR="00FF7707" w:rsidRPr="007C3F08" w:rsidRDefault="000239F2" w:rsidP="00FF7707">
      <w:pPr>
        <w:ind w:firstLine="0"/>
        <w:jc w:val="center"/>
        <w:rPr>
          <w:lang w:val="en-US"/>
        </w:rPr>
      </w:pPr>
      <w:r w:rsidRPr="004C0112">
        <w:rPr>
          <w:noProof/>
          <w:lang w:val="en-US"/>
        </w:rPr>
        <w:drawing>
          <wp:inline distT="0" distB="0" distL="0" distR="0" wp14:anchorId="5C38D377" wp14:editId="3646FE1E">
            <wp:extent cx="4076700" cy="2190750"/>
            <wp:effectExtent l="0" t="0" r="0" b="0"/>
            <wp:docPr id="31" name="Imagem 32" descr="https://camo.githubusercontent.com/a44a44c4d892b8e9f9dbd53a99ee0ec5da92d29b/687474703a2f2f696d672e736b697463682e636f6d2f32303038303431302d6262377731356a6e336d386432716b756d357764676e726a3362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descr="https://camo.githubusercontent.com/a44a44c4d892b8e9f9dbd53a99ee0ec5da92d29b/687474703a2f2f696d672e736b697463682e636f6d2f32303038303431302d6262377731356a6e336d386432716b756d357764676e726a33622e706e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6700" cy="2190750"/>
                    </a:xfrm>
                    <a:prstGeom prst="rect">
                      <a:avLst/>
                    </a:prstGeom>
                    <a:noFill/>
                    <a:ln>
                      <a:noFill/>
                    </a:ln>
                  </pic:spPr>
                </pic:pic>
              </a:graphicData>
            </a:graphic>
          </wp:inline>
        </w:drawing>
      </w:r>
    </w:p>
    <w:p w14:paraId="643C9E17" w14:textId="2AEC5CBA" w:rsidR="00FF7707" w:rsidRPr="004C0112" w:rsidRDefault="00FF7707" w:rsidP="00FF7707">
      <w:pPr>
        <w:pStyle w:val="Caption"/>
        <w:rPr>
          <w:lang w:val="en-US"/>
        </w:rPr>
      </w:pPr>
      <w:bookmarkStart w:id="130" w:name="_Ref394988549"/>
      <w:bookmarkStart w:id="131" w:name="_Toc41422356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27</w:t>
      </w:r>
      <w:r w:rsidRPr="004C0112">
        <w:rPr>
          <w:lang w:val="en-US"/>
        </w:rPr>
        <w:fldChar w:fldCharType="end"/>
      </w:r>
      <w:bookmarkEnd w:id="130"/>
      <w:r w:rsidR="00347E6A" w:rsidRPr="004C0112">
        <w:rPr>
          <w:lang w:val="en-US"/>
        </w:rPr>
        <w:t xml:space="preserve"> –</w:t>
      </w:r>
      <w:r w:rsidRPr="004C0112">
        <w:rPr>
          <w:lang w:val="en-US"/>
        </w:rPr>
        <w:t xml:space="preserve"> GitHub’s Network Graph: focus on branches </w:t>
      </w:r>
      <w:r w:rsidRPr="004C0112">
        <w:rPr>
          <w:lang w:val="en-US"/>
        </w:rPr>
        <w:fldChar w:fldCharType="begin"/>
      </w:r>
      <w:r w:rsidRPr="004C0112">
        <w:rPr>
          <w:lang w:val="en-US"/>
        </w:rPr>
        <w:instrText xml:space="preserve"> ADDIN ZOTERO_ITEM {"citationID":"s1nof0gro","properties":{"formattedCitation":"(PRESTON-WERNER, 2008)","plainCitation":"(PRESTON-WERNER, 2008)"},"citationItems":[{"id":2731,"uris":["http://zotero.org/users/892576/items/CQ7R7F9E"],"uri":["http://zotero.org/users/892576/items/CQ7R7F9E"]}]} </w:instrText>
      </w:r>
      <w:r w:rsidRPr="004C0112">
        <w:rPr>
          <w:lang w:val="en-US"/>
        </w:rPr>
        <w:fldChar w:fldCharType="separate"/>
      </w:r>
      <w:r w:rsidRPr="004C0112">
        <w:rPr>
          <w:lang w:val="en-US"/>
        </w:rPr>
        <w:t>(PRESTON-WERNER, 2008)</w:t>
      </w:r>
      <w:bookmarkEnd w:id="131"/>
      <w:r w:rsidRPr="004C0112">
        <w:rPr>
          <w:lang w:val="en-US"/>
        </w:rPr>
        <w:fldChar w:fldCharType="end"/>
      </w:r>
    </w:p>
    <w:p w14:paraId="0489CBF9" w14:textId="0802CD7B" w:rsidR="00385472" w:rsidRPr="008A010A" w:rsidRDefault="00E5011C" w:rsidP="00385472">
      <w:pPr>
        <w:rPr>
          <w:szCs w:val="24"/>
          <w:lang w:val="en-US"/>
        </w:rPr>
      </w:pPr>
      <w:r w:rsidRPr="004C0112">
        <w:rPr>
          <w:lang w:val="en-US"/>
        </w:rPr>
        <w:t>While all of the approaches presented in this category f</w:t>
      </w:r>
      <w:r w:rsidRPr="004C0112">
        <w:rPr>
          <w:szCs w:val="24"/>
          <w:lang w:val="en-US"/>
        </w:rPr>
        <w:t xml:space="preserve">ocus on </w:t>
      </w:r>
      <w:r w:rsidR="00AB051B" w:rsidRPr="004C0112">
        <w:rPr>
          <w:szCs w:val="24"/>
          <w:lang w:val="en-US"/>
        </w:rPr>
        <w:t>visualizing</w:t>
      </w:r>
      <w:r w:rsidRPr="004C0112">
        <w:rPr>
          <w:szCs w:val="24"/>
          <w:lang w:val="en-US"/>
        </w:rPr>
        <w:t xml:space="preserve"> repository information, only the last three work with DVCS</w:t>
      </w:r>
      <w:r w:rsidR="00AB051B" w:rsidRPr="004C0112">
        <w:rPr>
          <w:szCs w:val="24"/>
          <w:lang w:val="en-US"/>
        </w:rPr>
        <w:t>s</w:t>
      </w:r>
      <w:r w:rsidRPr="004C0112">
        <w:rPr>
          <w:szCs w:val="24"/>
          <w:lang w:val="en-US"/>
        </w:rPr>
        <w:t xml:space="preserve"> (</w:t>
      </w:r>
      <w:r w:rsidRPr="004C0112">
        <w:rPr>
          <w:i/>
          <w:lang w:val="en-US"/>
        </w:rPr>
        <w:t>VisGi</w:t>
      </w:r>
      <w:r w:rsidRPr="004C0112">
        <w:rPr>
          <w:lang w:val="en-US"/>
        </w:rPr>
        <w:t xml:space="preserve">, </w:t>
      </w:r>
      <w:r w:rsidRPr="004C0112">
        <w:rPr>
          <w:i/>
          <w:lang w:val="en-US"/>
        </w:rPr>
        <w:t>Visugit</w:t>
      </w:r>
      <w:r w:rsidR="004C1C9D">
        <w:rPr>
          <w:i/>
          <w:lang w:val="en-US"/>
        </w:rPr>
        <w:t>,</w:t>
      </w:r>
      <w:r w:rsidRPr="004C0112">
        <w:rPr>
          <w:lang w:val="en-US"/>
        </w:rPr>
        <w:t xml:space="preserve"> and </w:t>
      </w:r>
      <w:r w:rsidRPr="004C0112">
        <w:rPr>
          <w:i/>
          <w:lang w:val="en-US"/>
        </w:rPr>
        <w:t>GitHub’s Network Graph</w:t>
      </w:r>
      <w:r w:rsidRPr="004C0112">
        <w:rPr>
          <w:lang w:val="en-US"/>
        </w:rPr>
        <w:t>)</w:t>
      </w:r>
      <w:r w:rsidRPr="004C0112">
        <w:rPr>
          <w:szCs w:val="24"/>
          <w:lang w:val="en-US"/>
        </w:rPr>
        <w:t>. They visualize the repository history (</w:t>
      </w:r>
      <w:r w:rsidRPr="004C0112">
        <w:rPr>
          <w:i/>
          <w:szCs w:val="24"/>
          <w:lang w:val="en-US"/>
        </w:rPr>
        <w:t>commits)</w:t>
      </w:r>
      <w:r w:rsidRPr="007D3EFA">
        <w:rPr>
          <w:szCs w:val="24"/>
          <w:lang w:val="en-US"/>
        </w:rPr>
        <w:t xml:space="preserve">, but </w:t>
      </w:r>
      <w:r w:rsidR="00125B41" w:rsidRPr="007D3EFA">
        <w:rPr>
          <w:szCs w:val="24"/>
          <w:lang w:val="en-US"/>
        </w:rPr>
        <w:t xml:space="preserve">they </w:t>
      </w:r>
      <w:r w:rsidRPr="008A010A">
        <w:rPr>
          <w:szCs w:val="24"/>
          <w:lang w:val="en-US"/>
        </w:rPr>
        <w:t>look only at a local repository, not showing, for example, where a given commit can be found. At first sight, the work of P</w:t>
      </w:r>
      <w:r w:rsidR="00AB051B" w:rsidRPr="005D7C16">
        <w:rPr>
          <w:szCs w:val="24"/>
          <w:lang w:val="en-US"/>
        </w:rPr>
        <w:t>reston</w:t>
      </w:r>
      <w:r w:rsidRPr="005D7C16">
        <w:rPr>
          <w:szCs w:val="24"/>
          <w:lang w:val="en-US"/>
        </w:rPr>
        <w:t>-W</w:t>
      </w:r>
      <w:r w:rsidR="00AB051B" w:rsidRPr="005D7C16">
        <w:rPr>
          <w:szCs w:val="24"/>
          <w:lang w:val="en-US"/>
        </w:rPr>
        <w:t>erner</w:t>
      </w:r>
      <w:r w:rsidRPr="005D7C16">
        <w:rPr>
          <w:szCs w:val="24"/>
          <w:lang w:val="en-US"/>
        </w:rPr>
        <w:t xml:space="preserve"> seems to address this topic, but it actually</w:t>
      </w:r>
      <w:r w:rsidR="00125B41" w:rsidRPr="005D7C16">
        <w:rPr>
          <w:szCs w:val="24"/>
          <w:lang w:val="en-US"/>
        </w:rPr>
        <w:t xml:space="preserve"> does not address it entirely. Giving a repository </w:t>
      </w:r>
      <w:r w:rsidR="00125B41" w:rsidRPr="00312A5F">
        <w:rPr>
          <w:i/>
          <w:szCs w:val="24"/>
          <w:lang w:val="en-US"/>
        </w:rPr>
        <w:t>rep</w:t>
      </w:r>
      <w:r w:rsidR="00125B41" w:rsidRPr="005D0FBE">
        <w:rPr>
          <w:szCs w:val="24"/>
          <w:lang w:val="en-US"/>
        </w:rPr>
        <w:t xml:space="preserve">, </w:t>
      </w:r>
      <w:r w:rsidR="00125B41" w:rsidRPr="00006B6A">
        <w:rPr>
          <w:i/>
          <w:szCs w:val="24"/>
          <w:lang w:val="en-US"/>
        </w:rPr>
        <w:t>GitHub’s Network Graph</w:t>
      </w:r>
      <w:r w:rsidR="00125B41" w:rsidRPr="00CE72A1">
        <w:rPr>
          <w:szCs w:val="24"/>
          <w:lang w:val="en-US"/>
        </w:rPr>
        <w:t xml:space="preserve"> allow one to see commits that a </w:t>
      </w:r>
      <w:r w:rsidR="00125B41" w:rsidRPr="00CE4584">
        <w:rPr>
          <w:i/>
          <w:szCs w:val="24"/>
          <w:lang w:val="en-US"/>
        </w:rPr>
        <w:t>rep’s</w:t>
      </w:r>
      <w:r w:rsidR="00125B41" w:rsidRPr="00AA5E55">
        <w:rPr>
          <w:szCs w:val="24"/>
          <w:lang w:val="en-US"/>
        </w:rPr>
        <w:t xml:space="preserve"> peer has and </w:t>
      </w:r>
      <w:r w:rsidR="00125B41" w:rsidRPr="00817340">
        <w:rPr>
          <w:i/>
          <w:szCs w:val="24"/>
          <w:lang w:val="en-US"/>
        </w:rPr>
        <w:t xml:space="preserve">rep </w:t>
      </w:r>
      <w:r w:rsidR="00125B41" w:rsidRPr="001E2F28">
        <w:rPr>
          <w:szCs w:val="24"/>
          <w:lang w:val="en-US"/>
        </w:rPr>
        <w:t xml:space="preserve">does not, but it might be the case that a commit exists only locally in </w:t>
      </w:r>
      <w:r w:rsidR="00125B41" w:rsidRPr="00E606E1">
        <w:rPr>
          <w:i/>
          <w:szCs w:val="24"/>
          <w:lang w:val="en-US"/>
        </w:rPr>
        <w:t>rep</w:t>
      </w:r>
      <w:r w:rsidR="00125B41" w:rsidRPr="001B724F">
        <w:rPr>
          <w:szCs w:val="24"/>
          <w:lang w:val="en-US"/>
        </w:rPr>
        <w:t xml:space="preserve"> and does not exist anywhere else (</w:t>
      </w:r>
      <w:r w:rsidR="00125B41" w:rsidRPr="001B3747">
        <w:rPr>
          <w:i/>
          <w:szCs w:val="24"/>
          <w:lang w:val="en-US"/>
        </w:rPr>
        <w:t>rep</w:t>
      </w:r>
      <w:r w:rsidR="00125B41" w:rsidRPr="00AF57B6">
        <w:rPr>
          <w:szCs w:val="24"/>
          <w:lang w:val="en-US"/>
        </w:rPr>
        <w:t xml:space="preserve"> did </w:t>
      </w:r>
      <w:r w:rsidR="00125B41" w:rsidRPr="00C307B6">
        <w:rPr>
          <w:szCs w:val="24"/>
          <w:lang w:val="en-US"/>
        </w:rPr>
        <w:t>not pushed it yet)</w:t>
      </w:r>
      <w:r w:rsidR="008A010A">
        <w:rPr>
          <w:szCs w:val="24"/>
          <w:lang w:val="en-US"/>
        </w:rPr>
        <w:t>.</w:t>
      </w:r>
      <w:r w:rsidR="00125B41" w:rsidRPr="008A010A">
        <w:rPr>
          <w:szCs w:val="24"/>
          <w:lang w:val="en-US"/>
        </w:rPr>
        <w:t xml:space="preserve"> </w:t>
      </w:r>
      <w:r w:rsidR="008A010A">
        <w:rPr>
          <w:szCs w:val="24"/>
          <w:lang w:val="en-US"/>
        </w:rPr>
        <w:t>T</w:t>
      </w:r>
      <w:r w:rsidR="00125B41" w:rsidRPr="008A010A">
        <w:rPr>
          <w:szCs w:val="24"/>
          <w:lang w:val="en-US"/>
        </w:rPr>
        <w:t>his scenario cannot be seen</w:t>
      </w:r>
      <w:r w:rsidR="008A010A">
        <w:rPr>
          <w:szCs w:val="24"/>
          <w:lang w:val="en-US"/>
        </w:rPr>
        <w:t xml:space="preserve"> in this visualization</w:t>
      </w:r>
      <w:r w:rsidR="00125B41" w:rsidRPr="008A010A">
        <w:rPr>
          <w:szCs w:val="24"/>
          <w:lang w:val="en-US"/>
        </w:rPr>
        <w:t>. In addition, these approaches do not show the dependencies among DVCS clones and do not provide information i</w:t>
      </w:r>
      <w:r w:rsidR="00D07FE7">
        <w:rPr>
          <w:szCs w:val="24"/>
          <w:lang w:val="en-US"/>
        </w:rPr>
        <w:t>n different levels of detail</w:t>
      </w:r>
      <w:r w:rsidR="00125B41" w:rsidRPr="008A010A">
        <w:rPr>
          <w:szCs w:val="24"/>
          <w:lang w:val="en-US"/>
        </w:rPr>
        <w:t>.</w:t>
      </w:r>
    </w:p>
    <w:p w14:paraId="3562CD59" w14:textId="77777777" w:rsidR="00385472" w:rsidRPr="008A010A" w:rsidRDefault="00385472" w:rsidP="00385472">
      <w:pPr>
        <w:pStyle w:val="Heading3"/>
        <w:rPr>
          <w:lang w:val="en-US"/>
        </w:rPr>
      </w:pPr>
      <w:bookmarkStart w:id="132" w:name="_Toc412126109"/>
      <w:bookmarkStart w:id="133" w:name="_Toc414223613"/>
      <w:r w:rsidRPr="008A010A">
        <w:rPr>
          <w:lang w:val="en-US"/>
        </w:rPr>
        <w:t>DVCS clients</w:t>
      </w:r>
      <w:bookmarkEnd w:id="132"/>
      <w:bookmarkEnd w:id="133"/>
    </w:p>
    <w:p w14:paraId="2A6CAA85" w14:textId="2431FE58" w:rsidR="00385472" w:rsidRPr="00071773" w:rsidRDefault="006F25C9" w:rsidP="00385472">
      <w:pPr>
        <w:rPr>
          <w:lang w:val="en-US"/>
        </w:rPr>
      </w:pPr>
      <w:r w:rsidRPr="005D7C16">
        <w:rPr>
          <w:lang w:val="en-US"/>
        </w:rPr>
        <w:t xml:space="preserve">It is worth noticing that there </w:t>
      </w:r>
      <w:r w:rsidR="00AB051B" w:rsidRPr="005D7C16">
        <w:rPr>
          <w:lang w:val="en-US"/>
        </w:rPr>
        <w:t>is</w:t>
      </w:r>
      <w:r w:rsidRPr="005D7C16">
        <w:rPr>
          <w:lang w:val="en-US"/>
        </w:rPr>
        <w:t xml:space="preserve"> a </w:t>
      </w:r>
      <w:r w:rsidR="00385472" w:rsidRPr="005D7C16">
        <w:rPr>
          <w:lang w:val="en-US"/>
        </w:rPr>
        <w:t>number of commercial / open source DVCS clients,</w:t>
      </w:r>
      <w:r w:rsidR="00AB051B" w:rsidRPr="005D7C16">
        <w:rPr>
          <w:lang w:val="en-US"/>
        </w:rPr>
        <w:t xml:space="preserve"> which allows</w:t>
      </w:r>
      <w:r w:rsidR="00385472" w:rsidRPr="00312A5F">
        <w:rPr>
          <w:lang w:val="en-US"/>
        </w:rPr>
        <w:t xml:space="preserve"> one to execute operations on repositories / clones (push, pull, checkout, commit, etc.) and also visualizing the repository history, i.e.,</w:t>
      </w:r>
      <w:r w:rsidRPr="005D0FBE">
        <w:rPr>
          <w:lang w:val="en-US"/>
        </w:rPr>
        <w:t xml:space="preserve"> the commits, along with their </w:t>
      </w:r>
      <w:r w:rsidRPr="00006B6A">
        <w:rPr>
          <w:lang w:val="en-US"/>
        </w:rPr>
        <w:t>attributes (comment, date, affected files, committer, etc.).</w:t>
      </w:r>
      <w:r w:rsidR="00385472" w:rsidRPr="00CE72A1">
        <w:rPr>
          <w:lang w:val="en-US"/>
        </w:rPr>
        <w:t xml:space="preserve"> For example, for Git repositories, some clients include </w:t>
      </w:r>
      <w:r w:rsidR="00070A73" w:rsidRPr="00CE4584">
        <w:rPr>
          <w:i/>
          <w:lang w:val="en-US"/>
        </w:rPr>
        <w:t>gitk</w:t>
      </w:r>
      <w:r w:rsidR="00070A73" w:rsidRPr="007C3F08">
        <w:rPr>
          <w:rStyle w:val="FootnoteReference"/>
          <w:i/>
          <w:lang w:val="en-US"/>
        </w:rPr>
        <w:footnoteReference w:id="15"/>
      </w:r>
      <w:r w:rsidR="00070A73" w:rsidRPr="007C3F08">
        <w:rPr>
          <w:i/>
          <w:lang w:val="en-US"/>
        </w:rPr>
        <w:t>,</w:t>
      </w:r>
      <w:r w:rsidR="00070A73" w:rsidRPr="003D5EBD">
        <w:rPr>
          <w:lang w:val="en-US"/>
        </w:rPr>
        <w:t xml:space="preserve"> </w:t>
      </w:r>
      <w:r w:rsidR="00385472" w:rsidRPr="00F1211A">
        <w:rPr>
          <w:i/>
          <w:lang w:val="en-US"/>
        </w:rPr>
        <w:t>TortoiseGit</w:t>
      </w:r>
      <w:r w:rsidR="00070A73" w:rsidRPr="007C3F08">
        <w:rPr>
          <w:rStyle w:val="FootnoteReference"/>
          <w:i/>
          <w:lang w:val="en-US"/>
        </w:rPr>
        <w:footnoteReference w:id="16"/>
      </w:r>
      <w:r w:rsidR="00385472" w:rsidRPr="007C3F08">
        <w:rPr>
          <w:lang w:val="en-US"/>
        </w:rPr>
        <w:t xml:space="preserve">, </w:t>
      </w:r>
      <w:r w:rsidR="00385472" w:rsidRPr="003D5EBD">
        <w:rPr>
          <w:i/>
          <w:lang w:val="en-US"/>
        </w:rPr>
        <w:t>EGit for Eclipse</w:t>
      </w:r>
      <w:r w:rsidR="00070A73" w:rsidRPr="007C3F08">
        <w:rPr>
          <w:rStyle w:val="FootnoteReference"/>
          <w:i/>
          <w:lang w:val="en-US"/>
        </w:rPr>
        <w:footnoteReference w:id="17"/>
      </w:r>
      <w:r w:rsidR="004C1C9D">
        <w:rPr>
          <w:i/>
          <w:lang w:val="en-US"/>
        </w:rPr>
        <w:t>,</w:t>
      </w:r>
      <w:r w:rsidR="00385472" w:rsidRPr="007C3F08">
        <w:rPr>
          <w:lang w:val="en-US"/>
        </w:rPr>
        <w:t xml:space="preserve"> and </w:t>
      </w:r>
      <w:r w:rsidR="00385472" w:rsidRPr="003D5EBD">
        <w:rPr>
          <w:i/>
          <w:lang w:val="en-US"/>
        </w:rPr>
        <w:t>SourceTree</w:t>
      </w:r>
      <w:r w:rsidR="00070A73" w:rsidRPr="007C3F08">
        <w:rPr>
          <w:rStyle w:val="FootnoteReference"/>
          <w:i/>
          <w:lang w:val="en-US"/>
        </w:rPr>
        <w:footnoteReference w:id="18"/>
      </w:r>
      <w:r w:rsidR="00385472" w:rsidRPr="007C3F08">
        <w:rPr>
          <w:lang w:val="en-US"/>
        </w:rPr>
        <w:t xml:space="preserve">. </w:t>
      </w:r>
      <w:r w:rsidR="00070A73" w:rsidRPr="003D5EBD">
        <w:rPr>
          <w:lang w:val="en-US"/>
        </w:rPr>
        <w:t xml:space="preserve">There is an extensive </w:t>
      </w:r>
      <w:r w:rsidR="003C42E7" w:rsidRPr="00F1211A">
        <w:rPr>
          <w:lang w:val="en-US"/>
        </w:rPr>
        <w:t>list of these tools available in the Git Wiki</w:t>
      </w:r>
      <w:r w:rsidR="00D01150">
        <w:rPr>
          <w:rStyle w:val="FootnoteReference"/>
          <w:lang w:val="en-US"/>
        </w:rPr>
        <w:footnoteReference w:id="19"/>
      </w:r>
      <w:r w:rsidR="003C42E7" w:rsidRPr="007C3F08">
        <w:rPr>
          <w:lang w:val="en-US"/>
        </w:rPr>
        <w:t>.</w:t>
      </w:r>
      <w:r w:rsidR="00AB051B" w:rsidRPr="003D5EBD">
        <w:rPr>
          <w:lang w:val="en-US"/>
        </w:rPr>
        <w:t xml:space="preserve"> </w:t>
      </w:r>
      <w:r w:rsidR="003C42E7" w:rsidRPr="003D5EBD">
        <w:rPr>
          <w:lang w:val="en-US"/>
        </w:rPr>
        <w:fldChar w:fldCharType="begin"/>
      </w:r>
      <w:r w:rsidR="003C42E7" w:rsidRPr="004C0112">
        <w:rPr>
          <w:lang w:val="en-US"/>
        </w:rPr>
        <w:instrText xml:space="preserve"> REF _Ref410155479 \h </w:instrText>
      </w:r>
      <w:r w:rsidR="003C42E7" w:rsidRPr="003D5EBD">
        <w:rPr>
          <w:lang w:val="en-US"/>
        </w:rPr>
      </w:r>
      <w:r w:rsidR="003C42E7" w:rsidRPr="003D5EBD">
        <w:rPr>
          <w:lang w:val="en-US"/>
        </w:rPr>
        <w:fldChar w:fldCharType="separate"/>
      </w:r>
      <w:r w:rsidR="00A80296" w:rsidRPr="004C0112">
        <w:rPr>
          <w:lang w:val="en-US"/>
        </w:rPr>
        <w:t xml:space="preserve">Figure </w:t>
      </w:r>
      <w:r w:rsidR="00A80296">
        <w:rPr>
          <w:noProof/>
          <w:lang w:val="en-US"/>
        </w:rPr>
        <w:t>28</w:t>
      </w:r>
      <w:r w:rsidR="003C42E7" w:rsidRPr="003D5EBD">
        <w:rPr>
          <w:lang w:val="en-US"/>
        </w:rPr>
        <w:fldChar w:fldCharType="end"/>
      </w:r>
      <w:r w:rsidR="003C42E7" w:rsidRPr="007C3F08">
        <w:rPr>
          <w:lang w:val="en-US"/>
        </w:rPr>
        <w:t xml:space="preserve"> and </w:t>
      </w:r>
      <w:r w:rsidR="003C42E7" w:rsidRPr="003D5EBD">
        <w:rPr>
          <w:lang w:val="en-US"/>
        </w:rPr>
        <w:fldChar w:fldCharType="begin"/>
      </w:r>
      <w:r w:rsidR="003C42E7" w:rsidRPr="004C0112">
        <w:rPr>
          <w:lang w:val="en-US"/>
        </w:rPr>
        <w:instrText xml:space="preserve"> REF _Ref410155486 \h </w:instrText>
      </w:r>
      <w:r w:rsidR="003C42E7" w:rsidRPr="003D5EBD">
        <w:rPr>
          <w:lang w:val="en-US"/>
        </w:rPr>
      </w:r>
      <w:r w:rsidR="003C42E7" w:rsidRPr="003D5EBD">
        <w:rPr>
          <w:lang w:val="en-US"/>
        </w:rPr>
        <w:fldChar w:fldCharType="separate"/>
      </w:r>
      <w:r w:rsidR="00A80296" w:rsidRPr="003D5EBD">
        <w:rPr>
          <w:lang w:val="en-US"/>
        </w:rPr>
        <w:t xml:space="preserve">Figure </w:t>
      </w:r>
      <w:r w:rsidR="00A80296">
        <w:rPr>
          <w:noProof/>
          <w:lang w:val="en-US"/>
        </w:rPr>
        <w:t>29</w:t>
      </w:r>
      <w:r w:rsidR="003C42E7" w:rsidRPr="003D5EBD">
        <w:rPr>
          <w:lang w:val="en-US"/>
        </w:rPr>
        <w:fldChar w:fldCharType="end"/>
      </w:r>
      <w:r w:rsidR="003C42E7" w:rsidRPr="007C3F08">
        <w:rPr>
          <w:lang w:val="en-US"/>
        </w:rPr>
        <w:t xml:space="preserve"> present screenshots </w:t>
      </w:r>
      <w:r w:rsidR="00522D12" w:rsidRPr="003D5EBD">
        <w:rPr>
          <w:lang w:val="en-US"/>
        </w:rPr>
        <w:t>taken from</w:t>
      </w:r>
      <w:r w:rsidR="00AB051B" w:rsidRPr="00F1211A">
        <w:rPr>
          <w:lang w:val="en-US"/>
        </w:rPr>
        <w:t xml:space="preserve"> </w:t>
      </w:r>
      <w:r w:rsidR="00522D12" w:rsidRPr="0004762A">
        <w:rPr>
          <w:i/>
          <w:lang w:val="en-US"/>
        </w:rPr>
        <w:t>gitk</w:t>
      </w:r>
      <w:r w:rsidR="00522D12" w:rsidRPr="00831EDB">
        <w:rPr>
          <w:lang w:val="en-US"/>
        </w:rPr>
        <w:t xml:space="preserve"> and </w:t>
      </w:r>
      <w:r w:rsidR="00522D12" w:rsidRPr="0086347E">
        <w:rPr>
          <w:i/>
          <w:lang w:val="en-US"/>
        </w:rPr>
        <w:t>TortoiseGit</w:t>
      </w:r>
      <w:r w:rsidR="00522D12" w:rsidRPr="0086347E">
        <w:rPr>
          <w:lang w:val="en-US"/>
        </w:rPr>
        <w:t>, respectively.</w:t>
      </w:r>
    </w:p>
    <w:p w14:paraId="25D68C55" w14:textId="3F59C247" w:rsidR="000A4B19" w:rsidRPr="007C3F08" w:rsidRDefault="000239F2" w:rsidP="003C42E7">
      <w:pPr>
        <w:ind w:firstLine="0"/>
        <w:jc w:val="center"/>
        <w:rPr>
          <w:lang w:val="en-US"/>
        </w:rPr>
      </w:pPr>
      <w:r w:rsidRPr="004C0112">
        <w:rPr>
          <w:noProof/>
          <w:lang w:val="en-US"/>
        </w:rPr>
        <w:drawing>
          <wp:inline distT="0" distB="0" distL="0" distR="0" wp14:anchorId="0B155267" wp14:editId="3C9BC823">
            <wp:extent cx="4781550" cy="3067050"/>
            <wp:effectExtent l="0" t="0" r="0" b="0"/>
            <wp:docPr id="32" name="Imagem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1550" cy="3067050"/>
                    </a:xfrm>
                    <a:prstGeom prst="rect">
                      <a:avLst/>
                    </a:prstGeom>
                    <a:noFill/>
                    <a:ln>
                      <a:noFill/>
                    </a:ln>
                  </pic:spPr>
                </pic:pic>
              </a:graphicData>
            </a:graphic>
          </wp:inline>
        </w:drawing>
      </w:r>
    </w:p>
    <w:p w14:paraId="32D24E74" w14:textId="77777777" w:rsidR="003C42E7" w:rsidRPr="007C3F08" w:rsidRDefault="003C42E7" w:rsidP="003C42E7">
      <w:pPr>
        <w:pStyle w:val="Caption"/>
        <w:rPr>
          <w:lang w:val="en-US"/>
        </w:rPr>
      </w:pPr>
      <w:bookmarkStart w:id="134" w:name="_Ref410155479"/>
      <w:bookmarkStart w:id="135" w:name="_Toc414223562"/>
      <w:r w:rsidRPr="004C0112">
        <w:rPr>
          <w:lang w:val="en-US"/>
        </w:rPr>
        <w:t xml:space="preserve">Figure </w:t>
      </w:r>
      <w:r w:rsidR="00901E5C" w:rsidRPr="004C0112">
        <w:rPr>
          <w:lang w:val="en-US"/>
        </w:rPr>
        <w:fldChar w:fldCharType="begin"/>
      </w:r>
      <w:r w:rsidR="00901E5C" w:rsidRPr="004C0112">
        <w:rPr>
          <w:lang w:val="en-US"/>
        </w:rPr>
        <w:instrText xml:space="preserve"> SEQ Figure \* ARABIC </w:instrText>
      </w:r>
      <w:r w:rsidR="00901E5C" w:rsidRPr="004C0112">
        <w:rPr>
          <w:lang w:val="en-US"/>
        </w:rPr>
        <w:fldChar w:fldCharType="separate"/>
      </w:r>
      <w:r w:rsidR="00A80296">
        <w:rPr>
          <w:noProof/>
          <w:lang w:val="en-US"/>
        </w:rPr>
        <w:t>28</w:t>
      </w:r>
      <w:r w:rsidR="00901E5C" w:rsidRPr="004C0112">
        <w:rPr>
          <w:lang w:val="en-US"/>
        </w:rPr>
        <w:fldChar w:fldCharType="end"/>
      </w:r>
      <w:bookmarkEnd w:id="134"/>
      <w:r w:rsidRPr="004C0112">
        <w:rPr>
          <w:lang w:val="en-US"/>
        </w:rPr>
        <w:t xml:space="preserve"> – gitk client</w:t>
      </w:r>
      <w:bookmarkEnd w:id="135"/>
    </w:p>
    <w:p w14:paraId="49188D1C" w14:textId="0BD4076D" w:rsidR="000A4B19" w:rsidRPr="007C3F08" w:rsidRDefault="000239F2" w:rsidP="003C42E7">
      <w:pPr>
        <w:ind w:firstLine="0"/>
        <w:jc w:val="center"/>
        <w:rPr>
          <w:lang w:val="en-US"/>
        </w:rPr>
      </w:pPr>
      <w:r w:rsidRPr="004C0112">
        <w:rPr>
          <w:noProof/>
          <w:lang w:val="en-US"/>
        </w:rPr>
        <w:drawing>
          <wp:inline distT="0" distB="0" distL="0" distR="0" wp14:anchorId="4C06E88C" wp14:editId="281013CA">
            <wp:extent cx="4772025" cy="3648075"/>
            <wp:effectExtent l="0" t="0" r="9525" b="9525"/>
            <wp:docPr id="33" name="Imagem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2025" cy="3648075"/>
                    </a:xfrm>
                    <a:prstGeom prst="rect">
                      <a:avLst/>
                    </a:prstGeom>
                    <a:noFill/>
                    <a:ln>
                      <a:noFill/>
                    </a:ln>
                  </pic:spPr>
                </pic:pic>
              </a:graphicData>
            </a:graphic>
          </wp:inline>
        </w:drawing>
      </w:r>
    </w:p>
    <w:p w14:paraId="4DEA4443" w14:textId="77777777" w:rsidR="003C42E7" w:rsidRPr="007C3F08" w:rsidRDefault="003C42E7" w:rsidP="003C42E7">
      <w:pPr>
        <w:pStyle w:val="Caption"/>
        <w:rPr>
          <w:lang w:val="en-US"/>
        </w:rPr>
      </w:pPr>
      <w:bookmarkStart w:id="136" w:name="_Ref410155486"/>
      <w:bookmarkStart w:id="137" w:name="_Toc41422356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29</w:t>
      </w:r>
      <w:r w:rsidRPr="004C0112">
        <w:rPr>
          <w:lang w:val="en-US"/>
        </w:rPr>
        <w:fldChar w:fldCharType="end"/>
      </w:r>
      <w:bookmarkEnd w:id="136"/>
      <w:r w:rsidRPr="007C3F08">
        <w:rPr>
          <w:lang w:val="en-US"/>
        </w:rPr>
        <w:t xml:space="preserve"> – TortoiseGit client</w:t>
      </w:r>
      <w:bookmarkEnd w:id="137"/>
    </w:p>
    <w:p w14:paraId="2F49970E" w14:textId="77777777" w:rsidR="003C42E7" w:rsidRPr="0086347E" w:rsidRDefault="003C42E7" w:rsidP="003C42E7">
      <w:pPr>
        <w:rPr>
          <w:lang w:val="en-US"/>
        </w:rPr>
      </w:pPr>
      <w:r w:rsidRPr="003D5EBD">
        <w:rPr>
          <w:lang w:val="en-US"/>
        </w:rPr>
        <w:t xml:space="preserve">The data </w:t>
      </w:r>
      <w:r w:rsidR="008F0ED2" w:rsidRPr="00F1211A">
        <w:rPr>
          <w:lang w:val="en-US"/>
        </w:rPr>
        <w:t xml:space="preserve">about commits </w:t>
      </w:r>
      <w:r w:rsidRPr="0004762A">
        <w:rPr>
          <w:lang w:val="en-US"/>
        </w:rPr>
        <w:t>shown by these tools varies, but generally involves the committer name, mess</w:t>
      </w:r>
      <w:r w:rsidR="008F0ED2" w:rsidRPr="00831EDB">
        <w:rPr>
          <w:lang w:val="en-US"/>
        </w:rPr>
        <w:t xml:space="preserve">age, date, </w:t>
      </w:r>
      <w:r w:rsidRPr="0086347E">
        <w:rPr>
          <w:lang w:val="en-US"/>
        </w:rPr>
        <w:t>affected files</w:t>
      </w:r>
      <w:r w:rsidR="008F0ED2" w:rsidRPr="0086347E">
        <w:rPr>
          <w:lang w:val="en-US"/>
        </w:rPr>
        <w:t>, and</w:t>
      </w:r>
      <w:r w:rsidR="00522D12" w:rsidRPr="00071773">
        <w:rPr>
          <w:lang w:val="en-US"/>
        </w:rPr>
        <w:t xml:space="preserve"> a visual representation of the history, which can be seen on the left part of </w:t>
      </w:r>
      <w:r w:rsidR="00522D12" w:rsidRPr="003D5EBD">
        <w:rPr>
          <w:lang w:val="en-US"/>
        </w:rPr>
        <w:fldChar w:fldCharType="begin"/>
      </w:r>
      <w:r w:rsidR="00522D12" w:rsidRPr="004C0112">
        <w:rPr>
          <w:lang w:val="en-US"/>
        </w:rPr>
        <w:instrText xml:space="preserve"> REF _Ref410155479 \h </w:instrText>
      </w:r>
      <w:r w:rsidR="00522D12" w:rsidRPr="003D5EBD">
        <w:rPr>
          <w:lang w:val="en-US"/>
        </w:rPr>
      </w:r>
      <w:r w:rsidR="00522D12" w:rsidRPr="003D5EBD">
        <w:rPr>
          <w:lang w:val="en-US"/>
        </w:rPr>
        <w:fldChar w:fldCharType="separate"/>
      </w:r>
      <w:r w:rsidR="00A80296" w:rsidRPr="004C0112">
        <w:rPr>
          <w:lang w:val="en-US"/>
        </w:rPr>
        <w:t xml:space="preserve">Figure </w:t>
      </w:r>
      <w:r w:rsidR="00A80296">
        <w:rPr>
          <w:noProof/>
          <w:lang w:val="en-US"/>
        </w:rPr>
        <w:t>28</w:t>
      </w:r>
      <w:r w:rsidR="00522D12" w:rsidRPr="003D5EBD">
        <w:rPr>
          <w:lang w:val="en-US"/>
        </w:rPr>
        <w:fldChar w:fldCharType="end"/>
      </w:r>
      <w:r w:rsidR="00522D12" w:rsidRPr="007C3F08">
        <w:rPr>
          <w:lang w:val="en-US"/>
        </w:rPr>
        <w:t xml:space="preserve"> and </w:t>
      </w:r>
      <w:r w:rsidR="00522D12" w:rsidRPr="003D5EBD">
        <w:rPr>
          <w:lang w:val="en-US"/>
        </w:rPr>
        <w:fldChar w:fldCharType="begin"/>
      </w:r>
      <w:r w:rsidR="00522D12" w:rsidRPr="004C0112">
        <w:rPr>
          <w:lang w:val="en-US"/>
        </w:rPr>
        <w:instrText xml:space="preserve"> REF _Ref410155486 \h </w:instrText>
      </w:r>
      <w:r w:rsidR="00522D12" w:rsidRPr="003D5EBD">
        <w:rPr>
          <w:lang w:val="en-US"/>
        </w:rPr>
      </w:r>
      <w:r w:rsidR="00522D12" w:rsidRPr="003D5EBD">
        <w:rPr>
          <w:lang w:val="en-US"/>
        </w:rPr>
        <w:fldChar w:fldCharType="separate"/>
      </w:r>
      <w:r w:rsidR="00A80296" w:rsidRPr="003D5EBD">
        <w:rPr>
          <w:lang w:val="en-US"/>
        </w:rPr>
        <w:t xml:space="preserve">Figure </w:t>
      </w:r>
      <w:r w:rsidR="00A80296">
        <w:rPr>
          <w:noProof/>
          <w:lang w:val="en-US"/>
        </w:rPr>
        <w:t>29</w:t>
      </w:r>
      <w:r w:rsidR="00522D12" w:rsidRPr="003D5EBD">
        <w:rPr>
          <w:lang w:val="en-US"/>
        </w:rPr>
        <w:fldChar w:fldCharType="end"/>
      </w:r>
      <w:r w:rsidR="008F0ED2" w:rsidRPr="007C3F08">
        <w:rPr>
          <w:lang w:val="en-US"/>
        </w:rPr>
        <w:t xml:space="preserve">. These tools, though, have no knowledge regarding peers. For this reason, </w:t>
      </w:r>
      <w:r w:rsidR="00522D12" w:rsidRPr="003D5EBD">
        <w:rPr>
          <w:lang w:val="en-US"/>
        </w:rPr>
        <w:t>these tools do n</w:t>
      </w:r>
      <w:r w:rsidR="00522D12" w:rsidRPr="00F1211A">
        <w:rPr>
          <w:lang w:val="en-US"/>
        </w:rPr>
        <w:t>ot present commits from other clones</w:t>
      </w:r>
      <w:r w:rsidR="008F0ED2" w:rsidRPr="0004762A">
        <w:rPr>
          <w:lang w:val="en-US"/>
        </w:rPr>
        <w:t xml:space="preserve"> and do not include information about where each commit can be found</w:t>
      </w:r>
      <w:r w:rsidR="00522D12" w:rsidRPr="00831EDB">
        <w:rPr>
          <w:lang w:val="en-US"/>
        </w:rPr>
        <w:t>.</w:t>
      </w:r>
    </w:p>
    <w:p w14:paraId="3534D053" w14:textId="77777777" w:rsidR="00FF7707" w:rsidRPr="00071773" w:rsidRDefault="009C7D7A" w:rsidP="00FF7707">
      <w:pPr>
        <w:pStyle w:val="Heading2"/>
        <w:rPr>
          <w:lang w:val="en-US"/>
        </w:rPr>
      </w:pPr>
      <w:bookmarkStart w:id="138" w:name="_Ref394512818"/>
      <w:bookmarkStart w:id="139" w:name="_Toc394584908"/>
      <w:bookmarkStart w:id="140" w:name="_Toc395037915"/>
      <w:bookmarkStart w:id="141" w:name="_Toc412126110"/>
      <w:bookmarkStart w:id="142" w:name="_Toc414223614"/>
      <w:r w:rsidRPr="0086347E">
        <w:rPr>
          <w:lang w:val="en-US"/>
        </w:rPr>
        <w:t>Final c</w:t>
      </w:r>
      <w:r w:rsidR="00FF7707" w:rsidRPr="00071773">
        <w:rPr>
          <w:lang w:val="en-US"/>
        </w:rPr>
        <w:t>onsiderations</w:t>
      </w:r>
      <w:bookmarkEnd w:id="138"/>
      <w:bookmarkEnd w:id="139"/>
      <w:bookmarkEnd w:id="140"/>
      <w:bookmarkEnd w:id="141"/>
      <w:bookmarkEnd w:id="142"/>
    </w:p>
    <w:p w14:paraId="4628CAA2" w14:textId="44DF6145" w:rsidR="00FF7707" w:rsidRPr="007D3EFA" w:rsidRDefault="00FF7707" w:rsidP="00125B41">
      <w:pPr>
        <w:rPr>
          <w:lang w:val="en-US"/>
        </w:rPr>
      </w:pPr>
      <w:r w:rsidRPr="00717F71">
        <w:rPr>
          <w:lang w:val="en-US"/>
        </w:rPr>
        <w:t>This chapter presented some core concepts regarding DVCS, which are essent</w:t>
      </w:r>
      <w:r w:rsidRPr="0021209D">
        <w:rPr>
          <w:lang w:val="en-US"/>
        </w:rPr>
        <w:t xml:space="preserve">ial to understand the remaining of this work. We also presented </w:t>
      </w:r>
      <w:r w:rsidR="00F55E66" w:rsidRPr="00BD155A">
        <w:rPr>
          <w:lang w:val="en-US"/>
        </w:rPr>
        <w:t>four</w:t>
      </w:r>
      <w:r w:rsidRPr="00545B59">
        <w:rPr>
          <w:lang w:val="en-US"/>
        </w:rPr>
        <w:t xml:space="preserve"> groups of approaches related with this work</w:t>
      </w:r>
      <w:r w:rsidR="00160A0C">
        <w:rPr>
          <w:lang w:val="en-US"/>
        </w:rPr>
        <w:t>: Commit Notification, Awareness of Concurrent Changes, Repository Visualization, and DVCS clients</w:t>
      </w:r>
      <w:r w:rsidRPr="00545B59">
        <w:rPr>
          <w:lang w:val="en-US"/>
        </w:rPr>
        <w:t xml:space="preserve">. </w:t>
      </w:r>
      <w:r w:rsidR="00125B41" w:rsidRPr="00555496">
        <w:rPr>
          <w:lang w:val="en-US"/>
        </w:rPr>
        <w:t xml:space="preserve">Although some approaches </w:t>
      </w:r>
      <w:r w:rsidR="00160A0C">
        <w:rPr>
          <w:lang w:val="en-US"/>
        </w:rPr>
        <w:t>shown work with DVCS</w:t>
      </w:r>
      <w:r w:rsidR="00125B41" w:rsidRPr="003767D2">
        <w:rPr>
          <w:lang w:val="en-US"/>
        </w:rPr>
        <w:t>, none of them provides information in different levels of deta</w:t>
      </w:r>
      <w:r w:rsidR="00125B41" w:rsidRPr="00C70AA2">
        <w:rPr>
          <w:lang w:val="en-US"/>
        </w:rPr>
        <w:t>il</w:t>
      </w:r>
      <w:r w:rsidR="00F55E66" w:rsidRPr="00117B7E">
        <w:rPr>
          <w:lang w:val="en-US"/>
        </w:rPr>
        <w:t>, nor shows information regarding several different clones, n</w:t>
      </w:r>
      <w:r w:rsidR="00125B41" w:rsidRPr="00117B7E">
        <w:rPr>
          <w:lang w:val="en-US"/>
        </w:rPr>
        <w:t>or shows the dependencies among several DVCS clones.</w:t>
      </w:r>
    </w:p>
    <w:p w14:paraId="25F27176" w14:textId="77777777" w:rsidR="00871856" w:rsidRPr="007D3EFA" w:rsidRDefault="00871856">
      <w:pPr>
        <w:spacing w:after="200" w:line="276" w:lineRule="auto"/>
        <w:ind w:firstLine="0"/>
        <w:jc w:val="left"/>
        <w:rPr>
          <w:rFonts w:eastAsia="Times New Roman"/>
          <w:sz w:val="20"/>
          <w:szCs w:val="20"/>
          <w:lang w:val="en-US"/>
        </w:rPr>
      </w:pPr>
      <w:r w:rsidRPr="007D3EFA">
        <w:rPr>
          <w:lang w:val="en-US"/>
        </w:rPr>
        <w:br w:type="page"/>
      </w:r>
    </w:p>
    <w:p w14:paraId="60F76FB7" w14:textId="77777777" w:rsidR="00581A4A" w:rsidRPr="005D7C16" w:rsidRDefault="00581A4A" w:rsidP="00AB2F05">
      <w:pPr>
        <w:pStyle w:val="Heading1"/>
      </w:pPr>
      <w:bookmarkStart w:id="143" w:name="_Ref393357872"/>
      <w:bookmarkStart w:id="144" w:name="_Ref408146211"/>
      <w:bookmarkStart w:id="145" w:name="_Toc412126111"/>
      <w:r w:rsidRPr="008A010A">
        <w:t xml:space="preserve">– </w:t>
      </w:r>
      <w:r w:rsidR="00593F6D" w:rsidRPr="008A010A">
        <w:t>Approach</w:t>
      </w:r>
      <w:bookmarkEnd w:id="143"/>
      <w:bookmarkEnd w:id="144"/>
      <w:bookmarkEnd w:id="145"/>
    </w:p>
    <w:p w14:paraId="0F85B3FF" w14:textId="77777777" w:rsidR="00FF7707" w:rsidRPr="00723770" w:rsidRDefault="00FF7707" w:rsidP="00FF7707">
      <w:pPr>
        <w:pStyle w:val="Heading2"/>
        <w:rPr>
          <w:lang w:val="en-US"/>
        </w:rPr>
      </w:pPr>
      <w:bookmarkStart w:id="146" w:name="_Toc399663048"/>
      <w:bookmarkStart w:id="147" w:name="_Toc412126112"/>
      <w:bookmarkStart w:id="148" w:name="_Toc414223615"/>
      <w:r w:rsidRPr="00723770">
        <w:rPr>
          <w:lang w:val="en-US"/>
        </w:rPr>
        <w:t>Introduction</w:t>
      </w:r>
      <w:bookmarkEnd w:id="146"/>
      <w:bookmarkEnd w:id="147"/>
      <w:bookmarkEnd w:id="148"/>
    </w:p>
    <w:p w14:paraId="1757026C" w14:textId="360C8044" w:rsidR="00FA5E3F" w:rsidRPr="007C3F08" w:rsidRDefault="00FA5E3F" w:rsidP="00FA5E3F">
      <w:pPr>
        <w:rPr>
          <w:szCs w:val="24"/>
          <w:lang w:val="en-US"/>
        </w:rPr>
      </w:pPr>
      <w:r w:rsidRPr="0008190F">
        <w:rPr>
          <w:szCs w:val="24"/>
          <w:lang w:val="en-US"/>
        </w:rPr>
        <w:t>According to</w:t>
      </w:r>
      <w:r w:rsidR="005818A0">
        <w:rPr>
          <w:szCs w:val="24"/>
          <w:lang w:val="en-US"/>
        </w:rPr>
        <w:t xml:space="preserve"> Diehl</w:t>
      </w:r>
      <w:r w:rsidRPr="0008190F">
        <w:rPr>
          <w:szCs w:val="24"/>
          <w:lang w:val="en-US"/>
        </w:rPr>
        <w:t xml:space="preserve"> </w:t>
      </w:r>
      <w:r w:rsidRPr="003D5EBD">
        <w:rPr>
          <w:szCs w:val="24"/>
          <w:lang w:val="en-US"/>
        </w:rPr>
        <w:fldChar w:fldCharType="begin"/>
      </w:r>
      <w:r w:rsidR="005818A0">
        <w:rPr>
          <w:szCs w:val="24"/>
          <w:lang w:val="en-US"/>
        </w:rPr>
        <w:instrText xml:space="preserve"> ADDIN ZOTERO_ITEM {"citationID":"wPtz0H2b","properties":{"formattedCitation":"(2007)","plainCitation":"(2007)"},"citationItems":[{"id":2540,"uris":["http://zotero.org/users/892576/items/C26JJ9I9"],"uri":["http://zotero.org/users/892576/items/C26JJ9I9"],"suppress-author":true}]} </w:instrText>
      </w:r>
      <w:r w:rsidRPr="003D5EBD">
        <w:rPr>
          <w:szCs w:val="24"/>
          <w:lang w:val="en-US"/>
        </w:rPr>
        <w:fldChar w:fldCharType="separate"/>
      </w:r>
      <w:r w:rsidR="005818A0" w:rsidRPr="005818A0">
        <w:rPr>
          <w:lang w:val="en-US"/>
        </w:rPr>
        <w:t>(2007)</w:t>
      </w:r>
      <w:r w:rsidRPr="003D5EBD">
        <w:rPr>
          <w:szCs w:val="24"/>
          <w:lang w:val="en-US"/>
        </w:rPr>
        <w:fldChar w:fldCharType="end"/>
      </w:r>
      <w:r w:rsidRPr="007C3F08">
        <w:rPr>
          <w:szCs w:val="24"/>
          <w:lang w:val="en-US"/>
        </w:rPr>
        <w:t>, software visualization can be separated into three aspects: structure, behavior, and evolution. DyeVC relates primarily with the evolution aspect, m</w:t>
      </w:r>
      <w:r w:rsidRPr="003D5EBD">
        <w:rPr>
          <w:szCs w:val="24"/>
          <w:lang w:val="en-US"/>
        </w:rPr>
        <w:t>ore specifically with studies that aim at improving the awareness for people that work with distributed software development. A recent work by</w:t>
      </w:r>
      <w:r w:rsidR="005818A0">
        <w:rPr>
          <w:szCs w:val="24"/>
          <w:lang w:val="en-US"/>
        </w:rPr>
        <w:t xml:space="preserve"> Steinmacher </w:t>
      </w:r>
      <w:r w:rsidR="005818A0">
        <w:rPr>
          <w:i/>
          <w:szCs w:val="24"/>
          <w:lang w:val="en-US"/>
        </w:rPr>
        <w:t>et al</w:t>
      </w:r>
      <w:r w:rsidR="005818A0">
        <w:rPr>
          <w:szCs w:val="24"/>
          <w:lang w:val="en-US"/>
        </w:rPr>
        <w:t>.</w:t>
      </w:r>
      <w:r w:rsidRPr="003D5EBD">
        <w:rPr>
          <w:szCs w:val="24"/>
          <w:lang w:val="en-US"/>
        </w:rPr>
        <w:t xml:space="preserve"> </w:t>
      </w:r>
      <w:r w:rsidRPr="003D5EBD">
        <w:rPr>
          <w:szCs w:val="24"/>
          <w:lang w:val="en-US"/>
        </w:rPr>
        <w:fldChar w:fldCharType="begin"/>
      </w:r>
      <w:r w:rsidR="005818A0">
        <w:rPr>
          <w:szCs w:val="24"/>
          <w:lang w:val="en-US"/>
        </w:rPr>
        <w:instrText xml:space="preserve"> ADDIN ZOTERO_ITEM {"citationID":"ueXfYG8i","properties":{"formattedCitation":"(2012)","plainCitation":"(2012)"},"citationItems":[{"id":1050,"uris":["http://zotero.org/users/892576/items/32WJXCFE"],"uri":["http://zotero.org/users/892576/items/32WJXCFE"],"suppress-author":true}]} </w:instrText>
      </w:r>
      <w:r w:rsidRPr="003D5EBD">
        <w:rPr>
          <w:szCs w:val="24"/>
          <w:lang w:val="en-US"/>
        </w:rPr>
        <w:fldChar w:fldCharType="separate"/>
      </w:r>
      <w:r w:rsidR="005818A0" w:rsidRPr="005818A0">
        <w:rPr>
          <w:lang w:val="en-US"/>
        </w:rPr>
        <w:t>(2012)</w:t>
      </w:r>
      <w:r w:rsidRPr="003D5EBD">
        <w:rPr>
          <w:szCs w:val="24"/>
          <w:lang w:val="en-US"/>
        </w:rPr>
        <w:fldChar w:fldCharType="end"/>
      </w:r>
      <w:r w:rsidRPr="007C3F08">
        <w:rPr>
          <w:szCs w:val="24"/>
          <w:lang w:val="en-US"/>
        </w:rPr>
        <w:t xml:space="preserve"> presents a systematic </w:t>
      </w:r>
      <w:r w:rsidRPr="003D5EBD">
        <w:rPr>
          <w:szCs w:val="24"/>
          <w:lang w:val="en-US"/>
        </w:rPr>
        <w:t xml:space="preserve">review of awareness studies and classify them according to the Awareness Framework </w:t>
      </w:r>
      <w:r w:rsidRPr="003D5EBD">
        <w:rPr>
          <w:szCs w:val="24"/>
          <w:lang w:val="en-US"/>
        </w:rPr>
        <w:fldChar w:fldCharType="begin"/>
      </w:r>
      <w:r w:rsidRPr="004C0112">
        <w:rPr>
          <w:szCs w:val="24"/>
          <w:lang w:val="en-US"/>
        </w:rPr>
        <w:instrText xml:space="preserve"> ADDIN ZOTERO_ITEM {"citationID":"51re871oj","properties":{"formattedCitation":"{\\rtf (GUTWIN \\i et al.\\i0{}, 1996)}","plainCitation":"(GUTWIN et al., 1996)"},"citationItems":[{"id":2729,"uris":["http://zotero.org/users/892576/items/H4T88RT8"],"uri":["http://zotero.org/users/892576/items/H4T88RT8"]}]} </w:instrText>
      </w:r>
      <w:r w:rsidRPr="003D5EBD">
        <w:rPr>
          <w:szCs w:val="24"/>
          <w:lang w:val="en-US"/>
        </w:rPr>
        <w:fldChar w:fldCharType="separate"/>
      </w:r>
      <w:r w:rsidRPr="003D5EBD">
        <w:rPr>
          <w:szCs w:val="24"/>
          <w:lang w:val="en-US"/>
        </w:rPr>
        <w:t xml:space="preserve">(GUTWIN </w:t>
      </w:r>
      <w:r w:rsidRPr="00F1211A">
        <w:rPr>
          <w:i/>
          <w:iCs/>
          <w:szCs w:val="24"/>
          <w:lang w:val="en-US"/>
        </w:rPr>
        <w:t>et al.</w:t>
      </w:r>
      <w:r w:rsidRPr="0004762A">
        <w:rPr>
          <w:szCs w:val="24"/>
          <w:lang w:val="en-US"/>
        </w:rPr>
        <w:t>, 1996)</w:t>
      </w:r>
      <w:r w:rsidRPr="003D5EBD">
        <w:rPr>
          <w:szCs w:val="24"/>
          <w:lang w:val="en-US"/>
        </w:rPr>
        <w:fldChar w:fldCharType="end"/>
      </w:r>
      <w:r w:rsidRPr="007C3F08">
        <w:rPr>
          <w:szCs w:val="24"/>
          <w:lang w:val="en-US"/>
        </w:rPr>
        <w:t xml:space="preserve"> and according to the 3C Collaboration Model </w:t>
      </w:r>
      <w:r w:rsidRPr="003D5EBD">
        <w:rPr>
          <w:szCs w:val="24"/>
          <w:lang w:val="en-US"/>
        </w:rPr>
        <w:fldChar w:fldCharType="begin"/>
      </w:r>
      <w:r w:rsidRPr="004C0112">
        <w:rPr>
          <w:szCs w:val="24"/>
          <w:lang w:val="en-US"/>
        </w:rPr>
        <w:instrText xml:space="preserve"> ADDIN ZOTERO_ITEM {"citationID":"83flkgcqf","properties":{"formattedCitation":"{\\rtf (FUKS \\i et al.\\i0{}, 2007)}","plainCitation":"(FUKS et al., 2007)"},"citationItems":[{"id":2551,"uris":["http://zotero.org/users/892576/items/2J8CK7WD"],"uri":["http://zotero.org/users/892576/items/2J8CK7WD"]}]} </w:instrText>
      </w:r>
      <w:r w:rsidRPr="003D5EBD">
        <w:rPr>
          <w:szCs w:val="24"/>
          <w:lang w:val="en-US"/>
        </w:rPr>
        <w:fldChar w:fldCharType="separate"/>
      </w:r>
      <w:r w:rsidRPr="003D5EBD">
        <w:rPr>
          <w:szCs w:val="24"/>
          <w:lang w:val="en-US"/>
        </w:rPr>
        <w:t xml:space="preserve">(FUKS </w:t>
      </w:r>
      <w:r w:rsidRPr="00F1211A">
        <w:rPr>
          <w:i/>
          <w:iCs/>
          <w:szCs w:val="24"/>
          <w:lang w:val="en-US"/>
        </w:rPr>
        <w:t>et al.</w:t>
      </w:r>
      <w:r w:rsidRPr="0004762A">
        <w:rPr>
          <w:szCs w:val="24"/>
          <w:lang w:val="en-US"/>
        </w:rPr>
        <w:t>, 2007)</w:t>
      </w:r>
      <w:r w:rsidRPr="003D5EBD">
        <w:rPr>
          <w:szCs w:val="24"/>
          <w:lang w:val="en-US"/>
        </w:rPr>
        <w:fldChar w:fldCharType="end"/>
      </w:r>
      <w:r w:rsidRPr="007C3F08">
        <w:rPr>
          <w:szCs w:val="24"/>
          <w:lang w:val="en-US"/>
        </w:rPr>
        <w:t>. The classification is not exclusive, i.e., a given tool can present elements of different awareness types. According to</w:t>
      </w:r>
      <w:r w:rsidR="005818A0">
        <w:rPr>
          <w:szCs w:val="24"/>
          <w:lang w:val="en-US"/>
        </w:rPr>
        <w:t xml:space="preserve"> Gutwin </w:t>
      </w:r>
      <w:r w:rsidR="005818A0">
        <w:rPr>
          <w:i/>
          <w:szCs w:val="24"/>
          <w:lang w:val="en-US"/>
        </w:rPr>
        <w:t>et al</w:t>
      </w:r>
      <w:r w:rsidR="005818A0">
        <w:rPr>
          <w:szCs w:val="24"/>
          <w:lang w:val="en-US"/>
        </w:rPr>
        <w:t>.</w:t>
      </w:r>
      <w:r w:rsidRPr="007C3F08">
        <w:rPr>
          <w:szCs w:val="24"/>
          <w:lang w:val="en-US"/>
        </w:rPr>
        <w:t xml:space="preserve"> </w:t>
      </w:r>
      <w:r w:rsidRPr="003D5EBD">
        <w:rPr>
          <w:szCs w:val="24"/>
          <w:lang w:val="en-US"/>
        </w:rPr>
        <w:fldChar w:fldCharType="begin"/>
      </w:r>
      <w:r w:rsidR="005818A0">
        <w:rPr>
          <w:szCs w:val="24"/>
          <w:lang w:val="en-US"/>
        </w:rPr>
        <w:instrText xml:space="preserve"> ADDIN ZOTERO_ITEM {"citationID":"qF4iTUn4","properties":{"formattedCitation":"(1996)","plainCitation":"(1996)"},"citationItems":[{"id":2729,"uris":["http://zotero.org/users/892576/items/H4T88RT8"],"uri":["http://zotero.org/users/892576/items/H4T88RT8"],"suppress-author":true}]} </w:instrText>
      </w:r>
      <w:r w:rsidRPr="003D5EBD">
        <w:rPr>
          <w:szCs w:val="24"/>
          <w:lang w:val="en-US"/>
        </w:rPr>
        <w:fldChar w:fldCharType="separate"/>
      </w:r>
      <w:r w:rsidR="005818A0" w:rsidRPr="005818A0">
        <w:rPr>
          <w:lang w:val="en-US"/>
        </w:rPr>
        <w:t>(1996)</w:t>
      </w:r>
      <w:r w:rsidRPr="003D5EBD">
        <w:rPr>
          <w:szCs w:val="24"/>
          <w:lang w:val="en-US"/>
        </w:rPr>
        <w:fldChar w:fldCharType="end"/>
      </w:r>
      <w:r w:rsidRPr="007C3F08">
        <w:rPr>
          <w:szCs w:val="24"/>
          <w:lang w:val="en-US"/>
        </w:rPr>
        <w:t>, DyeVC can be classified as a “Workspace Awa</w:t>
      </w:r>
      <w:r w:rsidRPr="003D5EBD">
        <w:rPr>
          <w:szCs w:val="24"/>
          <w:lang w:val="en-US"/>
        </w:rPr>
        <w:t>reness” approach and according to</w:t>
      </w:r>
      <w:r w:rsidR="005818A0">
        <w:rPr>
          <w:szCs w:val="24"/>
          <w:lang w:val="en-US"/>
        </w:rPr>
        <w:t xml:space="preserve"> Fuks</w:t>
      </w:r>
      <w:r w:rsidRPr="003D5EBD">
        <w:rPr>
          <w:szCs w:val="24"/>
          <w:lang w:val="en-US"/>
        </w:rPr>
        <w:t xml:space="preserve"> </w:t>
      </w:r>
      <w:r w:rsidRPr="003D5EBD">
        <w:rPr>
          <w:szCs w:val="24"/>
          <w:lang w:val="en-US"/>
        </w:rPr>
        <w:fldChar w:fldCharType="begin"/>
      </w:r>
      <w:r w:rsidR="005818A0">
        <w:rPr>
          <w:szCs w:val="24"/>
          <w:lang w:val="en-US"/>
        </w:rPr>
        <w:instrText xml:space="preserve"> ADDIN ZOTERO_ITEM {"citationID":"7mEztG70","properties":{"formattedCitation":"(2007)","plainCitation":"(2007)"},"citationItems":[{"id":2551,"uris":["http://zotero.org/users/892576/items/2J8CK7WD"],"uri":["http://zotero.org/users/892576/items/2J8CK7WD"],"suppress-author":true}]} </w:instrText>
      </w:r>
      <w:r w:rsidRPr="003D5EBD">
        <w:rPr>
          <w:szCs w:val="24"/>
          <w:lang w:val="en-US"/>
        </w:rPr>
        <w:fldChar w:fldCharType="separate"/>
      </w:r>
      <w:r w:rsidR="005818A0" w:rsidRPr="005818A0">
        <w:rPr>
          <w:lang w:val="en-US"/>
        </w:rPr>
        <w:t>(2007)</w:t>
      </w:r>
      <w:r w:rsidRPr="003D5EBD">
        <w:rPr>
          <w:szCs w:val="24"/>
          <w:lang w:val="en-US"/>
        </w:rPr>
        <w:fldChar w:fldCharType="end"/>
      </w:r>
      <w:r w:rsidRPr="007C3F08">
        <w:rPr>
          <w:szCs w:val="24"/>
          <w:lang w:val="en-US"/>
        </w:rPr>
        <w:t xml:space="preserve">, DyeVC fits into the “Coordination” and “Cooperation” categories. </w:t>
      </w:r>
    </w:p>
    <w:p w14:paraId="0004B956" w14:textId="77777777" w:rsidR="00FF7707" w:rsidRPr="007C3F08" w:rsidRDefault="00FF7707" w:rsidP="00FF7707">
      <w:pPr>
        <w:rPr>
          <w:szCs w:val="24"/>
          <w:lang w:val="en-US"/>
        </w:rPr>
      </w:pPr>
      <w:r w:rsidRPr="003D5EBD">
        <w:rPr>
          <w:szCs w:val="24"/>
          <w:lang w:val="en-US"/>
        </w:rPr>
        <w:t xml:space="preserve">As we have discussed in </w:t>
      </w:r>
      <w:r w:rsidR="003F2040" w:rsidRPr="00F1211A">
        <w:rPr>
          <w:szCs w:val="24"/>
          <w:lang w:val="en-US"/>
        </w:rPr>
        <w:t xml:space="preserve">Section </w:t>
      </w:r>
      <w:r w:rsidR="003F2040" w:rsidRPr="003D5EBD">
        <w:rPr>
          <w:szCs w:val="24"/>
          <w:lang w:val="en-US"/>
        </w:rPr>
        <w:fldChar w:fldCharType="begin"/>
      </w:r>
      <w:r w:rsidR="003F2040" w:rsidRPr="004C0112">
        <w:rPr>
          <w:szCs w:val="24"/>
          <w:lang w:val="en-US"/>
        </w:rPr>
        <w:instrText xml:space="preserve"> REF _Ref394512546 \r \h </w:instrText>
      </w:r>
      <w:r w:rsidR="003F2040" w:rsidRPr="003D5EBD">
        <w:rPr>
          <w:szCs w:val="24"/>
          <w:lang w:val="en-US"/>
        </w:rPr>
      </w:r>
      <w:r w:rsidR="003F2040" w:rsidRPr="003D5EBD">
        <w:rPr>
          <w:szCs w:val="24"/>
          <w:lang w:val="en-US"/>
        </w:rPr>
        <w:fldChar w:fldCharType="separate"/>
      </w:r>
      <w:r w:rsidR="00A80296">
        <w:rPr>
          <w:szCs w:val="24"/>
          <w:lang w:val="en-US"/>
        </w:rPr>
        <w:t>2.2</w:t>
      </w:r>
      <w:r w:rsidR="003F2040" w:rsidRPr="003D5EBD">
        <w:rPr>
          <w:szCs w:val="24"/>
          <w:lang w:val="en-US"/>
        </w:rPr>
        <w:fldChar w:fldCharType="end"/>
      </w:r>
      <w:r w:rsidR="003F2040" w:rsidRPr="007C3F08">
        <w:rPr>
          <w:szCs w:val="24"/>
          <w:lang w:val="en-US"/>
        </w:rPr>
        <w:t xml:space="preserve">, </w:t>
      </w:r>
      <w:r w:rsidRPr="003D5EBD">
        <w:rPr>
          <w:szCs w:val="24"/>
          <w:lang w:val="en-US"/>
        </w:rPr>
        <w:t>DVCSs lead to a numbe</w:t>
      </w:r>
      <w:r w:rsidRPr="00F1211A">
        <w:rPr>
          <w:szCs w:val="24"/>
          <w:lang w:val="en-US"/>
        </w:rPr>
        <w:t xml:space="preserve">r of </w:t>
      </w:r>
      <w:r w:rsidR="00EE024D" w:rsidRPr="0004762A">
        <w:rPr>
          <w:szCs w:val="24"/>
          <w:lang w:val="en-US"/>
        </w:rPr>
        <w:t>repository clones</w:t>
      </w:r>
      <w:r w:rsidRPr="00831EDB">
        <w:rPr>
          <w:szCs w:val="24"/>
          <w:lang w:val="en-US"/>
        </w:rPr>
        <w:t xml:space="preserve"> that may communicate with each other, receiving or sending updates. This operating mode resembles a peer-to-peer network topology </w:t>
      </w:r>
      <w:r w:rsidRPr="003D5EBD">
        <w:rPr>
          <w:szCs w:val="24"/>
          <w:lang w:val="en-US"/>
        </w:rPr>
        <w:fldChar w:fldCharType="begin"/>
      </w:r>
      <w:r w:rsidRPr="004C0112">
        <w:rPr>
          <w:szCs w:val="24"/>
          <w:lang w:val="en-US"/>
        </w:rPr>
        <w:instrText xml:space="preserve"> ADDIN ZOTERO_ITEM {"citationID":"16t594kg87","properties":{"formattedCitation":"(SCHOLLMEIER, 2001)","plainCitation":"(SCHOLLMEIER, 2001)"},"citationItems":[{"id":2886,"uris":["http://zotero.org/users/892576/items/GX23MF55"],"uri":["http://zotero.org/users/892576/items/GX23MF55"]}]} </w:instrText>
      </w:r>
      <w:r w:rsidRPr="003D5EBD">
        <w:rPr>
          <w:szCs w:val="24"/>
          <w:lang w:val="en-US"/>
        </w:rPr>
        <w:fldChar w:fldCharType="separate"/>
      </w:r>
      <w:r w:rsidRPr="003D5EBD">
        <w:rPr>
          <w:lang w:val="en-US"/>
        </w:rPr>
        <w:t>(SCHOLLMEIER, 2001)</w:t>
      </w:r>
      <w:r w:rsidRPr="003D5EBD">
        <w:rPr>
          <w:szCs w:val="24"/>
          <w:lang w:val="en-US"/>
        </w:rPr>
        <w:fldChar w:fldCharType="end"/>
      </w:r>
      <w:r w:rsidRPr="007C3F08">
        <w:rPr>
          <w:szCs w:val="24"/>
          <w:lang w:val="en-US"/>
        </w:rPr>
        <w:t>, where there are processin</w:t>
      </w:r>
      <w:r w:rsidRPr="003D5EBD">
        <w:rPr>
          <w:szCs w:val="24"/>
          <w:lang w:val="en-US"/>
        </w:rPr>
        <w:t>g units and the flows bet</w:t>
      </w:r>
      <w:r w:rsidRPr="00F1211A">
        <w:rPr>
          <w:szCs w:val="24"/>
          <w:lang w:val="en-US"/>
        </w:rPr>
        <w:t xml:space="preserve">ween them through predefined connection paths. Whereas there are several approaches to discover such network topologies </w:t>
      </w:r>
      <w:r w:rsidRPr="003D5EBD">
        <w:rPr>
          <w:szCs w:val="24"/>
          <w:lang w:val="en-US"/>
        </w:rPr>
        <w:fldChar w:fldCharType="begin"/>
      </w:r>
      <w:r w:rsidRPr="004C0112">
        <w:rPr>
          <w:szCs w:val="24"/>
          <w:lang w:val="en-US"/>
        </w:rPr>
        <w:instrText xml:space="preserve"> ADDIN ZOTERO_ITEM {"citationID":"17o1n224vp","properties":{"formattedCitation":"{\\rtf (DONG; GANG, 2012; LI, H. \\i et al.\\i0{}, 2009; LI, M. \\i et al.\\i0{}, 2013; UZAIR \\i et al.\\i0{}, 2007; YAN, 2012; YONG \\i et al.\\i0{}, 2010)}","plainCitation":"(DONG; GANG, 2012; LI, H. et al., 2009; LI, M. et al., 2013; UZAIR et al., 2007; YAN, 2012; YONG et al., 2010)"},"citationItems":[{"id":2891,"uris":["http://zotero.org/users/892576/items/Z68RC4ES"],"uri":["http://zotero.org/users/892576/items/Z68RC4ES"],"label":"page"},{"id":2895,"uris":["http://zotero.org/users/892576/items/VAF38PNT"],"uri":["http://zotero.org/users/892576/items/VAF38PNT"],"label":"page"},{"id":2897,"uris":["http://zotero.org/users/892576/items/DS2UFUGT"],"uri":["http://zotero.org/users/892576/items/DS2UFUGT"],"label":"page"},{"id":2899,"uris":["http://zotero.org/users/892576/items/QFI32TS9"],"uri":["http://zotero.org/users/892576/items/QFI32TS9"],"label":"page"},{"id":2889,"uris":["http://zotero.org/users/892576/items/3V4X5JRN"],"uri":["http://zotero.org/users/892576/items/3V4X5JRN"],"label":"page"},{"id":2893,"uris":["http://zotero.org/users/892576/items/7KS6S3DX"],"uri":["http://zotero.org/users/892576/items/7KS6S3DX"],"label":"page"}]} </w:instrText>
      </w:r>
      <w:r w:rsidRPr="003D5EBD">
        <w:rPr>
          <w:szCs w:val="24"/>
          <w:lang w:val="en-US"/>
        </w:rPr>
        <w:fldChar w:fldCharType="separate"/>
      </w:r>
      <w:r w:rsidRPr="003D5EBD">
        <w:rPr>
          <w:szCs w:val="24"/>
          <w:lang w:val="en-US"/>
        </w:rPr>
        <w:t xml:space="preserve">(DONG; GANG, 2012; LI, H. </w:t>
      </w:r>
      <w:r w:rsidRPr="00F1211A">
        <w:rPr>
          <w:i/>
          <w:iCs/>
          <w:szCs w:val="24"/>
          <w:lang w:val="en-US"/>
        </w:rPr>
        <w:t>et al.</w:t>
      </w:r>
      <w:r w:rsidRPr="0004762A">
        <w:rPr>
          <w:szCs w:val="24"/>
          <w:lang w:val="en-US"/>
        </w:rPr>
        <w:t xml:space="preserve">, 2009; LI, M. </w:t>
      </w:r>
      <w:r w:rsidRPr="00831EDB">
        <w:rPr>
          <w:i/>
          <w:iCs/>
          <w:szCs w:val="24"/>
          <w:lang w:val="en-US"/>
        </w:rPr>
        <w:t>et al.</w:t>
      </w:r>
      <w:r w:rsidRPr="0086347E">
        <w:rPr>
          <w:szCs w:val="24"/>
          <w:lang w:val="en-US"/>
        </w:rPr>
        <w:t xml:space="preserve">, 2013; UZAIR </w:t>
      </w:r>
      <w:r w:rsidRPr="0086347E">
        <w:rPr>
          <w:i/>
          <w:iCs/>
          <w:szCs w:val="24"/>
          <w:lang w:val="en-US"/>
        </w:rPr>
        <w:t>et al.</w:t>
      </w:r>
      <w:r w:rsidRPr="00071773">
        <w:rPr>
          <w:szCs w:val="24"/>
          <w:lang w:val="en-US"/>
        </w:rPr>
        <w:t xml:space="preserve">, 2007; YAN, 2012; YONG </w:t>
      </w:r>
      <w:r w:rsidRPr="00717F71">
        <w:rPr>
          <w:i/>
          <w:iCs/>
          <w:szCs w:val="24"/>
          <w:lang w:val="en-US"/>
        </w:rPr>
        <w:t>et al.</w:t>
      </w:r>
      <w:r w:rsidRPr="0021209D">
        <w:rPr>
          <w:szCs w:val="24"/>
          <w:lang w:val="en-US"/>
        </w:rPr>
        <w:t>, 2010)</w:t>
      </w:r>
      <w:r w:rsidRPr="003D5EBD">
        <w:rPr>
          <w:szCs w:val="24"/>
          <w:lang w:val="en-US"/>
        </w:rPr>
        <w:fldChar w:fldCharType="end"/>
      </w:r>
      <w:r w:rsidRPr="007C3F08">
        <w:rPr>
          <w:szCs w:val="24"/>
          <w:lang w:val="en-US"/>
        </w:rPr>
        <w:t>, to number a few, there is no correspond</w:t>
      </w:r>
      <w:r w:rsidR="005D0FBE">
        <w:rPr>
          <w:szCs w:val="24"/>
          <w:lang w:val="en-US"/>
        </w:rPr>
        <w:t>ing</w:t>
      </w:r>
      <w:r w:rsidRPr="007C3F08">
        <w:rPr>
          <w:szCs w:val="24"/>
          <w:lang w:val="en-US"/>
        </w:rPr>
        <w:t xml:space="preserve"> approach </w:t>
      </w:r>
      <w:r w:rsidR="005D0FBE">
        <w:rPr>
          <w:szCs w:val="24"/>
          <w:lang w:val="en-US"/>
        </w:rPr>
        <w:t>to</w:t>
      </w:r>
      <w:r w:rsidR="005D0FBE" w:rsidRPr="007C3F08">
        <w:rPr>
          <w:szCs w:val="24"/>
          <w:lang w:val="en-US"/>
        </w:rPr>
        <w:t xml:space="preserve"> </w:t>
      </w:r>
      <w:r w:rsidRPr="007C3F08">
        <w:rPr>
          <w:szCs w:val="24"/>
          <w:lang w:val="en-US"/>
        </w:rPr>
        <w:t>deal with DVC</w:t>
      </w:r>
      <w:r w:rsidRPr="003D5EBD">
        <w:rPr>
          <w:szCs w:val="24"/>
          <w:lang w:val="en-US"/>
        </w:rPr>
        <w:t>S, as discussed in</w:t>
      </w:r>
      <w:r w:rsidR="003F2040" w:rsidRPr="00F1211A">
        <w:rPr>
          <w:szCs w:val="24"/>
          <w:lang w:val="en-US"/>
        </w:rPr>
        <w:t xml:space="preserve"> </w:t>
      </w:r>
      <w:r w:rsidR="003F2040" w:rsidRPr="003D5EBD">
        <w:rPr>
          <w:szCs w:val="24"/>
          <w:lang w:val="en-US"/>
        </w:rPr>
        <w:fldChar w:fldCharType="begin"/>
      </w:r>
      <w:r w:rsidR="003F2040" w:rsidRPr="004C0112">
        <w:rPr>
          <w:szCs w:val="24"/>
          <w:lang w:val="en-US"/>
        </w:rPr>
        <w:instrText xml:space="preserve"> REF _Ref393357917 \r \h </w:instrText>
      </w:r>
      <w:r w:rsidR="003F2040" w:rsidRPr="003D5EBD">
        <w:rPr>
          <w:szCs w:val="24"/>
          <w:lang w:val="en-US"/>
        </w:rPr>
      </w:r>
      <w:r w:rsidR="003F2040" w:rsidRPr="003D5EBD">
        <w:rPr>
          <w:szCs w:val="24"/>
          <w:lang w:val="en-US"/>
        </w:rPr>
        <w:fldChar w:fldCharType="separate"/>
      </w:r>
      <w:r w:rsidR="00A80296">
        <w:rPr>
          <w:szCs w:val="24"/>
          <w:lang w:val="en-US"/>
        </w:rPr>
        <w:t>Chapter 2</w:t>
      </w:r>
      <w:r w:rsidR="003F2040" w:rsidRPr="003D5EBD">
        <w:rPr>
          <w:szCs w:val="24"/>
          <w:lang w:val="en-US"/>
        </w:rPr>
        <w:fldChar w:fldCharType="end"/>
      </w:r>
      <w:r w:rsidRPr="007C3F08">
        <w:rPr>
          <w:szCs w:val="24"/>
          <w:lang w:val="en-US"/>
        </w:rPr>
        <w:t xml:space="preserve">. </w:t>
      </w:r>
    </w:p>
    <w:p w14:paraId="5046D263" w14:textId="5725BE30" w:rsidR="00FF7707" w:rsidRDefault="00FF7707" w:rsidP="00FF7707">
      <w:pPr>
        <w:rPr>
          <w:lang w:val="en-US"/>
        </w:rPr>
      </w:pPr>
      <w:r w:rsidRPr="003D5EBD">
        <w:rPr>
          <w:lang w:val="en-US"/>
        </w:rPr>
        <w:t xml:space="preserve">The DyeVC approach </w:t>
      </w:r>
      <w:r w:rsidRPr="003D5EBD">
        <w:rPr>
          <w:lang w:val="en-US"/>
        </w:rPr>
        <w:fldChar w:fldCharType="begin"/>
      </w:r>
      <w:r w:rsidRPr="004C0112">
        <w:rPr>
          <w:lang w:val="en-US"/>
        </w:rPr>
        <w:instrText xml:space="preserve"> ADDIN ZOTERO_ITEM {"citationID":"1lel975u63","properties":{"formattedCitation":"(CESARIO; MURTA, 2013)","plainCitation":"(CESARIO; MURTA, 2013)"},"citationItems":[{"id":2523,"uris":["http://zotero.org/users/892576/items/UND4MEN6"],"uri":["http://zotero.org/users/892576/items/UND4MEN6"]}]} </w:instrText>
      </w:r>
      <w:r w:rsidRPr="003D5EBD">
        <w:rPr>
          <w:lang w:val="en-US"/>
        </w:rPr>
        <w:fldChar w:fldCharType="separate"/>
      </w:r>
      <w:r w:rsidRPr="003D5EBD">
        <w:rPr>
          <w:lang w:val="en-US"/>
        </w:rPr>
        <w:t>(CESARIO; MURTA, 2013)</w:t>
      </w:r>
      <w:r w:rsidRPr="003D5EBD">
        <w:rPr>
          <w:lang w:val="en-US"/>
        </w:rPr>
        <w:fldChar w:fldCharType="end"/>
      </w:r>
      <w:r w:rsidRPr="007C3F08">
        <w:rPr>
          <w:lang w:val="en-US"/>
        </w:rPr>
        <w:t xml:space="preserve"> came to fill this ga</w:t>
      </w:r>
      <w:r w:rsidRPr="003D5EBD">
        <w:rPr>
          <w:lang w:val="en-US"/>
        </w:rPr>
        <w:t xml:space="preserve">p in supporting DVCS usage. The goal of DyeVC is </w:t>
      </w:r>
      <w:r w:rsidR="00431584" w:rsidRPr="00F1211A">
        <w:rPr>
          <w:lang w:val="en-US"/>
        </w:rPr>
        <w:t>two</w:t>
      </w:r>
      <w:r w:rsidRPr="0004762A">
        <w:rPr>
          <w:lang w:val="en-US"/>
        </w:rPr>
        <w:t>-fold. First, DyeVC should work as a</w:t>
      </w:r>
      <w:r w:rsidRPr="00831EDB">
        <w:rPr>
          <w:lang w:val="en-US"/>
        </w:rPr>
        <w:t xml:space="preserve"> non-obtrusive awareness tool to increase the developer knowledge on what is going on around h</w:t>
      </w:r>
      <w:r w:rsidR="005818A0">
        <w:rPr>
          <w:lang w:val="en-US"/>
        </w:rPr>
        <w:t>er</w:t>
      </w:r>
      <w:r w:rsidRPr="00831EDB">
        <w:rPr>
          <w:lang w:val="en-US"/>
        </w:rPr>
        <w:t xml:space="preserve"> repository and the repositories of h</w:t>
      </w:r>
      <w:r w:rsidR="005818A0">
        <w:rPr>
          <w:lang w:val="en-US"/>
        </w:rPr>
        <w:t>er</w:t>
      </w:r>
      <w:r w:rsidRPr="00831EDB">
        <w:rPr>
          <w:lang w:val="en-US"/>
        </w:rPr>
        <w:t xml:space="preserve"> teammates. Second, DyeVC should enable repository administrators and/or managers to visualize how the several existing r</w:t>
      </w:r>
      <w:r w:rsidRPr="0086347E">
        <w:rPr>
          <w:lang w:val="en-US"/>
        </w:rPr>
        <w:t>epositories of a project interact with each other.</w:t>
      </w:r>
    </w:p>
    <w:p w14:paraId="4BC92062" w14:textId="537F6915" w:rsidR="002B7BCD" w:rsidRDefault="008E6C2F" w:rsidP="00FF7707">
      <w:pPr>
        <w:rPr>
          <w:lang w:val="en-US"/>
        </w:rPr>
      </w:pPr>
      <w:r w:rsidRPr="0086347E">
        <w:rPr>
          <w:lang w:val="en-US"/>
        </w:rPr>
        <w:t>This chapter explains the DyeVC approach</w:t>
      </w:r>
      <w:r>
        <w:rPr>
          <w:lang w:val="en-US"/>
        </w:rPr>
        <w:t>, which</w:t>
      </w:r>
      <w:commentRangeStart w:id="149"/>
      <w:commentRangeStart w:id="150"/>
      <w:r w:rsidR="002B7BCD">
        <w:rPr>
          <w:lang w:val="en-US"/>
        </w:rPr>
        <w:t xml:space="preserve"> consists of </w:t>
      </w:r>
      <w:r w:rsidR="00AC2F53">
        <w:rPr>
          <w:lang w:val="en-US"/>
        </w:rPr>
        <w:t>series of visualizations built upon DVCS environments. These visualizations provide different levels of detail that allow those involved in projects using DVCS to:</w:t>
      </w:r>
    </w:p>
    <w:p w14:paraId="6DD08BD4" w14:textId="30854E16" w:rsidR="00AC2F53" w:rsidRDefault="00AC2F53" w:rsidP="00AC2F53">
      <w:pPr>
        <w:pStyle w:val="Listasemnumerao"/>
      </w:pPr>
      <w:r>
        <w:t xml:space="preserve">Receive notifications in the </w:t>
      </w:r>
      <w:r w:rsidRPr="00F1211A">
        <w:t>system tray bar</w:t>
      </w:r>
      <w:r>
        <w:t xml:space="preserve"> whenever changes are detected in related peers (i.e., clones from where a repository pulls from or pushes to);</w:t>
      </w:r>
    </w:p>
    <w:p w14:paraId="305E663F" w14:textId="1D53BF52" w:rsidR="00AC2F53" w:rsidRDefault="00AC2F53" w:rsidP="00AC2F53">
      <w:pPr>
        <w:pStyle w:val="Listasemnumerao"/>
      </w:pPr>
      <w:r>
        <w:t>Visualize all known clones of a project, and their interdependencies (i.e., which are the existing communication paths among them);</w:t>
      </w:r>
    </w:p>
    <w:p w14:paraId="1AED1E28" w14:textId="55338425" w:rsidR="00AC2F53" w:rsidRDefault="008E6C2F" w:rsidP="00AC2F53">
      <w:pPr>
        <w:pStyle w:val="Listasemnumerao"/>
      </w:pPr>
      <w:r>
        <w:t>Visualize information regarding tracked branches, and their status compared to their corresponding branches in the original repository;</w:t>
      </w:r>
    </w:p>
    <w:p w14:paraId="3F665E11" w14:textId="19C7017F" w:rsidR="008E6C2F" w:rsidRPr="0086347E" w:rsidRDefault="008E6C2F" w:rsidP="00AC2F53">
      <w:pPr>
        <w:pStyle w:val="Listasemnumerao"/>
      </w:pPr>
      <w:r>
        <w:t>Visualize a repository history that contains all commits in the topology, even those that do not exist locally.</w:t>
      </w:r>
      <w:commentRangeEnd w:id="149"/>
      <w:r>
        <w:rPr>
          <w:rStyle w:val="CommentReference"/>
          <w:rFonts w:ascii="Times New Roman" w:eastAsia="Calibri" w:hAnsi="Times New Roman"/>
          <w:lang w:val="pt-BR" w:eastAsia="en-US"/>
        </w:rPr>
        <w:commentReference w:id="149"/>
      </w:r>
      <w:commentRangeEnd w:id="150"/>
      <w:r w:rsidR="00111FB7">
        <w:rPr>
          <w:rStyle w:val="CommentReference"/>
          <w:rFonts w:ascii="Times New Roman" w:eastAsia="Calibri" w:hAnsi="Times New Roman"/>
          <w:lang w:val="pt-BR" w:eastAsia="en-US"/>
        </w:rPr>
        <w:commentReference w:id="150"/>
      </w:r>
    </w:p>
    <w:p w14:paraId="4801F802" w14:textId="3D7F8276" w:rsidR="00FF7707" w:rsidRPr="0021209D" w:rsidRDefault="008E6C2F" w:rsidP="00FF7707">
      <w:pPr>
        <w:rPr>
          <w:lang w:val="en-US"/>
        </w:rPr>
      </w:pPr>
      <w:r>
        <w:rPr>
          <w:lang w:val="en-US"/>
        </w:rPr>
        <w:t xml:space="preserve">Besides these visualizations, </w:t>
      </w:r>
      <w:r w:rsidR="00FF7707" w:rsidRPr="0086347E">
        <w:rPr>
          <w:lang w:val="en-US"/>
        </w:rPr>
        <w:t xml:space="preserve">DyeVC </w:t>
      </w:r>
      <w:r>
        <w:rPr>
          <w:lang w:val="en-US"/>
        </w:rPr>
        <w:t>has also a</w:t>
      </w:r>
      <w:r w:rsidR="00FF7707" w:rsidRPr="0086347E">
        <w:rPr>
          <w:lang w:val="en-US"/>
        </w:rPr>
        <w:t xml:space="preserve"> mechanism to gather information from a set of </w:t>
      </w:r>
      <w:r w:rsidR="002E1552" w:rsidRPr="00071773">
        <w:rPr>
          <w:lang w:val="en-US"/>
        </w:rPr>
        <w:t>clones</w:t>
      </w:r>
      <w:r>
        <w:rPr>
          <w:lang w:val="en-US"/>
        </w:rPr>
        <w:t>, processing this information and storing it to allow its presentation in the aforementioned visualizations</w:t>
      </w:r>
      <w:r w:rsidR="00FF7707" w:rsidRPr="0021209D">
        <w:rPr>
          <w:lang w:val="en-US"/>
        </w:rPr>
        <w:t xml:space="preserve">. </w:t>
      </w:r>
    </w:p>
    <w:p w14:paraId="0E94367A" w14:textId="734AE7D5" w:rsidR="00FF7707" w:rsidRPr="007C3F08" w:rsidRDefault="00FF7707" w:rsidP="00FF7707">
      <w:pPr>
        <w:rPr>
          <w:lang w:val="en-US"/>
        </w:rPr>
      </w:pPr>
      <w:r w:rsidRPr="00BD155A">
        <w:rPr>
          <w:lang w:val="en-US"/>
        </w:rPr>
        <w:t xml:space="preserve">This chapter is organized as follows: Section </w:t>
      </w:r>
      <w:r w:rsidRPr="003D5EBD">
        <w:rPr>
          <w:lang w:val="en-US"/>
        </w:rPr>
        <w:fldChar w:fldCharType="begin"/>
      </w:r>
      <w:r w:rsidRPr="004C0112">
        <w:rPr>
          <w:lang w:val="en-US"/>
        </w:rPr>
        <w:instrText xml:space="preserve"> REF _Ref397239834 \w \h </w:instrText>
      </w:r>
      <w:r w:rsidRPr="003D5EBD">
        <w:rPr>
          <w:lang w:val="en-US"/>
        </w:rPr>
      </w:r>
      <w:r w:rsidRPr="003D5EBD">
        <w:rPr>
          <w:lang w:val="en-US"/>
        </w:rPr>
        <w:fldChar w:fldCharType="separate"/>
      </w:r>
      <w:r w:rsidR="00A80296">
        <w:rPr>
          <w:lang w:val="en-US"/>
        </w:rPr>
        <w:t>3.2</w:t>
      </w:r>
      <w:r w:rsidRPr="003D5EBD">
        <w:rPr>
          <w:lang w:val="en-US"/>
        </w:rPr>
        <w:fldChar w:fldCharType="end"/>
      </w:r>
      <w:r w:rsidRPr="007C3F08">
        <w:rPr>
          <w:lang w:val="en-US"/>
        </w:rPr>
        <w:t xml:space="preserve"> explains the data model used to store</w:t>
      </w:r>
      <w:r w:rsidRPr="003D5EBD">
        <w:rPr>
          <w:lang w:val="en-US"/>
        </w:rPr>
        <w:t xml:space="preserve"> the information that our approach gathers</w:t>
      </w:r>
      <w:r w:rsidR="000F5B7D" w:rsidRPr="00F1211A">
        <w:rPr>
          <w:lang w:val="en-US"/>
        </w:rPr>
        <w:t xml:space="preserve"> and how this information is gathered from DVCSs</w:t>
      </w:r>
      <w:r w:rsidRPr="0004762A">
        <w:rPr>
          <w:lang w:val="en-US"/>
        </w:rPr>
        <w:t xml:space="preserve">. Section </w:t>
      </w:r>
      <w:r w:rsidR="00723C7D" w:rsidRPr="003D5EBD">
        <w:rPr>
          <w:lang w:val="en-US"/>
        </w:rPr>
        <w:fldChar w:fldCharType="begin"/>
      </w:r>
      <w:r w:rsidR="00723C7D" w:rsidRPr="004C0112">
        <w:rPr>
          <w:lang w:val="en-US"/>
        </w:rPr>
        <w:instrText xml:space="preserve"> REF _Ref409460001 \r \h </w:instrText>
      </w:r>
      <w:r w:rsidR="00723C7D" w:rsidRPr="003D5EBD">
        <w:rPr>
          <w:lang w:val="en-US"/>
        </w:rPr>
      </w:r>
      <w:r w:rsidR="00723C7D" w:rsidRPr="003D5EBD">
        <w:rPr>
          <w:lang w:val="en-US"/>
        </w:rPr>
        <w:fldChar w:fldCharType="separate"/>
      </w:r>
      <w:r w:rsidR="00A80296">
        <w:rPr>
          <w:lang w:val="en-US"/>
        </w:rPr>
        <w:t>3.3</w:t>
      </w:r>
      <w:r w:rsidR="00723C7D" w:rsidRPr="003D5EBD">
        <w:rPr>
          <w:lang w:val="en-US"/>
        </w:rPr>
        <w:fldChar w:fldCharType="end"/>
      </w:r>
      <w:r w:rsidRPr="007C3F08">
        <w:rPr>
          <w:lang w:val="en-US"/>
        </w:rPr>
        <w:t xml:space="preserve"> show</w:t>
      </w:r>
      <w:r w:rsidRPr="003D5EBD">
        <w:rPr>
          <w:lang w:val="en-US"/>
        </w:rPr>
        <w:t xml:space="preserve">s how this information is presented using different levels of detail. </w:t>
      </w:r>
      <w:r w:rsidRPr="00F1211A">
        <w:rPr>
          <w:lang w:val="en-US"/>
        </w:rPr>
        <w:t xml:space="preserve">Section </w:t>
      </w:r>
      <w:r w:rsidRPr="003D5EBD">
        <w:rPr>
          <w:lang w:val="en-US"/>
        </w:rPr>
        <w:fldChar w:fldCharType="begin"/>
      </w:r>
      <w:r w:rsidRPr="004C0112">
        <w:rPr>
          <w:lang w:val="en-US"/>
        </w:rPr>
        <w:instrText xml:space="preserve"> REF _Ref397275306 \w \h </w:instrText>
      </w:r>
      <w:r w:rsidRPr="003D5EBD">
        <w:rPr>
          <w:lang w:val="en-US"/>
        </w:rPr>
      </w:r>
      <w:r w:rsidRPr="003D5EBD">
        <w:rPr>
          <w:lang w:val="en-US"/>
        </w:rPr>
        <w:fldChar w:fldCharType="separate"/>
      </w:r>
      <w:r w:rsidR="00A80296">
        <w:rPr>
          <w:lang w:val="en-US"/>
        </w:rPr>
        <w:t>3.4</w:t>
      </w:r>
      <w:r w:rsidRPr="003D5EBD">
        <w:rPr>
          <w:lang w:val="en-US"/>
        </w:rPr>
        <w:fldChar w:fldCharType="end"/>
      </w:r>
      <w:r w:rsidR="00BD34F9">
        <w:rPr>
          <w:lang w:val="en-US"/>
        </w:rPr>
        <w:t xml:space="preserve"> discusses details regarding the information gathering process. Section </w:t>
      </w:r>
      <w:r w:rsidR="00BD34F9">
        <w:rPr>
          <w:lang w:val="en-US"/>
        </w:rPr>
        <w:fldChar w:fldCharType="begin"/>
      </w:r>
      <w:r w:rsidR="00BD34F9">
        <w:rPr>
          <w:lang w:val="en-US"/>
        </w:rPr>
        <w:instrText xml:space="preserve"> REF _Ref411961679 \r \h </w:instrText>
      </w:r>
      <w:r w:rsidR="00BD34F9">
        <w:rPr>
          <w:lang w:val="en-US"/>
        </w:rPr>
      </w:r>
      <w:r w:rsidR="00BD34F9">
        <w:rPr>
          <w:lang w:val="en-US"/>
        </w:rPr>
        <w:fldChar w:fldCharType="separate"/>
      </w:r>
      <w:r w:rsidR="00A80296">
        <w:rPr>
          <w:lang w:val="en-US"/>
        </w:rPr>
        <w:t>3.5</w:t>
      </w:r>
      <w:r w:rsidR="00BD34F9">
        <w:rPr>
          <w:lang w:val="en-US"/>
        </w:rPr>
        <w:fldChar w:fldCharType="end"/>
      </w:r>
      <w:r w:rsidR="00BD34F9">
        <w:rPr>
          <w:lang w:val="en-US"/>
        </w:rPr>
        <w:t xml:space="preserve"> </w:t>
      </w:r>
      <w:r w:rsidRPr="007C3F08">
        <w:rPr>
          <w:lang w:val="en-US"/>
        </w:rPr>
        <w:t>presents the technologies used in the prototype implementation.</w:t>
      </w:r>
      <w:r w:rsidRPr="003D5EBD">
        <w:rPr>
          <w:lang w:val="en-US"/>
        </w:rPr>
        <w:t xml:space="preserve"> Lastly</w:t>
      </w:r>
      <w:r w:rsidRPr="00F1211A">
        <w:rPr>
          <w:lang w:val="en-US"/>
        </w:rPr>
        <w:t xml:space="preserve">, Section </w:t>
      </w:r>
      <w:r w:rsidRPr="003D5EBD">
        <w:rPr>
          <w:lang w:val="en-US"/>
        </w:rPr>
        <w:fldChar w:fldCharType="begin"/>
      </w:r>
      <w:r w:rsidRPr="004C0112">
        <w:rPr>
          <w:lang w:val="en-US"/>
        </w:rPr>
        <w:instrText xml:space="preserve"> REF _Ref397275417 \w \h </w:instrText>
      </w:r>
      <w:r w:rsidRPr="003D5EBD">
        <w:rPr>
          <w:lang w:val="en-US"/>
        </w:rPr>
      </w:r>
      <w:r w:rsidRPr="003D5EBD">
        <w:rPr>
          <w:lang w:val="en-US"/>
        </w:rPr>
        <w:fldChar w:fldCharType="separate"/>
      </w:r>
      <w:r w:rsidR="00A80296">
        <w:rPr>
          <w:lang w:val="en-US"/>
        </w:rPr>
        <w:t>3.6</w:t>
      </w:r>
      <w:r w:rsidRPr="003D5EBD">
        <w:rPr>
          <w:lang w:val="en-US"/>
        </w:rPr>
        <w:fldChar w:fldCharType="end"/>
      </w:r>
      <w:r w:rsidRPr="007C3F08">
        <w:rPr>
          <w:lang w:val="en-US"/>
        </w:rPr>
        <w:t xml:space="preserve"> presents the final considerations of this chapter.</w:t>
      </w:r>
    </w:p>
    <w:p w14:paraId="66FAA050" w14:textId="77777777" w:rsidR="00FF7707" w:rsidRPr="0004762A" w:rsidRDefault="00FF7707" w:rsidP="00FF7707">
      <w:pPr>
        <w:pStyle w:val="Heading2"/>
        <w:rPr>
          <w:lang w:val="en-US"/>
        </w:rPr>
      </w:pPr>
      <w:bookmarkStart w:id="151" w:name="_Ref397239834"/>
      <w:bookmarkStart w:id="152" w:name="_Ref397241458"/>
      <w:bookmarkStart w:id="153" w:name="_Toc399663049"/>
      <w:bookmarkStart w:id="154" w:name="_Toc412126113"/>
      <w:bookmarkStart w:id="155" w:name="_Toc414223616"/>
      <w:r w:rsidRPr="003D5EBD">
        <w:rPr>
          <w:lang w:val="en-US"/>
        </w:rPr>
        <w:t>I</w:t>
      </w:r>
      <w:r w:rsidR="009C7D7A" w:rsidRPr="00F1211A">
        <w:rPr>
          <w:lang w:val="en-US"/>
        </w:rPr>
        <w:t>nformation g</w:t>
      </w:r>
      <w:r w:rsidRPr="0004762A">
        <w:rPr>
          <w:lang w:val="en-US"/>
        </w:rPr>
        <w:t>athering</w:t>
      </w:r>
      <w:bookmarkEnd w:id="151"/>
      <w:bookmarkEnd w:id="152"/>
      <w:bookmarkEnd w:id="153"/>
      <w:bookmarkEnd w:id="154"/>
      <w:bookmarkEnd w:id="155"/>
    </w:p>
    <w:p w14:paraId="37E50D88" w14:textId="77777777" w:rsidR="00FF7707" w:rsidRDefault="00FF7707" w:rsidP="00FF7707">
      <w:pPr>
        <w:rPr>
          <w:lang w:val="en-US"/>
        </w:rPr>
      </w:pPr>
      <w:r w:rsidRPr="00831EDB">
        <w:rPr>
          <w:lang w:val="en-US"/>
        </w:rPr>
        <w:t xml:space="preserve">DyeVC continuously gathers information from a group of interrelated </w:t>
      </w:r>
      <w:r w:rsidR="002E1552" w:rsidRPr="0086347E">
        <w:rPr>
          <w:lang w:val="en-US"/>
        </w:rPr>
        <w:t>clones</w:t>
      </w:r>
      <w:r w:rsidRPr="00071773">
        <w:rPr>
          <w:lang w:val="en-US"/>
        </w:rPr>
        <w:t xml:space="preserve">, starting from </w:t>
      </w:r>
      <w:r w:rsidR="002E1552" w:rsidRPr="00717F71">
        <w:rPr>
          <w:lang w:val="en-US"/>
        </w:rPr>
        <w:t>clones</w:t>
      </w:r>
      <w:r w:rsidRPr="0021209D">
        <w:rPr>
          <w:lang w:val="en-US"/>
        </w:rPr>
        <w:t xml:space="preserve"> registered by the user</w:t>
      </w:r>
      <w:r w:rsidR="008205C3">
        <w:rPr>
          <w:lang w:val="en-US"/>
        </w:rPr>
        <w:t>s</w:t>
      </w:r>
      <w:r w:rsidRPr="0021209D">
        <w:rPr>
          <w:lang w:val="en-US"/>
        </w:rPr>
        <w:t xml:space="preserve">. As shown in </w:t>
      </w:r>
      <w:r w:rsidRPr="003D5EBD">
        <w:rPr>
          <w:lang w:val="en-US"/>
        </w:rPr>
        <w:fldChar w:fldCharType="begin"/>
      </w:r>
      <w:r w:rsidRPr="004C0112">
        <w:rPr>
          <w:lang w:val="en-US"/>
        </w:rPr>
        <w:instrText xml:space="preserve"> REF _Ref393358291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30</w:t>
      </w:r>
      <w:r w:rsidRPr="003D5EBD">
        <w:rPr>
          <w:lang w:val="en-US"/>
        </w:rPr>
        <w:fldChar w:fldCharType="end"/>
      </w:r>
      <w:r w:rsidRPr="007C3F08">
        <w:rPr>
          <w:lang w:val="en-US"/>
        </w:rPr>
        <w:t>, data is gathered by DyeVC instances running at each user machine and is stored in a central document database. This way, information fr</w:t>
      </w:r>
      <w:r w:rsidRPr="003D5EBD">
        <w:rPr>
          <w:lang w:val="en-US"/>
        </w:rPr>
        <w:t>om one DyeVC instance is made available to every other instance in the topolog</w:t>
      </w:r>
      <w:r w:rsidRPr="00F1211A">
        <w:rPr>
          <w:lang w:val="en-US"/>
        </w:rPr>
        <w:t xml:space="preserve">y. </w:t>
      </w:r>
      <w:r w:rsidR="00703E17" w:rsidRPr="0004762A">
        <w:rPr>
          <w:lang w:val="en-US"/>
        </w:rPr>
        <w:t xml:space="preserve">For each registered </w:t>
      </w:r>
      <w:r w:rsidR="002E1552" w:rsidRPr="00831EDB">
        <w:rPr>
          <w:lang w:val="en-US"/>
        </w:rPr>
        <w:t>clone</w:t>
      </w:r>
      <w:r w:rsidR="00703E17" w:rsidRPr="0086347E">
        <w:rPr>
          <w:lang w:val="en-US"/>
        </w:rPr>
        <w:t xml:space="preserve"> </w:t>
      </w:r>
      <w:r w:rsidR="00703E17" w:rsidRPr="0086347E">
        <w:rPr>
          <w:i/>
          <w:lang w:val="en-US"/>
        </w:rPr>
        <w:t>rep</w:t>
      </w:r>
      <w:r w:rsidR="00703E17" w:rsidRPr="00071773">
        <w:rPr>
          <w:lang w:val="en-US"/>
        </w:rPr>
        <w:t>, DyeVC</w:t>
      </w:r>
      <w:r w:rsidR="00703E17" w:rsidRPr="00717F71">
        <w:rPr>
          <w:i/>
          <w:lang w:val="en-US"/>
        </w:rPr>
        <w:t xml:space="preserve"> </w:t>
      </w:r>
      <w:r w:rsidR="00B17286" w:rsidRPr="0021209D">
        <w:rPr>
          <w:lang w:val="en-US"/>
        </w:rPr>
        <w:t xml:space="preserve">transparently </w:t>
      </w:r>
      <w:r w:rsidR="00703E17" w:rsidRPr="00BD155A">
        <w:rPr>
          <w:lang w:val="en-US"/>
        </w:rPr>
        <w:t xml:space="preserve">creates a clone </w:t>
      </w:r>
      <w:r w:rsidR="00703E17" w:rsidRPr="00545B59">
        <w:rPr>
          <w:i/>
          <w:lang w:val="en-US"/>
        </w:rPr>
        <w:t xml:space="preserve">rep’ </w:t>
      </w:r>
      <w:r w:rsidR="00703E17" w:rsidRPr="00555496">
        <w:rPr>
          <w:lang w:val="en-US"/>
        </w:rPr>
        <w:t xml:space="preserve">in the user’s </w:t>
      </w:r>
      <w:r w:rsidR="004B0296" w:rsidRPr="003767D2">
        <w:rPr>
          <w:lang w:val="en-US"/>
        </w:rPr>
        <w:t>home</w:t>
      </w:r>
      <w:r w:rsidR="00703E17" w:rsidRPr="003767D2">
        <w:rPr>
          <w:lang w:val="en-US"/>
        </w:rPr>
        <w:t xml:space="preserve"> folder. </w:t>
      </w:r>
      <w:r w:rsidR="00703E17" w:rsidRPr="00C70AA2">
        <w:rPr>
          <w:i/>
          <w:lang w:val="en-US"/>
        </w:rPr>
        <w:t xml:space="preserve">Rep’ </w:t>
      </w:r>
      <w:r w:rsidR="00703E17" w:rsidRPr="00117B7E">
        <w:rPr>
          <w:lang w:val="en-US"/>
        </w:rPr>
        <w:t xml:space="preserve">is </w:t>
      </w:r>
      <w:r w:rsidR="000252A9" w:rsidRPr="007D3EFA">
        <w:rPr>
          <w:lang w:val="en-US"/>
        </w:rPr>
        <w:t>a working copy used t</w:t>
      </w:r>
      <w:r w:rsidR="00703E17" w:rsidRPr="007D3EFA">
        <w:rPr>
          <w:lang w:val="en-US"/>
        </w:rPr>
        <w:t>o perform fetches from all of the peers th</w:t>
      </w:r>
      <w:r w:rsidR="00703E17" w:rsidRPr="008A010A">
        <w:rPr>
          <w:lang w:val="en-US"/>
        </w:rPr>
        <w:t xml:space="preserve">at </w:t>
      </w:r>
      <w:r w:rsidR="00703E17" w:rsidRPr="008A010A">
        <w:rPr>
          <w:i/>
          <w:lang w:val="en-US"/>
        </w:rPr>
        <w:t xml:space="preserve">rep </w:t>
      </w:r>
      <w:r w:rsidR="00703E17" w:rsidRPr="005D7C16">
        <w:rPr>
          <w:lang w:val="en-US"/>
        </w:rPr>
        <w:t xml:space="preserve">communicates with. Thus, </w:t>
      </w:r>
      <w:r w:rsidR="00B17286" w:rsidRPr="005D7C16">
        <w:rPr>
          <w:lang w:val="en-US"/>
        </w:rPr>
        <w:t xml:space="preserve">the user clones do not need to be instrumented and </w:t>
      </w:r>
      <w:r w:rsidRPr="005D7C16">
        <w:rPr>
          <w:lang w:val="en-US"/>
        </w:rPr>
        <w:t xml:space="preserve">DyeVC does not </w:t>
      </w:r>
      <w:r w:rsidR="00703E17" w:rsidRPr="00723770">
        <w:rPr>
          <w:lang w:val="en-US"/>
        </w:rPr>
        <w:t xml:space="preserve">perform </w:t>
      </w:r>
      <w:r w:rsidR="00B17286" w:rsidRPr="0008190F">
        <w:rPr>
          <w:lang w:val="en-US"/>
        </w:rPr>
        <w:t xml:space="preserve">any </w:t>
      </w:r>
      <w:r w:rsidRPr="00AB1335">
        <w:rPr>
          <w:lang w:val="en-US"/>
        </w:rPr>
        <w:t>change</w:t>
      </w:r>
      <w:r w:rsidR="00703E17" w:rsidRPr="00312A5F">
        <w:rPr>
          <w:lang w:val="en-US"/>
        </w:rPr>
        <w:t>s</w:t>
      </w:r>
      <w:r w:rsidRPr="00312A5F">
        <w:rPr>
          <w:lang w:val="en-US"/>
        </w:rPr>
        <w:t xml:space="preserve"> </w:t>
      </w:r>
      <w:r w:rsidR="00B17286" w:rsidRPr="00312A5F">
        <w:rPr>
          <w:lang w:val="en-US"/>
        </w:rPr>
        <w:t>on them.</w:t>
      </w:r>
    </w:p>
    <w:p w14:paraId="444C35AC" w14:textId="22E072EE" w:rsidR="00504FCE" w:rsidRPr="005D0FBE" w:rsidRDefault="00504FCE" w:rsidP="00504FCE">
      <w:pPr>
        <w:rPr>
          <w:lang w:val="en-US"/>
        </w:rPr>
      </w:pPr>
      <w:r w:rsidRPr="004C0112">
        <w:rPr>
          <w:lang w:val="en-US"/>
        </w:rPr>
        <w:t>DyeVC gathers information not only from the registered clones in the user’s machine, but also from their peers, which are the clones that a given clone communicates with. Since there is a communication path between a registered clone and its peers (in order to push and pull data), we are able to analyze the commits that exist in these peers. This allow</w:t>
      </w:r>
      <w:r>
        <w:rPr>
          <w:lang w:val="en-US"/>
        </w:rPr>
        <w:t>s</w:t>
      </w:r>
      <w:r w:rsidRPr="00133977">
        <w:rPr>
          <w:lang w:val="en-US"/>
        </w:rPr>
        <w:t xml:space="preserve"> us to present a broader topology visualization that contains not only registered </w:t>
      </w:r>
      <w:r w:rsidRPr="00CE72A1">
        <w:rPr>
          <w:lang w:val="en-US"/>
        </w:rPr>
        <w:t>clones</w:t>
      </w:r>
      <w:r w:rsidRPr="00B80EF0">
        <w:rPr>
          <w:lang w:val="en-US"/>
        </w:rPr>
        <w:t>, but also those that have a push or pull relationship with them</w:t>
      </w:r>
      <w:r w:rsidRPr="00CE4584">
        <w:rPr>
          <w:lang w:val="en-US"/>
        </w:rPr>
        <w:t>. Deta</w:t>
      </w:r>
      <w:r w:rsidRPr="00AA5E55">
        <w:rPr>
          <w:lang w:val="en-US"/>
        </w:rPr>
        <w:t>ils on how data is gathered are explained in Section</w:t>
      </w:r>
      <w:r w:rsidRPr="00817340">
        <w:rPr>
          <w:lang w:val="en-US"/>
        </w:rPr>
        <w:t xml:space="preserve"> </w:t>
      </w:r>
      <w:r w:rsidRPr="003D5EBD">
        <w:rPr>
          <w:lang w:val="en-US"/>
        </w:rPr>
        <w:fldChar w:fldCharType="begin"/>
      </w:r>
      <w:r w:rsidRPr="004C0112">
        <w:rPr>
          <w:lang w:val="en-US"/>
        </w:rPr>
        <w:instrText xml:space="preserve"> REF _Ref409460024 \r \h </w:instrText>
      </w:r>
      <w:r w:rsidRPr="003D5EBD">
        <w:rPr>
          <w:lang w:val="en-US"/>
        </w:rPr>
      </w:r>
      <w:r w:rsidRPr="003D5EBD">
        <w:rPr>
          <w:lang w:val="en-US"/>
        </w:rPr>
        <w:fldChar w:fldCharType="separate"/>
      </w:r>
      <w:r w:rsidR="00A80296">
        <w:rPr>
          <w:lang w:val="en-US"/>
        </w:rPr>
        <w:t>3.4</w:t>
      </w:r>
      <w:r w:rsidRPr="003D5EBD">
        <w:rPr>
          <w:lang w:val="en-US"/>
        </w:rPr>
        <w:fldChar w:fldCharType="end"/>
      </w:r>
      <w:r w:rsidRPr="007C3F08">
        <w:rPr>
          <w:lang w:val="en-US"/>
        </w:rPr>
        <w:t>.</w:t>
      </w:r>
      <w:r w:rsidRPr="003D5EBD">
        <w:rPr>
          <w:lang w:val="en-US"/>
        </w:rPr>
        <w:t xml:space="preserve"> </w:t>
      </w:r>
    </w:p>
    <w:p w14:paraId="6944E688" w14:textId="6BCD5B2E" w:rsidR="00703E17" w:rsidRPr="007C3F08" w:rsidRDefault="000239F2" w:rsidP="00703E17">
      <w:pPr>
        <w:ind w:firstLine="0"/>
        <w:jc w:val="center"/>
        <w:rPr>
          <w:lang w:val="en-US" w:eastAsia="pt-BR"/>
        </w:rPr>
      </w:pPr>
      <w:r w:rsidRPr="004C0112">
        <w:rPr>
          <w:noProof/>
          <w:lang w:val="en-US"/>
        </w:rPr>
        <w:drawing>
          <wp:inline distT="0" distB="0" distL="0" distR="0" wp14:anchorId="09CC5374" wp14:editId="71ABEDC4">
            <wp:extent cx="2933700" cy="2552700"/>
            <wp:effectExtent l="0" t="0" r="0" b="0"/>
            <wp:docPr id="34" name="Imagem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33700" cy="2552700"/>
                    </a:xfrm>
                    <a:prstGeom prst="rect">
                      <a:avLst/>
                    </a:prstGeom>
                    <a:noFill/>
                    <a:ln>
                      <a:noFill/>
                    </a:ln>
                  </pic:spPr>
                </pic:pic>
              </a:graphicData>
            </a:graphic>
          </wp:inline>
        </w:drawing>
      </w:r>
    </w:p>
    <w:p w14:paraId="134CDE3A" w14:textId="77777777" w:rsidR="00FF7707" w:rsidRPr="004C0112" w:rsidRDefault="00FF7707" w:rsidP="00FF7707">
      <w:pPr>
        <w:pStyle w:val="Caption"/>
        <w:rPr>
          <w:lang w:val="en-US"/>
        </w:rPr>
      </w:pPr>
      <w:bookmarkStart w:id="156" w:name="_Ref393358291"/>
      <w:bookmarkStart w:id="157" w:name="_Toc41422356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30</w:t>
      </w:r>
      <w:r w:rsidRPr="004C0112">
        <w:rPr>
          <w:lang w:val="en-US"/>
        </w:rPr>
        <w:fldChar w:fldCharType="end"/>
      </w:r>
      <w:bookmarkEnd w:id="156"/>
      <w:r w:rsidRPr="004C0112">
        <w:rPr>
          <w:lang w:val="en-US"/>
        </w:rPr>
        <w:t xml:space="preserve"> </w:t>
      </w:r>
      <w:r w:rsidR="00FD7DE2" w:rsidRPr="004C0112">
        <w:rPr>
          <w:lang w:val="en-US"/>
        </w:rPr>
        <w:t>–</w:t>
      </w:r>
      <w:r w:rsidRPr="004C0112">
        <w:rPr>
          <w:lang w:val="en-US"/>
        </w:rPr>
        <w:t xml:space="preserve"> How DyeVC gathers information</w:t>
      </w:r>
      <w:bookmarkEnd w:id="157"/>
    </w:p>
    <w:p w14:paraId="06F6235A" w14:textId="099573FB" w:rsidR="004B0296" w:rsidRPr="00F1211A" w:rsidRDefault="008D6C4C" w:rsidP="004B0296">
      <w:pPr>
        <w:rPr>
          <w:lang w:val="en-US"/>
        </w:rPr>
      </w:pPr>
      <w:r w:rsidRPr="003D5EBD">
        <w:rPr>
          <w:lang w:val="en-US"/>
        </w:rPr>
        <w:fldChar w:fldCharType="begin"/>
      </w:r>
      <w:r w:rsidRPr="004C0112">
        <w:rPr>
          <w:lang w:val="en-US"/>
        </w:rPr>
        <w:instrText xml:space="preserve"> REF _Ref409974701 \h </w:instrText>
      </w:r>
      <w:r w:rsidRPr="003D5EBD">
        <w:rPr>
          <w:lang w:val="en-US"/>
        </w:rPr>
      </w:r>
      <w:r w:rsidRPr="003D5EBD">
        <w:rPr>
          <w:lang w:val="en-US"/>
        </w:rPr>
        <w:fldChar w:fldCharType="separate"/>
      </w:r>
      <w:r w:rsidR="00A80296" w:rsidRPr="007C3F08">
        <w:rPr>
          <w:lang w:val="en-US"/>
        </w:rPr>
        <w:t xml:space="preserve">Figure </w:t>
      </w:r>
      <w:r w:rsidR="00A80296">
        <w:rPr>
          <w:noProof/>
          <w:lang w:val="en-US"/>
        </w:rPr>
        <w:t>31</w:t>
      </w:r>
      <w:r w:rsidRPr="003D5EBD">
        <w:rPr>
          <w:lang w:val="en-US"/>
        </w:rPr>
        <w:fldChar w:fldCharType="end"/>
      </w:r>
      <w:r w:rsidR="00433A9F" w:rsidRPr="007C3F08">
        <w:rPr>
          <w:lang w:val="en-US"/>
        </w:rPr>
        <w:t xml:space="preserve"> shows how DyeVC di</w:t>
      </w:r>
      <w:r w:rsidR="00433A9F" w:rsidRPr="003D5EBD">
        <w:rPr>
          <w:lang w:val="en-US"/>
        </w:rPr>
        <w:t xml:space="preserve">scovers the topology from the nodes where it is running and the registered clones. Here, blue nodes represent </w:t>
      </w:r>
      <w:r w:rsidR="00006B6A" w:rsidRPr="003D5EBD">
        <w:rPr>
          <w:lang w:val="en-US"/>
        </w:rPr>
        <w:t xml:space="preserve">registered </w:t>
      </w:r>
      <w:r w:rsidR="00433A9F" w:rsidRPr="003D5EBD">
        <w:rPr>
          <w:lang w:val="en-US"/>
        </w:rPr>
        <w:t>clones</w:t>
      </w:r>
      <w:r w:rsidR="00006B6A">
        <w:rPr>
          <w:lang w:val="en-US"/>
        </w:rPr>
        <w:t>,</w:t>
      </w:r>
      <w:r w:rsidR="00433A9F" w:rsidRPr="003D5EBD">
        <w:rPr>
          <w:lang w:val="en-US"/>
        </w:rPr>
        <w:t xml:space="preserve"> where DyeVC is running, yellow nodes represent known clones located at nodes where DyeVC is not running, dashed nodes and dashed</w:t>
      </w:r>
      <w:r w:rsidR="00433A9F" w:rsidRPr="00F1211A">
        <w:rPr>
          <w:lang w:val="en-US"/>
        </w:rPr>
        <w:t xml:space="preserve"> lines represent clones and communication paths that are not yet known. Suppose a scenario where the existing clones and interdependencies are shown in </w:t>
      </w:r>
      <w:r w:rsidR="00433A9F" w:rsidRPr="003D5EBD">
        <w:rPr>
          <w:lang w:val="en-US"/>
        </w:rPr>
        <w:fldChar w:fldCharType="begin"/>
      </w:r>
      <w:r w:rsidR="00433A9F" w:rsidRPr="004C0112">
        <w:rPr>
          <w:lang w:val="en-US"/>
        </w:rPr>
        <w:instrText xml:space="preserve"> REF _Ref409974701 \h </w:instrText>
      </w:r>
      <w:r w:rsidR="00433A9F" w:rsidRPr="003D5EBD">
        <w:rPr>
          <w:lang w:val="en-US"/>
        </w:rPr>
      </w:r>
      <w:r w:rsidR="00433A9F" w:rsidRPr="003D5EBD">
        <w:rPr>
          <w:lang w:val="en-US"/>
        </w:rPr>
        <w:fldChar w:fldCharType="separate"/>
      </w:r>
      <w:r w:rsidR="00A80296" w:rsidRPr="007C3F08">
        <w:rPr>
          <w:lang w:val="en-US"/>
        </w:rPr>
        <w:t xml:space="preserve">Figure </w:t>
      </w:r>
      <w:r w:rsidR="00A80296">
        <w:rPr>
          <w:noProof/>
          <w:lang w:val="en-US"/>
        </w:rPr>
        <w:t>31</w:t>
      </w:r>
      <w:r w:rsidR="00433A9F" w:rsidRPr="003D5EBD">
        <w:rPr>
          <w:lang w:val="en-US"/>
        </w:rPr>
        <w:fldChar w:fldCharType="end"/>
      </w:r>
      <w:r w:rsidR="00433A9F" w:rsidRPr="007C3F08">
        <w:rPr>
          <w:lang w:val="en-US"/>
        </w:rPr>
        <w:t xml:space="preserve">.a. After installing DyeVC </w:t>
      </w:r>
      <w:r w:rsidR="00843E52" w:rsidRPr="003D5EBD">
        <w:rPr>
          <w:lang w:val="en-US"/>
        </w:rPr>
        <w:t>and registering</w:t>
      </w:r>
      <w:r w:rsidR="00433A9F" w:rsidRPr="00F1211A">
        <w:rPr>
          <w:lang w:val="en-US"/>
        </w:rPr>
        <w:t xml:space="preserve"> clone 3, DyeVC fin</w:t>
      </w:r>
      <w:r w:rsidR="00433A9F" w:rsidRPr="0004762A">
        <w:rPr>
          <w:lang w:val="en-US"/>
        </w:rPr>
        <w:t>ds out that this clone communicates with clones 1, 2</w:t>
      </w:r>
      <w:r w:rsidR="004C1C9D">
        <w:rPr>
          <w:lang w:val="en-US"/>
        </w:rPr>
        <w:t>,</w:t>
      </w:r>
      <w:r w:rsidR="00433A9F" w:rsidRPr="0004762A">
        <w:rPr>
          <w:lang w:val="en-US"/>
        </w:rPr>
        <w:t xml:space="preserve"> and 4 (either by pushing to or pulling from them), which is shown on </w:t>
      </w:r>
      <w:r w:rsidR="00433A9F" w:rsidRPr="003D5EBD">
        <w:rPr>
          <w:lang w:val="en-US"/>
        </w:rPr>
        <w:fldChar w:fldCharType="begin"/>
      </w:r>
      <w:r w:rsidR="00433A9F" w:rsidRPr="004C0112">
        <w:rPr>
          <w:lang w:val="en-US"/>
        </w:rPr>
        <w:instrText xml:space="preserve"> REF _Ref409974701 \h </w:instrText>
      </w:r>
      <w:r w:rsidR="00433A9F" w:rsidRPr="003D5EBD">
        <w:rPr>
          <w:lang w:val="en-US"/>
        </w:rPr>
      </w:r>
      <w:r w:rsidR="00433A9F" w:rsidRPr="003D5EBD">
        <w:rPr>
          <w:lang w:val="en-US"/>
        </w:rPr>
        <w:fldChar w:fldCharType="separate"/>
      </w:r>
      <w:r w:rsidR="00A80296" w:rsidRPr="007C3F08">
        <w:rPr>
          <w:lang w:val="en-US"/>
        </w:rPr>
        <w:t xml:space="preserve">Figure </w:t>
      </w:r>
      <w:r w:rsidR="00A80296">
        <w:rPr>
          <w:noProof/>
          <w:lang w:val="en-US"/>
        </w:rPr>
        <w:t>31</w:t>
      </w:r>
      <w:r w:rsidR="00433A9F" w:rsidRPr="003D5EBD">
        <w:rPr>
          <w:lang w:val="en-US"/>
        </w:rPr>
        <w:fldChar w:fldCharType="end"/>
      </w:r>
      <w:r w:rsidR="00433A9F" w:rsidRPr="007C3F08">
        <w:rPr>
          <w:lang w:val="en-US"/>
        </w:rPr>
        <w:t xml:space="preserve">.b. Later on, </w:t>
      </w:r>
      <w:r w:rsidR="00C3774E" w:rsidRPr="003D5EBD">
        <w:rPr>
          <w:lang w:val="en-US"/>
        </w:rPr>
        <w:t xml:space="preserve">clone 4 is registered and </w:t>
      </w:r>
      <w:r w:rsidR="00843E52" w:rsidRPr="00F1211A">
        <w:rPr>
          <w:lang w:val="en-US"/>
        </w:rPr>
        <w:t xml:space="preserve">clone 5 </w:t>
      </w:r>
      <w:r w:rsidR="00C3774E" w:rsidRPr="0004762A">
        <w:rPr>
          <w:lang w:val="en-US"/>
        </w:rPr>
        <w:t xml:space="preserve">is included </w:t>
      </w:r>
      <w:r w:rsidR="00843E52" w:rsidRPr="00831EDB">
        <w:rPr>
          <w:lang w:val="en-US"/>
        </w:rPr>
        <w:t>as a known clone in the topology (</w:t>
      </w:r>
      <w:r w:rsidR="00843E52" w:rsidRPr="003D5EBD">
        <w:rPr>
          <w:lang w:val="en-US"/>
        </w:rPr>
        <w:fldChar w:fldCharType="begin"/>
      </w:r>
      <w:r w:rsidR="00843E52" w:rsidRPr="004C0112">
        <w:rPr>
          <w:lang w:val="en-US"/>
        </w:rPr>
        <w:instrText xml:space="preserve"> REF _Ref409974701 \h </w:instrText>
      </w:r>
      <w:r w:rsidR="00843E52" w:rsidRPr="003D5EBD">
        <w:rPr>
          <w:lang w:val="en-US"/>
        </w:rPr>
      </w:r>
      <w:r w:rsidR="00843E52" w:rsidRPr="003D5EBD">
        <w:rPr>
          <w:lang w:val="en-US"/>
        </w:rPr>
        <w:fldChar w:fldCharType="separate"/>
      </w:r>
      <w:r w:rsidR="00A80296" w:rsidRPr="007C3F08">
        <w:rPr>
          <w:lang w:val="en-US"/>
        </w:rPr>
        <w:t xml:space="preserve">Figure </w:t>
      </w:r>
      <w:r w:rsidR="00A80296">
        <w:rPr>
          <w:noProof/>
          <w:lang w:val="en-US"/>
        </w:rPr>
        <w:t>31</w:t>
      </w:r>
      <w:r w:rsidR="00843E52" w:rsidRPr="003D5EBD">
        <w:rPr>
          <w:lang w:val="en-US"/>
        </w:rPr>
        <w:fldChar w:fldCharType="end"/>
      </w:r>
      <w:r w:rsidR="00843E52" w:rsidRPr="007C3F08">
        <w:rPr>
          <w:lang w:val="en-US"/>
        </w:rPr>
        <w:t xml:space="preserve">.c). </w:t>
      </w:r>
      <w:r w:rsidR="00C3774E" w:rsidRPr="003D5EBD">
        <w:rPr>
          <w:lang w:val="en-US"/>
        </w:rPr>
        <w:t>Clone 6 is the next to be registered, allowing DyeVC to discover that clone 7 also exists, as well as the communication between clone 6 and clone 1, which was already a known clone (</w:t>
      </w:r>
      <w:r w:rsidR="00C3774E" w:rsidRPr="003D5EBD">
        <w:rPr>
          <w:lang w:val="en-US"/>
        </w:rPr>
        <w:fldChar w:fldCharType="begin"/>
      </w:r>
      <w:r w:rsidR="00C3774E" w:rsidRPr="004C0112">
        <w:rPr>
          <w:lang w:val="en-US"/>
        </w:rPr>
        <w:instrText xml:space="preserve"> REF _Ref409974701 \h </w:instrText>
      </w:r>
      <w:r w:rsidR="00C3774E" w:rsidRPr="003D5EBD">
        <w:rPr>
          <w:lang w:val="en-US"/>
        </w:rPr>
      </w:r>
      <w:r w:rsidR="00C3774E" w:rsidRPr="003D5EBD">
        <w:rPr>
          <w:lang w:val="en-US"/>
        </w:rPr>
        <w:fldChar w:fldCharType="separate"/>
      </w:r>
      <w:r w:rsidR="00A80296" w:rsidRPr="007C3F08">
        <w:rPr>
          <w:lang w:val="en-US"/>
        </w:rPr>
        <w:t xml:space="preserve">Figure </w:t>
      </w:r>
      <w:r w:rsidR="00A80296">
        <w:rPr>
          <w:noProof/>
          <w:lang w:val="en-US"/>
        </w:rPr>
        <w:t>31</w:t>
      </w:r>
      <w:r w:rsidR="00C3774E" w:rsidRPr="003D5EBD">
        <w:rPr>
          <w:lang w:val="en-US"/>
        </w:rPr>
        <w:fldChar w:fldCharType="end"/>
      </w:r>
      <w:r w:rsidR="00C3774E" w:rsidRPr="007C3F08">
        <w:rPr>
          <w:lang w:val="en-US"/>
        </w:rPr>
        <w:t>.d).</w:t>
      </w:r>
      <w:r w:rsidR="002B5913" w:rsidRPr="003D5EBD">
        <w:rPr>
          <w:lang w:val="en-US"/>
        </w:rPr>
        <w:t xml:space="preserve"> Suppose</w:t>
      </w:r>
      <w:r w:rsidR="002B5913" w:rsidRPr="00F1211A">
        <w:rPr>
          <w:lang w:val="en-US"/>
        </w:rPr>
        <w:t xml:space="preserve"> that no more clones are registered. The known topology that will be shown will be that of </w:t>
      </w:r>
      <w:r w:rsidR="002B5913" w:rsidRPr="003D5EBD">
        <w:rPr>
          <w:lang w:val="en-US"/>
        </w:rPr>
        <w:fldChar w:fldCharType="begin"/>
      </w:r>
      <w:r w:rsidR="002B5913" w:rsidRPr="004C0112">
        <w:rPr>
          <w:lang w:val="en-US"/>
        </w:rPr>
        <w:instrText xml:space="preserve"> REF _Ref409974701 \h </w:instrText>
      </w:r>
      <w:r w:rsidR="002B5913" w:rsidRPr="003D5EBD">
        <w:rPr>
          <w:lang w:val="en-US"/>
        </w:rPr>
      </w:r>
      <w:r w:rsidR="002B5913" w:rsidRPr="003D5EBD">
        <w:rPr>
          <w:lang w:val="en-US"/>
        </w:rPr>
        <w:fldChar w:fldCharType="separate"/>
      </w:r>
      <w:r w:rsidR="00A80296" w:rsidRPr="007C3F08">
        <w:rPr>
          <w:lang w:val="en-US"/>
        </w:rPr>
        <w:t xml:space="preserve">Figure </w:t>
      </w:r>
      <w:r w:rsidR="00A80296">
        <w:rPr>
          <w:noProof/>
          <w:lang w:val="en-US"/>
        </w:rPr>
        <w:t>31</w:t>
      </w:r>
      <w:r w:rsidR="002B5913" w:rsidRPr="003D5EBD">
        <w:rPr>
          <w:lang w:val="en-US"/>
        </w:rPr>
        <w:fldChar w:fldCharType="end"/>
      </w:r>
      <w:r w:rsidR="002B5913" w:rsidRPr="007C3F08">
        <w:rPr>
          <w:lang w:val="en-US"/>
        </w:rPr>
        <w:t>.e. Notice that, although only clones 3, 4</w:t>
      </w:r>
      <w:r w:rsidR="00414832">
        <w:rPr>
          <w:lang w:val="en-US"/>
        </w:rPr>
        <w:t>,</w:t>
      </w:r>
      <w:r w:rsidR="002B5913" w:rsidRPr="007C3F08">
        <w:rPr>
          <w:lang w:val="en-US"/>
        </w:rPr>
        <w:t xml:space="preserve"> and 6 were registered, DyeVC is also aware of the existence of clones 1, 2, 5</w:t>
      </w:r>
      <w:r w:rsidR="00CE72A1">
        <w:rPr>
          <w:lang w:val="en-US"/>
        </w:rPr>
        <w:t>,</w:t>
      </w:r>
      <w:r w:rsidR="002B5913" w:rsidRPr="007C3F08">
        <w:rPr>
          <w:lang w:val="en-US"/>
        </w:rPr>
        <w:t xml:space="preserve"> and 7. On</w:t>
      </w:r>
      <w:r w:rsidR="002B5913" w:rsidRPr="003D5EBD">
        <w:rPr>
          <w:lang w:val="en-US"/>
        </w:rPr>
        <w:t xml:space="preserve">ly clone 8 will not </w:t>
      </w:r>
      <w:r w:rsidR="00CE72A1" w:rsidRPr="003D5EBD">
        <w:rPr>
          <w:lang w:val="en-US"/>
        </w:rPr>
        <w:t xml:space="preserve">be </w:t>
      </w:r>
      <w:r w:rsidR="002B5913" w:rsidRPr="003D5EBD">
        <w:rPr>
          <w:lang w:val="en-US"/>
        </w:rPr>
        <w:t>known, as well as some communication paths between clones that were not registered (1-2, 1-5, 1-8</w:t>
      </w:r>
      <w:r w:rsidR="00CE72A1">
        <w:rPr>
          <w:lang w:val="en-US"/>
        </w:rPr>
        <w:t>,</w:t>
      </w:r>
      <w:r w:rsidR="002B5913" w:rsidRPr="003D5EBD">
        <w:rPr>
          <w:lang w:val="en-US"/>
        </w:rPr>
        <w:t xml:space="preserve"> and 7-8).</w:t>
      </w:r>
    </w:p>
    <w:tbl>
      <w:tblPr>
        <w:tblW w:w="0" w:type="auto"/>
        <w:jc w:val="center"/>
        <w:tblLook w:val="04A0" w:firstRow="1" w:lastRow="0" w:firstColumn="1" w:lastColumn="0" w:noHBand="0" w:noVBand="1"/>
      </w:tblPr>
      <w:tblGrid>
        <w:gridCol w:w="3020"/>
        <w:gridCol w:w="3021"/>
        <w:gridCol w:w="3021"/>
      </w:tblGrid>
      <w:tr w:rsidR="00F85C19" w:rsidRPr="004C0112" w14:paraId="18A4D471" w14:textId="77777777" w:rsidTr="00002C6A">
        <w:trPr>
          <w:trHeight w:val="3686"/>
          <w:jc w:val="center"/>
        </w:trPr>
        <w:tc>
          <w:tcPr>
            <w:tcW w:w="3020" w:type="dxa"/>
            <w:shd w:val="clear" w:color="auto" w:fill="auto"/>
          </w:tcPr>
          <w:p w14:paraId="2BB6E3BA" w14:textId="5768506F" w:rsidR="00F85C19" w:rsidRPr="007C3F08" w:rsidRDefault="000239F2" w:rsidP="00002C6A">
            <w:pPr>
              <w:ind w:firstLine="0"/>
              <w:jc w:val="center"/>
              <w:rPr>
                <w:lang w:val="en-US"/>
              </w:rPr>
            </w:pPr>
            <w:r w:rsidRPr="004C0112">
              <w:rPr>
                <w:noProof/>
                <w:lang w:val="en-US"/>
              </w:rPr>
              <w:drawing>
                <wp:inline distT="0" distB="0" distL="0" distR="0" wp14:anchorId="7EAA3173" wp14:editId="2F652C7C">
                  <wp:extent cx="1581150" cy="1800225"/>
                  <wp:effectExtent l="0" t="0" r="0" b="9525"/>
                  <wp:docPr id="35" name="Image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224B1A9B" w14:textId="77777777" w:rsidR="00F85C19" w:rsidRPr="003D5EBD" w:rsidRDefault="00F85C19" w:rsidP="00002C6A">
            <w:pPr>
              <w:ind w:firstLine="0"/>
              <w:jc w:val="center"/>
              <w:rPr>
                <w:lang w:val="en-US"/>
              </w:rPr>
            </w:pPr>
            <w:r w:rsidRPr="003D5EBD">
              <w:rPr>
                <w:lang w:val="en-US"/>
              </w:rPr>
              <w:t>(a)</w:t>
            </w:r>
          </w:p>
        </w:tc>
        <w:tc>
          <w:tcPr>
            <w:tcW w:w="3021" w:type="dxa"/>
            <w:shd w:val="clear" w:color="auto" w:fill="auto"/>
          </w:tcPr>
          <w:p w14:paraId="36488373" w14:textId="6A90B40F" w:rsidR="00F85C19" w:rsidRPr="007C3F08" w:rsidRDefault="000239F2" w:rsidP="00002C6A">
            <w:pPr>
              <w:ind w:firstLine="0"/>
              <w:jc w:val="center"/>
              <w:rPr>
                <w:lang w:val="en-US"/>
              </w:rPr>
            </w:pPr>
            <w:r w:rsidRPr="004C0112">
              <w:rPr>
                <w:noProof/>
                <w:lang w:val="en-US"/>
              </w:rPr>
              <w:drawing>
                <wp:inline distT="0" distB="0" distL="0" distR="0" wp14:anchorId="6237FE57" wp14:editId="37D4676E">
                  <wp:extent cx="1581150" cy="1800225"/>
                  <wp:effectExtent l="0" t="0" r="0" b="9525"/>
                  <wp:docPr id="36" name="Imagem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6E7B623" w14:textId="77777777" w:rsidR="00F85C19" w:rsidRPr="003D5EBD" w:rsidRDefault="00F85C19" w:rsidP="00002C6A">
            <w:pPr>
              <w:ind w:firstLine="0"/>
              <w:jc w:val="center"/>
              <w:rPr>
                <w:lang w:val="en-US"/>
              </w:rPr>
            </w:pPr>
            <w:r w:rsidRPr="003D5EBD">
              <w:rPr>
                <w:lang w:val="en-US"/>
              </w:rPr>
              <w:t>(b)</w:t>
            </w:r>
          </w:p>
        </w:tc>
        <w:tc>
          <w:tcPr>
            <w:tcW w:w="3021" w:type="dxa"/>
            <w:shd w:val="clear" w:color="auto" w:fill="auto"/>
          </w:tcPr>
          <w:p w14:paraId="52430AA5" w14:textId="68107FAB" w:rsidR="00F85C19" w:rsidRPr="007C3F08" w:rsidRDefault="000239F2" w:rsidP="00002C6A">
            <w:pPr>
              <w:ind w:firstLine="0"/>
              <w:jc w:val="center"/>
              <w:rPr>
                <w:lang w:val="en-US"/>
              </w:rPr>
            </w:pPr>
            <w:r w:rsidRPr="004C0112">
              <w:rPr>
                <w:noProof/>
                <w:lang w:val="en-US"/>
              </w:rPr>
              <w:drawing>
                <wp:inline distT="0" distB="0" distL="0" distR="0" wp14:anchorId="1925294C" wp14:editId="2173870B">
                  <wp:extent cx="1581150" cy="1800225"/>
                  <wp:effectExtent l="0" t="0" r="0" b="9525"/>
                  <wp:docPr id="37" name="Image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70FC430A" w14:textId="77777777" w:rsidR="00F85C19" w:rsidRPr="003D5EBD" w:rsidRDefault="00F85C19" w:rsidP="00002C6A">
            <w:pPr>
              <w:ind w:firstLine="0"/>
              <w:jc w:val="center"/>
              <w:rPr>
                <w:lang w:val="en-US"/>
              </w:rPr>
            </w:pPr>
            <w:r w:rsidRPr="003D5EBD">
              <w:rPr>
                <w:lang w:val="en-US"/>
              </w:rPr>
              <w:t>(c)</w:t>
            </w:r>
          </w:p>
        </w:tc>
      </w:tr>
      <w:tr w:rsidR="00F85C19" w:rsidRPr="004C0112" w14:paraId="0D76211C" w14:textId="77777777" w:rsidTr="00002C6A">
        <w:trPr>
          <w:jc w:val="center"/>
        </w:trPr>
        <w:tc>
          <w:tcPr>
            <w:tcW w:w="3020" w:type="dxa"/>
            <w:shd w:val="clear" w:color="auto" w:fill="auto"/>
          </w:tcPr>
          <w:p w14:paraId="0676A5A2" w14:textId="5AE7DC8D" w:rsidR="00F85C19" w:rsidRPr="007C3F08" w:rsidRDefault="000239F2" w:rsidP="00002C6A">
            <w:pPr>
              <w:ind w:firstLine="0"/>
              <w:jc w:val="center"/>
              <w:rPr>
                <w:lang w:val="en-US"/>
              </w:rPr>
            </w:pPr>
            <w:r w:rsidRPr="004C0112">
              <w:rPr>
                <w:noProof/>
                <w:lang w:val="en-US"/>
              </w:rPr>
              <w:drawing>
                <wp:inline distT="0" distB="0" distL="0" distR="0" wp14:anchorId="41AE0C58" wp14:editId="63414B05">
                  <wp:extent cx="1581150" cy="1800225"/>
                  <wp:effectExtent l="0" t="0" r="0" b="9525"/>
                  <wp:docPr id="38" name="Imagem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0BCDC45" w14:textId="77777777" w:rsidR="00F85C19" w:rsidRPr="003D5EBD" w:rsidRDefault="00F85C19" w:rsidP="00002C6A">
            <w:pPr>
              <w:ind w:firstLine="0"/>
              <w:jc w:val="center"/>
              <w:rPr>
                <w:lang w:val="en-US"/>
              </w:rPr>
            </w:pPr>
            <w:r w:rsidRPr="003D5EBD">
              <w:rPr>
                <w:lang w:val="en-US"/>
              </w:rPr>
              <w:t>(d)</w:t>
            </w:r>
          </w:p>
        </w:tc>
        <w:tc>
          <w:tcPr>
            <w:tcW w:w="3021" w:type="dxa"/>
            <w:shd w:val="clear" w:color="auto" w:fill="auto"/>
          </w:tcPr>
          <w:p w14:paraId="385B012F" w14:textId="052046C8" w:rsidR="00F85C19" w:rsidRPr="007C3F08" w:rsidRDefault="000239F2" w:rsidP="00002C6A">
            <w:pPr>
              <w:ind w:firstLine="0"/>
              <w:jc w:val="center"/>
              <w:rPr>
                <w:lang w:val="en-US"/>
              </w:rPr>
            </w:pPr>
            <w:r w:rsidRPr="004C0112">
              <w:rPr>
                <w:noProof/>
                <w:lang w:val="en-US"/>
              </w:rPr>
              <w:drawing>
                <wp:inline distT="0" distB="0" distL="0" distR="0" wp14:anchorId="4D1C6D9A" wp14:editId="7BA50791">
                  <wp:extent cx="1581150" cy="1800225"/>
                  <wp:effectExtent l="0" t="0" r="0" b="9525"/>
                  <wp:docPr id="39" name="Imagem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64931CE" w14:textId="77777777" w:rsidR="00F85C19" w:rsidRPr="003D5EBD" w:rsidRDefault="00F85C19" w:rsidP="00002C6A">
            <w:pPr>
              <w:ind w:firstLine="0"/>
              <w:jc w:val="center"/>
              <w:rPr>
                <w:lang w:val="en-US"/>
              </w:rPr>
            </w:pPr>
            <w:r w:rsidRPr="003D5EBD">
              <w:rPr>
                <w:lang w:val="en-US"/>
              </w:rPr>
              <w:t>(e)</w:t>
            </w:r>
          </w:p>
        </w:tc>
        <w:tc>
          <w:tcPr>
            <w:tcW w:w="3021" w:type="dxa"/>
            <w:shd w:val="clear" w:color="auto" w:fill="auto"/>
          </w:tcPr>
          <w:p w14:paraId="11087B7D" w14:textId="77777777" w:rsidR="00F85C19" w:rsidRPr="00F1211A" w:rsidRDefault="00F85C19" w:rsidP="00002C6A">
            <w:pPr>
              <w:ind w:firstLine="0"/>
              <w:jc w:val="center"/>
              <w:rPr>
                <w:lang w:val="en-US"/>
              </w:rPr>
            </w:pPr>
          </w:p>
        </w:tc>
      </w:tr>
    </w:tbl>
    <w:p w14:paraId="07E0F994" w14:textId="77777777" w:rsidR="00F85C19" w:rsidRPr="004C0112" w:rsidRDefault="00F85C19" w:rsidP="00F85C19">
      <w:pPr>
        <w:pStyle w:val="Caption"/>
        <w:rPr>
          <w:lang w:val="en-US"/>
        </w:rPr>
      </w:pPr>
      <w:bookmarkStart w:id="158" w:name="_Ref409974701"/>
      <w:bookmarkStart w:id="159" w:name="_Toc414223565"/>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31</w:t>
      </w:r>
      <w:r w:rsidRPr="004C0112">
        <w:rPr>
          <w:lang w:val="en-US"/>
        </w:rPr>
        <w:fldChar w:fldCharType="end"/>
      </w:r>
      <w:bookmarkEnd w:id="158"/>
      <w:r w:rsidRPr="004C0112">
        <w:rPr>
          <w:lang w:val="en-US"/>
        </w:rPr>
        <w:t xml:space="preserve"> – DyeVC discovering the topology</w:t>
      </w:r>
      <w:bookmarkEnd w:id="159"/>
    </w:p>
    <w:p w14:paraId="5CD36467" w14:textId="1AF55949" w:rsidR="00FF7707" w:rsidRPr="000B73DE" w:rsidRDefault="00FF7707" w:rsidP="00FF7707">
      <w:pPr>
        <w:rPr>
          <w:lang w:val="en-US"/>
        </w:rPr>
      </w:pPr>
      <w:r w:rsidRPr="004C0112">
        <w:rPr>
          <w:lang w:val="en-US"/>
        </w:rPr>
        <w:t xml:space="preserve">The data stored at the central database follows the model presented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32</w:t>
      </w:r>
      <w:r w:rsidRPr="003D5EBD">
        <w:rPr>
          <w:lang w:val="en-US"/>
        </w:rPr>
        <w:fldChar w:fldCharType="end"/>
      </w:r>
      <w:r w:rsidRPr="007C3F08">
        <w:rPr>
          <w:lang w:val="en-US"/>
        </w:rPr>
        <w:t xml:space="preserve">. A </w:t>
      </w:r>
      <w:r w:rsidRPr="003D5EBD">
        <w:rPr>
          <w:rFonts w:ascii="Courier New" w:hAnsi="Courier New" w:cs="Courier New"/>
          <w:sz w:val="20"/>
          <w:szCs w:val="20"/>
          <w:lang w:val="en-US"/>
        </w:rPr>
        <w:t>Project</w:t>
      </w:r>
      <w:r w:rsidRPr="00F1211A">
        <w:rPr>
          <w:lang w:val="en-US"/>
        </w:rPr>
        <w:t xml:space="preserve"> </w:t>
      </w:r>
      <w:r w:rsidR="004B0296" w:rsidRPr="0004762A">
        <w:rPr>
          <w:lang w:val="en-US"/>
        </w:rPr>
        <w:t>groups</w:t>
      </w:r>
      <w:r w:rsidRPr="00831EDB">
        <w:rPr>
          <w:lang w:val="en-US"/>
        </w:rPr>
        <w:t xml:space="preserve"> all repository clones of the same system, and each project is identified by a project name. Repositor</w:t>
      </w:r>
      <w:r w:rsidR="002E1552" w:rsidRPr="0086347E">
        <w:rPr>
          <w:lang w:val="en-US"/>
        </w:rPr>
        <w:t>y clones</w:t>
      </w:r>
      <w:r w:rsidRPr="0086347E">
        <w:rPr>
          <w:lang w:val="en-US"/>
        </w:rPr>
        <w:t xml:space="preserve"> are stored as </w:t>
      </w:r>
      <w:r w:rsidRPr="00071773">
        <w:rPr>
          <w:rFonts w:ascii="Courier New" w:hAnsi="Courier New" w:cs="Courier New"/>
          <w:sz w:val="20"/>
          <w:szCs w:val="20"/>
          <w:lang w:val="en-US"/>
        </w:rPr>
        <w:t>RepositoryInfo</w:t>
      </w:r>
      <w:r w:rsidRPr="00717F71">
        <w:rPr>
          <w:lang w:val="en-US"/>
        </w:rPr>
        <w:t xml:space="preserve"> and are identified by an id and </w:t>
      </w:r>
      <w:r w:rsidR="004B0296" w:rsidRPr="0021209D">
        <w:rPr>
          <w:lang w:val="en-US"/>
        </w:rPr>
        <w:t xml:space="preserve">a meaningful clone name provided by the </w:t>
      </w:r>
      <w:r w:rsidRPr="00BD155A">
        <w:rPr>
          <w:lang w:val="en-US"/>
        </w:rPr>
        <w:t xml:space="preserve">user. A </w:t>
      </w:r>
      <w:r w:rsidRPr="00545B59">
        <w:rPr>
          <w:rFonts w:ascii="Courier New" w:hAnsi="Courier New" w:cs="Courier New"/>
          <w:sz w:val="20"/>
          <w:szCs w:val="20"/>
          <w:lang w:val="en-US"/>
        </w:rPr>
        <w:t>RepositoryInfo</w:t>
      </w:r>
      <w:r w:rsidRPr="00555496">
        <w:rPr>
          <w:lang w:val="en-US"/>
        </w:rPr>
        <w:t xml:space="preserve"> has a list of clones to which it pushes to and a list of clones from which it pulls</w:t>
      </w:r>
      <w:r w:rsidR="004B0296" w:rsidRPr="00555496">
        <w:rPr>
          <w:lang w:val="en-US"/>
        </w:rPr>
        <w:t xml:space="preserve"> from</w:t>
      </w:r>
      <w:r w:rsidRPr="003767D2">
        <w:rPr>
          <w:lang w:val="en-US"/>
        </w:rPr>
        <w:t>.</w:t>
      </w:r>
      <w:r w:rsidR="004B0296" w:rsidRPr="003767D2">
        <w:rPr>
          <w:lang w:val="en-US"/>
        </w:rPr>
        <w:t xml:space="preserve"> These </w:t>
      </w:r>
      <w:r w:rsidR="004B0296" w:rsidRPr="00C70AA2">
        <w:rPr>
          <w:lang w:val="en-US"/>
        </w:rPr>
        <w:t xml:space="preserve">lists are represented respectively by the self-associations </w:t>
      </w:r>
      <w:r w:rsidR="004B0296" w:rsidRPr="00117B7E">
        <w:rPr>
          <w:i/>
          <w:lang w:val="en-US"/>
        </w:rPr>
        <w:t xml:space="preserve">pushesTo </w:t>
      </w:r>
      <w:r w:rsidR="004B0296" w:rsidRPr="007D3EFA">
        <w:rPr>
          <w:lang w:val="en-US"/>
        </w:rPr>
        <w:t xml:space="preserve">and </w:t>
      </w:r>
      <w:r w:rsidR="004B0296" w:rsidRPr="008A010A">
        <w:rPr>
          <w:i/>
          <w:lang w:val="en-US"/>
        </w:rPr>
        <w:t>pullsFrom</w:t>
      </w:r>
      <w:r w:rsidR="004B0296" w:rsidRPr="008A010A">
        <w:rPr>
          <w:lang w:val="en-US"/>
        </w:rPr>
        <w:t>.</w:t>
      </w:r>
      <w:r w:rsidRPr="005D7C16">
        <w:rPr>
          <w:lang w:val="en-US"/>
        </w:rPr>
        <w:t xml:space="preserve"> </w:t>
      </w:r>
      <w:r w:rsidR="004B0296" w:rsidRPr="00723770">
        <w:rPr>
          <w:lang w:val="en-US"/>
        </w:rPr>
        <w:t xml:space="preserve">We also store the list of DyeVC instances that references the </w:t>
      </w:r>
      <w:r w:rsidR="002E1552" w:rsidRPr="0008190F">
        <w:rPr>
          <w:lang w:val="en-US"/>
        </w:rPr>
        <w:t>clone</w:t>
      </w:r>
      <w:r w:rsidR="004B0296" w:rsidRPr="00AB1335">
        <w:rPr>
          <w:lang w:val="en-US"/>
        </w:rPr>
        <w:t xml:space="preserve">, in order to remove from the topology </w:t>
      </w:r>
      <w:r w:rsidR="002E1552" w:rsidRPr="00312A5F">
        <w:rPr>
          <w:lang w:val="en-US"/>
        </w:rPr>
        <w:t>clones</w:t>
      </w:r>
      <w:r w:rsidR="004B0296" w:rsidRPr="00312A5F">
        <w:rPr>
          <w:lang w:val="en-US"/>
        </w:rPr>
        <w:t xml:space="preserve"> that are no longer referenced (for example, a central repository may be referenced by several DyeVC instances). Finally, w</w:t>
      </w:r>
      <w:r w:rsidR="00A83E4B" w:rsidRPr="005D0FBE">
        <w:rPr>
          <w:lang w:val="en-US"/>
        </w:rPr>
        <w:t xml:space="preserve">e store the hostname where the </w:t>
      </w:r>
      <w:r w:rsidR="002E1552" w:rsidRPr="00DD43A6">
        <w:rPr>
          <w:lang w:val="en-US"/>
        </w:rPr>
        <w:t>clone</w:t>
      </w:r>
      <w:r w:rsidR="00A83E4B" w:rsidRPr="00DD43A6">
        <w:rPr>
          <w:lang w:val="en-US"/>
        </w:rPr>
        <w:t xml:space="preserve"> resides, as well as its path, which can be either a</w:t>
      </w:r>
      <w:r w:rsidR="004B0296" w:rsidRPr="00226A0C">
        <w:rPr>
          <w:lang w:val="en-US"/>
        </w:rPr>
        <w:t>n operating system</w:t>
      </w:r>
      <w:r w:rsidR="00A83E4B" w:rsidRPr="00006B6A">
        <w:rPr>
          <w:lang w:val="en-US"/>
        </w:rPr>
        <w:t xml:space="preserve"> path or a URL. DyeVC supports </w:t>
      </w:r>
      <w:r w:rsidR="004B0296" w:rsidRPr="00CE72A1">
        <w:rPr>
          <w:lang w:val="en-US"/>
        </w:rPr>
        <w:t xml:space="preserve">data transferring using </w:t>
      </w:r>
      <w:r w:rsidR="00A83E4B" w:rsidRPr="00CE4584">
        <w:rPr>
          <w:lang w:val="en-US"/>
        </w:rPr>
        <w:t>the same set of protocols suppor</w:t>
      </w:r>
      <w:r w:rsidR="004B0296" w:rsidRPr="00AA5E55">
        <w:rPr>
          <w:lang w:val="en-US"/>
        </w:rPr>
        <w:t>ted by Git</w:t>
      </w:r>
      <w:r w:rsidR="00A83E4B" w:rsidRPr="00817340">
        <w:rPr>
          <w:lang w:val="en-US"/>
        </w:rPr>
        <w:t>, i.e., local (</w:t>
      </w:r>
      <w:r w:rsidR="00A83E4B" w:rsidRPr="001E2F28">
        <w:rPr>
          <w:i/>
          <w:lang w:val="en-US"/>
        </w:rPr>
        <w:t>file://</w:t>
      </w:r>
      <w:r w:rsidR="00A83E4B" w:rsidRPr="009E6854">
        <w:rPr>
          <w:lang w:val="en-US"/>
        </w:rPr>
        <w:t>), http/s (</w:t>
      </w:r>
      <w:r w:rsidR="00A83E4B" w:rsidRPr="009E6854">
        <w:rPr>
          <w:i/>
          <w:lang w:val="en-US"/>
        </w:rPr>
        <w:t xml:space="preserve">http:// </w:t>
      </w:r>
      <w:r w:rsidR="00A83E4B" w:rsidRPr="00E606E1">
        <w:rPr>
          <w:lang w:val="en-US"/>
        </w:rPr>
        <w:t xml:space="preserve">or </w:t>
      </w:r>
      <w:r w:rsidR="00A83E4B" w:rsidRPr="001B724F">
        <w:rPr>
          <w:i/>
          <w:lang w:val="en-US"/>
        </w:rPr>
        <w:t>https://</w:t>
      </w:r>
      <w:r w:rsidR="00A83E4B" w:rsidRPr="001B724F">
        <w:rPr>
          <w:lang w:val="en-US"/>
        </w:rPr>
        <w:t>), secure shell (</w:t>
      </w:r>
      <w:r w:rsidR="00A83E4B" w:rsidRPr="001B3747">
        <w:rPr>
          <w:i/>
          <w:lang w:val="en-US"/>
        </w:rPr>
        <w:t>ssh://</w:t>
      </w:r>
      <w:r w:rsidR="00A83E4B" w:rsidRPr="00AF57B6">
        <w:rPr>
          <w:lang w:val="en-US"/>
        </w:rPr>
        <w:t>)</w:t>
      </w:r>
      <w:r w:rsidR="00FF068E">
        <w:rPr>
          <w:lang w:val="en-US"/>
        </w:rPr>
        <w:t>,</w:t>
      </w:r>
      <w:r w:rsidR="00A83E4B" w:rsidRPr="00AF57B6">
        <w:rPr>
          <w:lang w:val="en-US"/>
        </w:rPr>
        <w:t xml:space="preserve"> and git (</w:t>
      </w:r>
      <w:r w:rsidR="00A83E4B" w:rsidRPr="00C307B6">
        <w:rPr>
          <w:i/>
          <w:lang w:val="en-US"/>
        </w:rPr>
        <w:t>git://</w:t>
      </w:r>
      <w:r w:rsidR="00A83E4B" w:rsidRPr="002E055B">
        <w:rPr>
          <w:lang w:val="en-US"/>
        </w:rPr>
        <w:t>).</w:t>
      </w:r>
    </w:p>
    <w:p w14:paraId="34BFA1C1" w14:textId="3471B51B" w:rsidR="00FF7707" w:rsidRPr="007C3F08" w:rsidRDefault="000239F2" w:rsidP="00FF7707">
      <w:pPr>
        <w:ind w:firstLine="0"/>
        <w:rPr>
          <w:lang w:val="en-US"/>
        </w:rPr>
      </w:pPr>
      <w:r w:rsidRPr="004C0112">
        <w:rPr>
          <w:noProof/>
          <w:lang w:val="en-US"/>
        </w:rPr>
        <w:drawing>
          <wp:inline distT="0" distB="0" distL="0" distR="0" wp14:anchorId="56A57A6C" wp14:editId="082CA990">
            <wp:extent cx="5753100" cy="4524375"/>
            <wp:effectExtent l="0" t="0" r="0" b="9525"/>
            <wp:docPr id="40"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36AD36E4" w14:textId="77777777" w:rsidR="00FF7707" w:rsidRPr="004C0112" w:rsidRDefault="00FF7707" w:rsidP="00FF7707">
      <w:pPr>
        <w:pStyle w:val="Caption"/>
        <w:rPr>
          <w:lang w:val="en-US"/>
        </w:rPr>
      </w:pPr>
      <w:bookmarkStart w:id="160" w:name="_Ref393358307"/>
      <w:bookmarkStart w:id="161" w:name="_Ref409949238"/>
      <w:bookmarkStart w:id="162" w:name="_Toc41422356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32</w:t>
      </w:r>
      <w:r w:rsidRPr="004C0112">
        <w:rPr>
          <w:lang w:val="en-US"/>
        </w:rPr>
        <w:fldChar w:fldCharType="end"/>
      </w:r>
      <w:bookmarkEnd w:id="160"/>
      <w:r w:rsidRPr="004C0112">
        <w:rPr>
          <w:lang w:val="en-US"/>
        </w:rPr>
        <w:t xml:space="preserve"> </w:t>
      </w:r>
      <w:r w:rsidR="00347E6A" w:rsidRPr="004C0112">
        <w:rPr>
          <w:lang w:val="en-US"/>
        </w:rPr>
        <w:t>–</w:t>
      </w:r>
      <w:r w:rsidRPr="004C0112">
        <w:rPr>
          <w:lang w:val="en-US"/>
        </w:rPr>
        <w:t xml:space="preserve"> Model used to store topology data</w:t>
      </w:r>
      <w:bookmarkEnd w:id="161"/>
      <w:bookmarkEnd w:id="162"/>
    </w:p>
    <w:p w14:paraId="2E1F9123" w14:textId="77777777" w:rsidR="004B0296" w:rsidRPr="008A010A" w:rsidRDefault="004B0296" w:rsidP="004B0296">
      <w:pPr>
        <w:rPr>
          <w:lang w:val="en-US"/>
        </w:rPr>
      </w:pPr>
      <w:bookmarkStart w:id="163" w:name="_Ref384931870"/>
      <w:r w:rsidRPr="004C0112">
        <w:rPr>
          <w:lang w:val="en-US"/>
        </w:rPr>
        <w:t xml:space="preserve">Another element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32</w:t>
      </w:r>
      <w:r w:rsidRPr="003D5EBD">
        <w:rPr>
          <w:lang w:val="en-US"/>
        </w:rPr>
        <w:fldChar w:fldCharType="end"/>
      </w:r>
      <w:r w:rsidRPr="007C3F08">
        <w:rPr>
          <w:lang w:val="en-US"/>
        </w:rPr>
        <w:t xml:space="preserve"> is the </w:t>
      </w:r>
      <w:r w:rsidRPr="003D5EBD">
        <w:rPr>
          <w:i/>
          <w:lang w:val="en-US"/>
        </w:rPr>
        <w:t>Branch</w:t>
      </w:r>
      <w:r w:rsidRPr="00F1211A">
        <w:rPr>
          <w:lang w:val="en-US"/>
        </w:rPr>
        <w:t xml:space="preserve">. Branches are part of a </w:t>
      </w:r>
      <w:r w:rsidRPr="0004762A">
        <w:rPr>
          <w:i/>
          <w:lang w:val="en-US"/>
        </w:rPr>
        <w:t>RepositoryInfo</w:t>
      </w:r>
      <w:r w:rsidRPr="00831EDB">
        <w:rPr>
          <w:lang w:val="en-US"/>
        </w:rPr>
        <w:t xml:space="preserve">. A </w:t>
      </w:r>
      <w:r w:rsidRPr="0086347E">
        <w:rPr>
          <w:i/>
          <w:lang w:val="en-US"/>
        </w:rPr>
        <w:t>Branch</w:t>
      </w:r>
      <w:r w:rsidRPr="0086347E">
        <w:rPr>
          <w:lang w:val="en-US"/>
        </w:rPr>
        <w:t xml:space="preserve"> instance has a name and a </w:t>
      </w:r>
      <w:r w:rsidR="00B820C8" w:rsidRPr="00071773">
        <w:rPr>
          <w:lang w:val="en-US"/>
        </w:rPr>
        <w:t>Boolean</w:t>
      </w:r>
      <w:r w:rsidRPr="00717F71">
        <w:rPr>
          <w:lang w:val="en-US"/>
        </w:rPr>
        <w:t xml:space="preserve"> attribute </w:t>
      </w:r>
      <w:r w:rsidRPr="0021209D">
        <w:rPr>
          <w:i/>
          <w:lang w:val="en-US"/>
        </w:rPr>
        <w:t>isTracked</w:t>
      </w:r>
      <w:r w:rsidRPr="00BD155A">
        <w:rPr>
          <w:lang w:val="en-US"/>
        </w:rPr>
        <w:t xml:space="preserve">, which is true if the branch tracks a remote branch. A </w:t>
      </w:r>
      <w:r w:rsidRPr="00545B59">
        <w:rPr>
          <w:i/>
          <w:lang w:val="en-US"/>
        </w:rPr>
        <w:t>RepositoryInfo</w:t>
      </w:r>
      <w:r w:rsidRPr="00555496">
        <w:rPr>
          <w:lang w:val="en-US"/>
        </w:rPr>
        <w:t xml:space="preserve"> may have one or many branches (it must have at least one branch, which is the main one). A </w:t>
      </w:r>
      <w:r w:rsidRPr="003767D2">
        <w:rPr>
          <w:i/>
          <w:lang w:val="en-US"/>
        </w:rPr>
        <w:t>Branch</w:t>
      </w:r>
      <w:r w:rsidRPr="00C70AA2">
        <w:rPr>
          <w:lang w:val="en-US"/>
        </w:rPr>
        <w:t xml:space="preserve"> has two associations with </w:t>
      </w:r>
      <w:r w:rsidRPr="00117B7E">
        <w:rPr>
          <w:i/>
          <w:lang w:val="en-US"/>
        </w:rPr>
        <w:t>CommitInfo</w:t>
      </w:r>
      <w:r w:rsidRPr="007D3EFA">
        <w:rPr>
          <w:lang w:val="en-US"/>
        </w:rPr>
        <w:t xml:space="preserve">: through the first association, a </w:t>
      </w:r>
      <w:r w:rsidRPr="008A010A">
        <w:rPr>
          <w:i/>
          <w:lang w:val="en-US"/>
        </w:rPr>
        <w:t>Branch</w:t>
      </w:r>
      <w:r w:rsidRPr="008A010A">
        <w:rPr>
          <w:lang w:val="en-US"/>
        </w:rPr>
        <w:t xml:space="preserve"> knows which commit is its head and, conversely, a commit knows which branches point to it as a head. The second association represents which commits are reachable from a given branch and, conversely, the branches from which the commit is reachable.</w:t>
      </w:r>
    </w:p>
    <w:p w14:paraId="0C0FAA0F" w14:textId="77777777" w:rsidR="004B0296" w:rsidRPr="00006B6A" w:rsidRDefault="004B0296" w:rsidP="004B0296">
      <w:pPr>
        <w:rPr>
          <w:lang w:val="en-US"/>
        </w:rPr>
      </w:pPr>
      <w:r w:rsidRPr="005D7C16">
        <w:rPr>
          <w:lang w:val="en-US"/>
        </w:rPr>
        <w:t xml:space="preserve">The finer grain of information is the </w:t>
      </w:r>
      <w:r w:rsidRPr="00723770">
        <w:rPr>
          <w:i/>
          <w:lang w:val="en-US"/>
        </w:rPr>
        <w:t>CommitInfo</w:t>
      </w:r>
      <w:r w:rsidRPr="0008190F">
        <w:rPr>
          <w:lang w:val="en-US"/>
        </w:rPr>
        <w:t>, which represents each commit in the topology. A commit is identified by a hash cod</w:t>
      </w:r>
      <w:r w:rsidRPr="00AB1335">
        <w:rPr>
          <w:lang w:val="en-US"/>
        </w:rPr>
        <w:t xml:space="preserve">e and it refers to its parents (except for the first commit in the repository, which does not have any parent). As each commit may not exist in all </w:t>
      </w:r>
      <w:r w:rsidR="002E1552" w:rsidRPr="00312A5F">
        <w:rPr>
          <w:lang w:val="en-US"/>
        </w:rPr>
        <w:t>clones</w:t>
      </w:r>
      <w:r w:rsidRPr="00312A5F">
        <w:rPr>
          <w:lang w:val="en-US"/>
        </w:rPr>
        <w:t xml:space="preserve"> of the topology, we store the list of </w:t>
      </w:r>
      <w:r w:rsidR="002E1552" w:rsidRPr="00312A5F">
        <w:rPr>
          <w:lang w:val="en-US"/>
        </w:rPr>
        <w:t>clones</w:t>
      </w:r>
      <w:r w:rsidRPr="005D0FBE">
        <w:rPr>
          <w:lang w:val="en-US"/>
        </w:rPr>
        <w:t xml:space="preserve"> where each commit can be found (</w:t>
      </w:r>
      <w:r w:rsidRPr="00DD43A6">
        <w:rPr>
          <w:i/>
          <w:lang w:val="en-US"/>
        </w:rPr>
        <w:t>foundIn</w:t>
      </w:r>
      <w:r w:rsidRPr="00226A0C">
        <w:rPr>
          <w:lang w:val="en-US"/>
        </w:rPr>
        <w:t xml:space="preserve"> association</w:t>
      </w:r>
      <w:r w:rsidRPr="00006B6A">
        <w:rPr>
          <w:lang w:val="en-US"/>
        </w:rPr>
        <w:t>). We also store the committer, the commit message, and the information whether the commits belongs to tracked branches or to non-tracked branches.</w:t>
      </w:r>
    </w:p>
    <w:p w14:paraId="68AD4328" w14:textId="77777777" w:rsidR="00FF7707" w:rsidRPr="00555496" w:rsidRDefault="00FF7707" w:rsidP="00FF7707">
      <w:pPr>
        <w:pStyle w:val="Heading2"/>
        <w:rPr>
          <w:lang w:val="en-US"/>
        </w:rPr>
      </w:pPr>
      <w:bookmarkStart w:id="164" w:name="_Ref397239844"/>
      <w:bookmarkStart w:id="165" w:name="_Toc399663050"/>
      <w:bookmarkStart w:id="166" w:name="_Ref409460001"/>
      <w:bookmarkStart w:id="167" w:name="_Toc412126114"/>
      <w:bookmarkStart w:id="168" w:name="_Toc414223617"/>
      <w:bookmarkEnd w:id="163"/>
      <w:r w:rsidRPr="00BD155A">
        <w:rPr>
          <w:lang w:val="en-US"/>
        </w:rPr>
        <w:t>Informati</w:t>
      </w:r>
      <w:r w:rsidR="009C7D7A" w:rsidRPr="00545B59">
        <w:rPr>
          <w:lang w:val="en-US"/>
        </w:rPr>
        <w:t>on v</w:t>
      </w:r>
      <w:r w:rsidRPr="00555496">
        <w:rPr>
          <w:lang w:val="en-US"/>
        </w:rPr>
        <w:t>isualization</w:t>
      </w:r>
      <w:bookmarkEnd w:id="164"/>
      <w:bookmarkEnd w:id="165"/>
      <w:bookmarkEnd w:id="166"/>
      <w:bookmarkEnd w:id="167"/>
      <w:bookmarkEnd w:id="168"/>
    </w:p>
    <w:p w14:paraId="59F64AF1" w14:textId="77777777" w:rsidR="008D5D9C" w:rsidRPr="003767D2" w:rsidRDefault="00FF7707" w:rsidP="00FF7707">
      <w:pPr>
        <w:rPr>
          <w:lang w:val="en-US"/>
        </w:rPr>
      </w:pPr>
      <w:r w:rsidRPr="003767D2">
        <w:rPr>
          <w:lang w:val="en-US"/>
        </w:rPr>
        <w:t xml:space="preserve">The visualization of information gathered by DyeVC is divided into four different levels of detail: </w:t>
      </w:r>
    </w:p>
    <w:p w14:paraId="58A5F197" w14:textId="77777777" w:rsidR="008D5D9C" w:rsidRPr="008A010A" w:rsidRDefault="00FF7707" w:rsidP="0091399A">
      <w:pPr>
        <w:pStyle w:val="Listasemnumerao"/>
      </w:pPr>
      <w:r w:rsidRPr="00C70AA2">
        <w:t>Level 1 presents high-level notifica</w:t>
      </w:r>
      <w:r w:rsidRPr="00117B7E">
        <w:t>tions abo</w:t>
      </w:r>
      <w:r w:rsidR="008D5D9C" w:rsidRPr="007D3EFA">
        <w:t xml:space="preserve">ut the registered </w:t>
      </w:r>
      <w:r w:rsidR="00835787" w:rsidRPr="008A010A">
        <w:t>repositories</w:t>
      </w:r>
      <w:r w:rsidR="008D5D9C" w:rsidRPr="008A010A">
        <w:t>.</w:t>
      </w:r>
    </w:p>
    <w:p w14:paraId="7132193A" w14:textId="77777777" w:rsidR="008D5D9C" w:rsidRPr="00AB1335" w:rsidRDefault="00FF7707" w:rsidP="0091399A">
      <w:pPr>
        <w:pStyle w:val="Listasemnumerao"/>
      </w:pPr>
      <w:r w:rsidRPr="005D7C16">
        <w:t>Level 2 present</w:t>
      </w:r>
      <w:r w:rsidR="00F85C19" w:rsidRPr="00723770">
        <w:t>s</w:t>
      </w:r>
      <w:r w:rsidRPr="0008190F">
        <w:t xml:space="preserve"> the who</w:t>
      </w:r>
      <w:r w:rsidR="008D5D9C" w:rsidRPr="00AB1335">
        <w:t>le topology of a given project.</w:t>
      </w:r>
    </w:p>
    <w:p w14:paraId="29FEAB13" w14:textId="77777777" w:rsidR="008D5D9C" w:rsidRPr="00312A5F" w:rsidRDefault="00FF7707" w:rsidP="0091399A">
      <w:pPr>
        <w:pStyle w:val="Listasemnumerao"/>
      </w:pPr>
      <w:r w:rsidRPr="00312A5F">
        <w:t xml:space="preserve">Level 3 zooms into the branches of the repository, to see the status of each local branch that tracks a remote branch. </w:t>
      </w:r>
    </w:p>
    <w:p w14:paraId="29F5CC0C" w14:textId="77777777" w:rsidR="008D5D9C" w:rsidRPr="00DD43A6" w:rsidRDefault="00FF7707" w:rsidP="0091399A">
      <w:pPr>
        <w:pStyle w:val="Listasemnumerao"/>
      </w:pPr>
      <w:r w:rsidRPr="005D0FBE">
        <w:t>Level 4 zooms into the commits of the repository, to see a visual log with</w:t>
      </w:r>
      <w:r w:rsidR="008D5D9C" w:rsidRPr="00DD43A6">
        <w:t xml:space="preserve"> information about each commit.</w:t>
      </w:r>
    </w:p>
    <w:p w14:paraId="55A1C186" w14:textId="77777777" w:rsidR="00FF7707" w:rsidRPr="00B80EF0" w:rsidRDefault="00FF7707" w:rsidP="008D5D9C">
      <w:pPr>
        <w:rPr>
          <w:lang w:val="en-US"/>
        </w:rPr>
      </w:pPr>
      <w:r w:rsidRPr="00226A0C">
        <w:rPr>
          <w:lang w:val="en-US"/>
        </w:rPr>
        <w:t xml:space="preserve">The following </w:t>
      </w:r>
      <w:r w:rsidR="00975575" w:rsidRPr="00CE72A1">
        <w:rPr>
          <w:lang w:val="en-US"/>
        </w:rPr>
        <w:t>Section</w:t>
      </w:r>
      <w:r w:rsidRPr="00B80EF0">
        <w:rPr>
          <w:lang w:val="en-US"/>
        </w:rPr>
        <w:t>s discuss each of these levels.</w:t>
      </w:r>
    </w:p>
    <w:p w14:paraId="398A115D" w14:textId="77777777" w:rsidR="00FF7707" w:rsidRPr="00CE4584" w:rsidRDefault="00FF7707" w:rsidP="00FF7707">
      <w:pPr>
        <w:pStyle w:val="Heading3"/>
        <w:rPr>
          <w:lang w:val="en-US"/>
        </w:rPr>
      </w:pPr>
      <w:bookmarkStart w:id="169" w:name="_Toc399663051"/>
      <w:bookmarkStart w:id="170" w:name="_Toc412126115"/>
      <w:bookmarkStart w:id="171" w:name="_Toc414223618"/>
      <w:r w:rsidRPr="00CE4584">
        <w:rPr>
          <w:lang w:val="en-US"/>
        </w:rPr>
        <w:t>Level 1: Notifications</w:t>
      </w:r>
      <w:bookmarkEnd w:id="169"/>
      <w:bookmarkEnd w:id="170"/>
      <w:bookmarkEnd w:id="171"/>
    </w:p>
    <w:p w14:paraId="00C8F4E8" w14:textId="77777777" w:rsidR="007808D6" w:rsidRPr="0086347E" w:rsidRDefault="00FF7707" w:rsidP="00FF7707">
      <w:pPr>
        <w:rPr>
          <w:lang w:val="en-US"/>
        </w:rPr>
      </w:pPr>
      <w:r w:rsidRPr="00AA5E55">
        <w:rPr>
          <w:lang w:val="en-US"/>
        </w:rPr>
        <w:t xml:space="preserve">In Level 1, </w:t>
      </w:r>
      <w:r w:rsidR="00B04C36" w:rsidRPr="00817340">
        <w:rPr>
          <w:lang w:val="en-US"/>
        </w:rPr>
        <w:t>our appro</w:t>
      </w:r>
      <w:r w:rsidR="00B04C36" w:rsidRPr="005217DA">
        <w:rPr>
          <w:lang w:val="en-US"/>
        </w:rPr>
        <w:t>ach periodically monitors the registered repositories and presents notifications whenever a change is detected in any known peer. The period between subsequent runs is configurable, and the notifications are presented in the system notification area, in a non-obtrusive way</w:t>
      </w:r>
      <w:r w:rsidRPr="001E2F28">
        <w:rPr>
          <w:lang w:val="en-US"/>
        </w:rPr>
        <w:t xml:space="preserve">, allowing the user to begin investigating what is occurring, if desired. </w:t>
      </w:r>
      <w:r w:rsidRPr="003D5EBD">
        <w:rPr>
          <w:lang w:val="en-US"/>
        </w:rPr>
        <w:fldChar w:fldCharType="begin"/>
      </w:r>
      <w:r w:rsidRPr="004C0112">
        <w:rPr>
          <w:lang w:val="en-US"/>
        </w:rPr>
        <w:instrText xml:space="preserve"> REF _Ref393358436 \h </w:instrText>
      </w:r>
      <w:r w:rsidRPr="003D5EBD">
        <w:rPr>
          <w:lang w:val="en-US"/>
        </w:rPr>
      </w:r>
      <w:r w:rsidRPr="003D5EBD">
        <w:rPr>
          <w:lang w:val="en-US"/>
        </w:rPr>
        <w:fldChar w:fldCharType="separate"/>
      </w:r>
      <w:r w:rsidR="00A80296" w:rsidRPr="007C3F08">
        <w:rPr>
          <w:lang w:val="en-US"/>
        </w:rPr>
        <w:t>F</w:t>
      </w:r>
      <w:r w:rsidR="00A80296" w:rsidRPr="003D5EBD">
        <w:rPr>
          <w:lang w:val="en-US"/>
        </w:rPr>
        <w:t xml:space="preserve">igure </w:t>
      </w:r>
      <w:r w:rsidR="00A80296">
        <w:rPr>
          <w:noProof/>
          <w:lang w:val="en-US"/>
        </w:rPr>
        <w:t>33</w:t>
      </w:r>
      <w:r w:rsidRPr="003D5EBD">
        <w:rPr>
          <w:lang w:val="en-US"/>
        </w:rPr>
        <w:fldChar w:fldCharType="end"/>
      </w:r>
      <w:r w:rsidRPr="007C3F08">
        <w:rPr>
          <w:lang w:val="en-US"/>
        </w:rPr>
        <w:t xml:space="preserve"> shows an example of this kind of notification</w:t>
      </w:r>
      <w:r w:rsidR="007808D6" w:rsidRPr="003D5EBD">
        <w:rPr>
          <w:lang w:val="en-US"/>
        </w:rPr>
        <w:t>, w</w:t>
      </w:r>
      <w:r w:rsidR="007808D6" w:rsidRPr="00F1211A">
        <w:rPr>
          <w:lang w:val="en-US"/>
        </w:rPr>
        <w:t>here DyeVC detected changes in two different repositories. The notification shows the repository id, followed by the name given by the user and the project name (system name). Clicking on the balloon allows the user to start investigating what chan</w:t>
      </w:r>
      <w:r w:rsidR="007808D6" w:rsidRPr="0004762A">
        <w:rPr>
          <w:lang w:val="en-US"/>
        </w:rPr>
        <w:t>ged</w:t>
      </w:r>
      <w:r w:rsidR="008D5D9C" w:rsidRPr="00831EDB">
        <w:rPr>
          <w:lang w:val="en-US"/>
        </w:rPr>
        <w:t>.</w:t>
      </w:r>
    </w:p>
    <w:p w14:paraId="38680CC6" w14:textId="59FC503E" w:rsidR="00FF7707" w:rsidRPr="007C3F08" w:rsidRDefault="000239F2" w:rsidP="00FF7707">
      <w:pPr>
        <w:ind w:firstLine="0"/>
        <w:jc w:val="center"/>
        <w:rPr>
          <w:lang w:val="en-US"/>
        </w:rPr>
      </w:pPr>
      <w:r w:rsidRPr="004C0112">
        <w:rPr>
          <w:noProof/>
          <w:lang w:val="en-US"/>
        </w:rPr>
        <w:drawing>
          <wp:inline distT="0" distB="0" distL="0" distR="0" wp14:anchorId="7BE285BA" wp14:editId="62DD2C60">
            <wp:extent cx="2962275" cy="1419225"/>
            <wp:effectExtent l="0" t="0" r="9525" b="9525"/>
            <wp:docPr id="42" name="Imagem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62275" cy="1419225"/>
                    </a:xfrm>
                    <a:prstGeom prst="rect">
                      <a:avLst/>
                    </a:prstGeom>
                    <a:noFill/>
                    <a:ln>
                      <a:noFill/>
                    </a:ln>
                  </pic:spPr>
                </pic:pic>
              </a:graphicData>
            </a:graphic>
          </wp:inline>
        </w:drawing>
      </w:r>
    </w:p>
    <w:p w14:paraId="0ABECD05" w14:textId="77777777" w:rsidR="00FF7707" w:rsidRPr="004C0112" w:rsidRDefault="00FF7707" w:rsidP="00FF7707">
      <w:pPr>
        <w:pStyle w:val="Caption"/>
        <w:rPr>
          <w:lang w:val="en-US"/>
        </w:rPr>
      </w:pPr>
      <w:bookmarkStart w:id="172" w:name="_Ref393358436"/>
      <w:bookmarkStart w:id="173" w:name="_Toc414223567"/>
      <w:r w:rsidRPr="007C3F08">
        <w:rPr>
          <w:lang w:val="en-US"/>
        </w:rPr>
        <w:t>F</w:t>
      </w:r>
      <w:r w:rsidRPr="003D5EBD">
        <w:rPr>
          <w:lang w:val="en-US"/>
        </w:rPr>
        <w:t xml:space="preserve">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33</w:t>
      </w:r>
      <w:r w:rsidRPr="004C0112">
        <w:rPr>
          <w:lang w:val="en-US"/>
        </w:rPr>
        <w:fldChar w:fldCharType="end"/>
      </w:r>
      <w:bookmarkEnd w:id="172"/>
      <w:r w:rsidR="00347E6A" w:rsidRPr="004C0112">
        <w:rPr>
          <w:lang w:val="en-US"/>
        </w:rPr>
        <w:t xml:space="preserve"> –</w:t>
      </w:r>
      <w:r w:rsidRPr="004C0112">
        <w:rPr>
          <w:lang w:val="en-US"/>
        </w:rPr>
        <w:t xml:space="preserve"> DyeVC showing notifications in the notification area</w:t>
      </w:r>
      <w:bookmarkEnd w:id="173"/>
    </w:p>
    <w:p w14:paraId="54CBE386" w14:textId="77777777" w:rsidR="00FF7707" w:rsidRPr="004C0112" w:rsidRDefault="00FF7707" w:rsidP="00FF7707">
      <w:pPr>
        <w:pStyle w:val="Heading3"/>
        <w:rPr>
          <w:lang w:val="en-US"/>
        </w:rPr>
      </w:pPr>
      <w:bookmarkStart w:id="174" w:name="_Toc399663052"/>
      <w:bookmarkStart w:id="175" w:name="_Toc412126116"/>
      <w:bookmarkStart w:id="176" w:name="_Toc414223619"/>
      <w:r w:rsidRPr="004C0112">
        <w:rPr>
          <w:lang w:val="en-US"/>
        </w:rPr>
        <w:t>Level 2: Topology</w:t>
      </w:r>
      <w:bookmarkEnd w:id="174"/>
      <w:bookmarkEnd w:id="175"/>
      <w:bookmarkEnd w:id="176"/>
    </w:p>
    <w:p w14:paraId="2CE47A0D" w14:textId="77777777" w:rsidR="00FF7707" w:rsidRPr="00545B59" w:rsidRDefault="007151E5" w:rsidP="00FF7707">
      <w:pPr>
        <w:rPr>
          <w:lang w:val="en-US" w:eastAsia="pt-BR"/>
        </w:rPr>
      </w:pPr>
      <w:r w:rsidRPr="004C0112">
        <w:rPr>
          <w:lang w:val="en-US"/>
        </w:rPr>
        <w:t xml:space="preserve">Aiming at helping answering questions Q1 and Q2 from Section </w:t>
      </w:r>
      <w:r w:rsidRPr="003D5EBD">
        <w:rPr>
          <w:lang w:val="en-US"/>
        </w:rPr>
        <w:fldChar w:fldCharType="begin"/>
      </w:r>
      <w:r w:rsidRPr="004C0112">
        <w:rPr>
          <w:lang w:val="en-US"/>
        </w:rPr>
        <w:instrText xml:space="preserve"> REF _Ref409412864 \r \h </w:instrText>
      </w:r>
      <w:r w:rsidRPr="003D5EBD">
        <w:rPr>
          <w:lang w:val="en-US"/>
        </w:rPr>
      </w:r>
      <w:r w:rsidRPr="003D5EBD">
        <w:rPr>
          <w:lang w:val="en-US"/>
        </w:rPr>
        <w:fldChar w:fldCharType="separate"/>
      </w:r>
      <w:r w:rsidR="00A80296">
        <w:rPr>
          <w:lang w:val="en-US"/>
        </w:rPr>
        <w:t>1.1</w:t>
      </w:r>
      <w:r w:rsidRPr="003D5EBD">
        <w:rPr>
          <w:lang w:val="en-US"/>
        </w:rPr>
        <w:fldChar w:fldCharType="end"/>
      </w:r>
      <w:r w:rsidRPr="007C3F08">
        <w:rPr>
          <w:lang w:val="en-US"/>
        </w:rPr>
        <w:t>, we present a topology view showing all repositories fo</w:t>
      </w:r>
      <w:r w:rsidRPr="003D5EBD">
        <w:rPr>
          <w:lang w:val="en-US"/>
        </w:rPr>
        <w:t>r a given project, as depicted</w:t>
      </w:r>
      <w:r w:rsidRPr="00F1211A">
        <w:rPr>
          <w:lang w:val="en-US"/>
        </w:rPr>
        <w:t xml:space="preserve"> in </w:t>
      </w:r>
      <w:r w:rsidRPr="003D5EBD">
        <w:rPr>
          <w:lang w:val="en-US"/>
        </w:rPr>
        <w:fldChar w:fldCharType="begin"/>
      </w:r>
      <w:r w:rsidRPr="004C0112">
        <w:rPr>
          <w:lang w:val="en-US"/>
        </w:rPr>
        <w:instrText xml:space="preserve"> REF _Ref397239934 \h </w:instrText>
      </w:r>
      <w:r w:rsidRPr="003D5EBD">
        <w:rPr>
          <w:lang w:val="en-US"/>
        </w:rPr>
      </w:r>
      <w:r w:rsidRPr="003D5EBD">
        <w:rPr>
          <w:lang w:val="en-US"/>
        </w:rPr>
        <w:fldChar w:fldCharType="separate"/>
      </w:r>
      <w:r w:rsidR="00A80296" w:rsidRPr="00F1211A">
        <w:rPr>
          <w:lang w:val="en-US"/>
        </w:rPr>
        <w:t xml:space="preserve">Figure </w:t>
      </w:r>
      <w:r w:rsidR="00A80296">
        <w:rPr>
          <w:noProof/>
          <w:lang w:val="en-US"/>
        </w:rPr>
        <w:t>34</w:t>
      </w:r>
      <w:r w:rsidRPr="003D5EBD">
        <w:rPr>
          <w:lang w:val="en-US"/>
        </w:rPr>
        <w:fldChar w:fldCharType="end"/>
      </w:r>
      <w:r w:rsidR="00FF7707" w:rsidRPr="007C3F08">
        <w:rPr>
          <w:lang w:val="en-US"/>
        </w:rPr>
        <w:t>, where each node represents a known clone of the project</w:t>
      </w:r>
      <w:r w:rsidR="00FF7707" w:rsidRPr="003D5EBD">
        <w:rPr>
          <w:lang w:val="en-US"/>
        </w:rPr>
        <w:t xml:space="preserve"> </w:t>
      </w:r>
      <w:r w:rsidRPr="0004762A">
        <w:rPr>
          <w:i/>
          <w:lang w:val="en-US"/>
        </w:rPr>
        <w:t>dyevc</w:t>
      </w:r>
      <w:r w:rsidR="005B237A">
        <w:rPr>
          <w:i/>
          <w:lang w:val="en-US"/>
        </w:rPr>
        <w:t xml:space="preserve"> </w:t>
      </w:r>
      <w:r w:rsidR="005B237A">
        <w:rPr>
          <w:lang w:val="en-US"/>
        </w:rPr>
        <w:t>itself</w:t>
      </w:r>
      <w:r w:rsidR="00FF7707" w:rsidRPr="00831EDB">
        <w:rPr>
          <w:lang w:val="en-US"/>
        </w:rPr>
        <w:t xml:space="preserve">, at a given moment. </w:t>
      </w:r>
      <w:r w:rsidRPr="0086347E">
        <w:rPr>
          <w:lang w:val="en-US"/>
        </w:rPr>
        <w:t>A blue computer represents the current user clone and black computers represent other clones where DyeVC is running. Servers represent central repositories, that do not pull from nor push to any other clone, or clones where DyeVC is not running</w:t>
      </w:r>
      <w:r w:rsidR="00FF7707" w:rsidRPr="00071773">
        <w:rPr>
          <w:lang w:val="en-US"/>
        </w:rPr>
        <w:t xml:space="preserve">. </w:t>
      </w:r>
      <w:r w:rsidRPr="00717F71">
        <w:rPr>
          <w:lang w:val="en-US"/>
        </w:rPr>
        <w:t>The representation is the same for both kinds of nod</w:t>
      </w:r>
      <w:r w:rsidRPr="0021209D">
        <w:rPr>
          <w:lang w:val="en-US"/>
        </w:rPr>
        <w:t>es because, once DyeVC is not running at a given clone, we cannot infer if the clone pushes to or pulls from anyone else. Thus, it will have empty push and pull lists and will be understood as a server</w:t>
      </w:r>
      <w:r w:rsidR="00FF7707" w:rsidRPr="00BD155A">
        <w:rPr>
          <w:lang w:val="en-US"/>
        </w:rPr>
        <w:t>.</w:t>
      </w:r>
    </w:p>
    <w:p w14:paraId="542B0D8D" w14:textId="372159DC" w:rsidR="00FF7707" w:rsidRPr="007C3F08" w:rsidRDefault="000239F2" w:rsidP="00FF7707">
      <w:pPr>
        <w:pStyle w:val="PrimeiroPargrafo"/>
        <w:tabs>
          <w:tab w:val="clear" w:pos="720"/>
        </w:tabs>
        <w:jc w:val="center"/>
        <w:rPr>
          <w:lang w:val="en-US"/>
        </w:rPr>
      </w:pPr>
      <w:r w:rsidRPr="004C0112">
        <w:rPr>
          <w:noProof/>
          <w:lang w:val="en-US" w:eastAsia="en-US"/>
        </w:rPr>
        <mc:AlternateContent>
          <mc:Choice Requires="wpg">
            <w:drawing>
              <wp:inline distT="0" distB="0" distL="0" distR="0" wp14:anchorId="4014265D" wp14:editId="2A526CB6">
                <wp:extent cx="4438650" cy="3173730"/>
                <wp:effectExtent l="0" t="0" r="0" b="7620"/>
                <wp:docPr id="2"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8650" cy="3173730"/>
                          <a:chOff x="0" y="351608"/>
                          <a:chExt cx="4591050" cy="3363142"/>
                        </a:xfrm>
                      </wpg:grpSpPr>
                      <pic:pic xmlns:pic="http://schemas.openxmlformats.org/drawingml/2006/picture">
                        <pic:nvPicPr>
                          <pic:cNvPr id="3" name="Imagem 35"/>
                          <pic:cNvPicPr>
                            <a:picLocks noChangeAspect="1"/>
                          </pic:cNvPicPr>
                        </pic:nvPicPr>
                        <pic:blipFill rotWithShape="1">
                          <a:blip r:embed="rId51"/>
                          <a:srcRect t="9465"/>
                          <a:stretch/>
                        </pic:blipFill>
                        <pic:spPr>
                          <a:xfrm>
                            <a:off x="0" y="351608"/>
                            <a:ext cx="4591050" cy="3363142"/>
                          </a:xfrm>
                          <a:prstGeom prst="rect">
                            <a:avLst/>
                          </a:prstGeom>
                        </pic:spPr>
                      </pic:pic>
                      <pic:pic xmlns:pic="http://schemas.openxmlformats.org/drawingml/2006/picture">
                        <pic:nvPicPr>
                          <pic:cNvPr id="6" name="Imagem 40"/>
                          <pic:cNvPicPr>
                            <a:picLocks noChangeAspect="1"/>
                          </pic:cNvPicPr>
                        </pic:nvPicPr>
                        <pic:blipFill>
                          <a:blip r:embed="rId52"/>
                          <a:stretch>
                            <a:fillRect/>
                          </a:stretch>
                        </pic:blipFill>
                        <pic:spPr>
                          <a:xfrm rot="18160955">
                            <a:off x="2287153" y="1524228"/>
                            <a:ext cx="247650" cy="114300"/>
                          </a:xfrm>
                          <a:prstGeom prst="rect">
                            <a:avLst/>
                          </a:prstGeom>
                        </pic:spPr>
                      </pic:pic>
                      <pic:pic xmlns:pic="http://schemas.openxmlformats.org/drawingml/2006/picture">
                        <pic:nvPicPr>
                          <pic:cNvPr id="78" name="Imagem 42"/>
                          <pic:cNvPicPr>
                            <a:picLocks noChangeAspect="1"/>
                          </pic:cNvPicPr>
                        </pic:nvPicPr>
                        <pic:blipFill>
                          <a:blip r:embed="rId52"/>
                          <a:stretch>
                            <a:fillRect/>
                          </a:stretch>
                        </pic:blipFill>
                        <pic:spPr>
                          <a:xfrm rot="2663953">
                            <a:off x="1576568" y="1470493"/>
                            <a:ext cx="247650" cy="114300"/>
                          </a:xfrm>
                          <a:prstGeom prst="rect">
                            <a:avLst/>
                          </a:prstGeom>
                        </pic:spPr>
                      </pic:pic>
                      <pic:pic xmlns:pic="http://schemas.openxmlformats.org/drawingml/2006/picture">
                        <pic:nvPicPr>
                          <pic:cNvPr id="79" name="Imagem 44"/>
                          <pic:cNvPicPr>
                            <a:picLocks noChangeAspect="1"/>
                          </pic:cNvPicPr>
                        </pic:nvPicPr>
                        <pic:blipFill>
                          <a:blip r:embed="rId53"/>
                          <a:stretch>
                            <a:fillRect/>
                          </a:stretch>
                        </pic:blipFill>
                        <pic:spPr>
                          <a:xfrm rot="2929040">
                            <a:off x="1295556" y="1108812"/>
                            <a:ext cx="285750" cy="104775"/>
                          </a:xfrm>
                          <a:prstGeom prst="rect">
                            <a:avLst/>
                          </a:prstGeom>
                        </pic:spPr>
                      </pic:pic>
                      <pic:pic xmlns:pic="http://schemas.openxmlformats.org/drawingml/2006/picture">
                        <pic:nvPicPr>
                          <pic:cNvPr id="80" name="Imagem 45"/>
                          <pic:cNvPicPr>
                            <a:picLocks noChangeAspect="1"/>
                          </pic:cNvPicPr>
                        </pic:nvPicPr>
                        <pic:blipFill>
                          <a:blip r:embed="rId54"/>
                          <a:stretch>
                            <a:fillRect/>
                          </a:stretch>
                        </pic:blipFill>
                        <pic:spPr>
                          <a:xfrm rot="18165840">
                            <a:off x="2650207" y="1060918"/>
                            <a:ext cx="285750" cy="104775"/>
                          </a:xfrm>
                          <a:prstGeom prst="rect">
                            <a:avLst/>
                          </a:prstGeom>
                        </pic:spPr>
                      </pic:pic>
                      <pic:pic xmlns:pic="http://schemas.openxmlformats.org/drawingml/2006/picture">
                        <pic:nvPicPr>
                          <pic:cNvPr id="81" name="Imagem 46"/>
                          <pic:cNvPicPr>
                            <a:picLocks noChangeAspect="1"/>
                          </pic:cNvPicPr>
                        </pic:nvPicPr>
                        <pic:blipFill>
                          <a:blip r:embed="rId55"/>
                          <a:stretch>
                            <a:fillRect/>
                          </a:stretch>
                        </pic:blipFill>
                        <pic:spPr>
                          <a:xfrm rot="18344122">
                            <a:off x="1447799" y="2390776"/>
                            <a:ext cx="247650" cy="95250"/>
                          </a:xfrm>
                          <a:prstGeom prst="rect">
                            <a:avLst/>
                          </a:prstGeom>
                        </pic:spPr>
                      </pic:pic>
                      <pic:pic xmlns:pic="http://schemas.openxmlformats.org/drawingml/2006/picture">
                        <pic:nvPicPr>
                          <pic:cNvPr id="82" name="Imagem 47"/>
                          <pic:cNvPicPr>
                            <a:picLocks noChangeAspect="1"/>
                          </pic:cNvPicPr>
                        </pic:nvPicPr>
                        <pic:blipFill>
                          <a:blip r:embed="rId56"/>
                          <a:stretch>
                            <a:fillRect/>
                          </a:stretch>
                        </pic:blipFill>
                        <pic:spPr>
                          <a:xfrm rot="18673472">
                            <a:off x="1709786" y="2258373"/>
                            <a:ext cx="247650" cy="95250"/>
                          </a:xfrm>
                          <a:prstGeom prst="rect">
                            <a:avLst/>
                          </a:prstGeom>
                        </pic:spPr>
                      </pic:pic>
                      <pic:pic xmlns:pic="http://schemas.openxmlformats.org/drawingml/2006/picture">
                        <pic:nvPicPr>
                          <pic:cNvPr id="83" name="Imagem 49"/>
                          <pic:cNvPicPr>
                            <a:picLocks noChangeAspect="1"/>
                          </pic:cNvPicPr>
                        </pic:nvPicPr>
                        <pic:blipFill>
                          <a:blip r:embed="rId52"/>
                          <a:stretch>
                            <a:fillRect/>
                          </a:stretch>
                        </pic:blipFill>
                        <pic:spPr>
                          <a:xfrm rot="1264294">
                            <a:off x="2353697" y="2091610"/>
                            <a:ext cx="247650" cy="114300"/>
                          </a:xfrm>
                          <a:prstGeom prst="rect">
                            <a:avLst/>
                          </a:prstGeom>
                        </pic:spPr>
                      </pic:pic>
                      <pic:pic xmlns:pic="http://schemas.openxmlformats.org/drawingml/2006/picture">
                        <pic:nvPicPr>
                          <pic:cNvPr id="84" name="Imagem 50"/>
                          <pic:cNvPicPr>
                            <a:picLocks noChangeAspect="1"/>
                          </pic:cNvPicPr>
                        </pic:nvPicPr>
                        <pic:blipFill>
                          <a:blip r:embed="rId57"/>
                          <a:stretch>
                            <a:fillRect/>
                          </a:stretch>
                        </pic:blipFill>
                        <pic:spPr>
                          <a:xfrm rot="1366439">
                            <a:off x="2706919" y="2350616"/>
                            <a:ext cx="295275" cy="76200"/>
                          </a:xfrm>
                          <a:prstGeom prst="rect">
                            <a:avLst/>
                          </a:prstGeom>
                        </pic:spPr>
                      </pic:pic>
                      <pic:pic xmlns:pic="http://schemas.openxmlformats.org/drawingml/2006/picture">
                        <pic:nvPicPr>
                          <pic:cNvPr id="85" name="Imagem 51"/>
                          <pic:cNvPicPr>
                            <a:picLocks noChangeAspect="1"/>
                          </pic:cNvPicPr>
                        </pic:nvPicPr>
                        <pic:blipFill>
                          <a:blip r:embed="rId58"/>
                          <a:stretch>
                            <a:fillRect/>
                          </a:stretch>
                        </pic:blipFill>
                        <pic:spPr>
                          <a:xfrm rot="1945648">
                            <a:off x="1481186" y="2894972"/>
                            <a:ext cx="238125" cy="95250"/>
                          </a:xfrm>
                          <a:prstGeom prst="rect">
                            <a:avLst/>
                          </a:prstGeom>
                        </pic:spPr>
                      </pic:pic>
                      <pic:pic xmlns:pic="http://schemas.openxmlformats.org/drawingml/2006/picture">
                        <pic:nvPicPr>
                          <pic:cNvPr id="86" name="Imagem 52"/>
                          <pic:cNvPicPr>
                            <a:picLocks noChangeAspect="1"/>
                          </pic:cNvPicPr>
                        </pic:nvPicPr>
                        <pic:blipFill>
                          <a:blip r:embed="rId59"/>
                          <a:stretch>
                            <a:fillRect/>
                          </a:stretch>
                        </pic:blipFill>
                        <pic:spPr>
                          <a:xfrm rot="2159012">
                            <a:off x="1595486" y="3115495"/>
                            <a:ext cx="333375" cy="76200"/>
                          </a:xfrm>
                          <a:prstGeom prst="rect">
                            <a:avLst/>
                          </a:prstGeom>
                        </pic:spPr>
                      </pic:pic>
                    </wpg:wgp>
                  </a:graphicData>
                </a:graphic>
              </wp:inline>
            </w:drawing>
          </mc:Choice>
          <mc:Fallback xmlns:w15="http://schemas.microsoft.com/office/word/2012/wordml">
            <w:pict>
              <v:group w14:anchorId="37C55A24"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XZ7rBAAAA2gAAAA8AAABkcnMvZG93bnJldi54bWxEj91qAjEUhO8LvkM4Qu9qVi3abo0iBUsv&#10;488DHDenu4vJyZKk7vbtG0HwcpiZb5jVZnBWXCnE1rOC6aQAQVx503Kt4HTcvbyBiAnZoPVMCv4o&#10;wmY9elphaXzPe7oeUi0yhGOJCpqUulLKWDXkME58R5y9Hx8cpixDLU3APsOdlbOiWEiHLeeFBjv6&#10;bKi6HH6dAr007+f6or8WNrzq3mo9nE9bpZ7Hw/YDRKIhPcL39rdRMIfblXwD5P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KXZ7rBAAAA2gAAAA8AAAAAAAAAAAAAAAAAnwIA&#10;AGRycy9kb3ducmV2LnhtbFBLBQYAAAAABAAEAPcAAACNAwAAAAA=&#10;">
                  <v:imagedata r:id="rId60"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4ks7FAAAA2gAAAA8AAABkcnMvZG93bnJldi54bWxEj0FrwkAUhO8F/8PyBC+l7upBSpo1hILg&#10;oT1oFdrbI/tMYrNvY3Zd47/vFgo9DjPzDZMXo+1EpMG3jjUs5goEceVMy7WGw8fm6RmED8gGO8ek&#10;4U4eivXkIcfMuBvvKO5DLRKEfYYamhD6TEpfNWTRz11PnLyTGyyGJIdamgFvCW47uVRqJS22nBYa&#10;7Om1oep7f7Ua4v3t87BbvJfKbi6P8Xo+fqnYaT2bjuULiEBj+A//tbdGwwp+r6Qb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eJLOxQAAANoAAAAPAAAAAAAAAAAAAAAA&#10;AJ8CAABkcnMvZG93bnJldi54bWxQSwUGAAAAAAQABAD3AAAAkQMAAAAA&#10;">
                  <v:imagedata r:id="rId61"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TQDO9AAAA2wAAAA8AAABkcnMvZG93bnJldi54bWxET0sKwjAQ3QveIYzgTlMFrVSjiFBwIYgf&#10;xOXQjG2xmdQmar29WQguH++/WLWmEi9qXGlZwWgYgSDOrC45V3A+pYMZCOeRNVaWScGHHKyW3c4C&#10;E23ffKDX0ecihLBLUEHhfZ1I6bKCDLqhrYkDd7ONQR9gk0vd4DuEm0qOo2gqDZYcGgqsaVNQdj8+&#10;jYLd0/pHuikftL3ERNM43U+ulVL9Xrueg/DU+r/4595qBXEYG76EH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lNAM70AAADbAAAADwAAAAAAAAAAAAAAAACfAgAAZHJz&#10;L2Rvd25yZXYueG1sUEsFBgAAAAAEAAQA9wAAAIkDAAAAAA==&#10;">
                  <v:imagedata r:id="rId61"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q6ODCAAAA2wAAAA8AAABkcnMvZG93bnJldi54bWxEj0uLwkAQhO+C/2FowZtO3IOamImID8jR&#10;18Vbk2mTYKYnZGY1u7/eWVjwWFTVV1S67k0jntS52rKC2TQCQVxYXXOp4Ho5TJYgnEfW2FgmBT/k&#10;YJ0NBykm2r74RM+zL0WAsEtQQeV9m0jpiooMuqltiYN3t51BH2RXSt3hK8BNI7+iaC4N1hwWKmxp&#10;W1HxOH8bBbsj753N53F/WOSW7vHvCW87pcajfrMC4an3n/B/O9cKFjH8fQk/QGZ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qujgwgAAANsAAAAPAAAAAAAAAAAAAAAAAJ8C&#10;AABkcnMvZG93bnJldi54bWxQSwUGAAAAAAQABAD3AAAAjgMAAAAA&#10;">
                  <v:imagedata r:id="rId62"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OrnBAAAA2wAAAA8AAABkcnMvZG93bnJldi54bWxET01rAjEQvQv+hzCCN822B7FboxSLIuJF&#10;bQu9TZPpbuhmsiTRXf+9OQg9Pt73YtW7RlwpROtZwdO0AEGsvbFcKfg4byZzEDEhG2w8k4IbRVgt&#10;h4MFlsZ3fKTrKVUih3AsUUGdUltKGXVNDuPUt8SZ+/XBYcowVNIE7HK4a+RzUcykQ8u5ocaW1jXp&#10;v9PFKdiQ7oJ//7T77+3tsHu5rH++tFVqPOrfXkEk6tO/+OHeGQXzvD5/yT9ALu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xpOrnBAAAA2wAAAA8AAAAAAAAAAAAAAAAAnwIA&#10;AGRycy9kb3ducmV2LnhtbFBLBQYAAAAABAAEAPcAAACNAwAAAAA=&#10;">
                  <v:imagedata r:id="rId63"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FmqHDAAAA2wAAAA8AAABkcnMvZG93bnJldi54bWxEj0FrwkAUhO+C/2F5ghepm3hQSV0lWgTx&#10;VBO9v2Zfk2D2bchuY/rvu0LB4zAz3zCb3WAa0VPnassK4nkEgriwuuZSwTU/vq1BOI+ssbFMCn7J&#10;wW47Hm0w0fbBF+ozX4oAYZeggsr7NpHSFRUZdHPbEgfv23YGfZBdKXWHjwA3jVxE0VIarDksVNjS&#10;oaLinv0YBftUu7TPPle3+Gs5O8/Kj0OT50pNJ0P6DsLT4F/h//ZJK1jH8PwSfoD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0WaocMAAADbAAAADwAAAAAAAAAAAAAAAACf&#10;AgAAZHJzL2Rvd25yZXYueG1sUEsFBgAAAAAEAAQA9wAAAI8DAAAAAA==&#10;">
                  <v:imagedata r:id="rId64"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34KrFAAAA2wAAAA8AAABkcnMvZG93bnJldi54bWxEj0FrwkAUhO8F/8PyhF6KbhpoiNFVRJT2&#10;0kOjF2+P7DMbzL4N2W2S9td3C4Ueh5n5htnsJtuKgXrfOFbwvExAEFdON1wruJxPixyED8gaW8ek&#10;4Is87Lazhw0W2o38QUMZahEh7AtUYELoCil9ZciiX7qOOHo311sMUfa11D2OEW5bmSZJJi02HBcM&#10;dnQwVN3LT6vg5lMer8Z1q3d+/X7Cl+N+lV2UepxP+zWIQFP4D/+137SCPIXfL/EHyO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d+CqxQAAANsAAAAPAAAAAAAAAAAAAAAA&#10;AJ8CAABkcnMvZG93bnJldi54bWxQSwUGAAAAAAQABAD3AAAAkQMAAAAA&#10;">
                  <v:imagedata r:id="rId65"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YgM3DAAAA2wAAAA8AAABkcnMvZG93bnJldi54bWxEj81qwzAQhO+BvIPYQC6hlpuCCa6VkBRa&#10;EnrI7wMs1tYytVbGUmz37atCIcdhZr5his1oG9FT52vHCp6TFARx6XTNlYLb9f1pBcIHZI2NY1Lw&#10;Qx426+mkwFy7gc/UX0IlIoR9jgpMCG0upS8NWfSJa4mj9+U6iyHKrpK6wyHCbSOXaZpJizXHBYMt&#10;vRkqvy93q+BwWHyYbLdEfc96Lf3x9HmTg1Lz2bh9BRFoDI/wf3uvFaxe4O9L/AF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piAzcMAAADbAAAADwAAAAAAAAAAAAAAAACf&#10;AgAAZHJzL2Rvd25yZXYueG1sUEsFBgAAAAAEAAQA9wAAAI8DAAAAAA==&#10;">
                  <v:imagedata r:id="rId61"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ME/nFAAAA2wAAAA8AAABkcnMvZG93bnJldi54bWxEj81qwkAUhfcF32G4QjdFJ7UiIXUiIlSK&#10;FNTYTXc3mdskJHMnZKaavH1HKHR5OD8fZ70ZTCuu1LvasoLneQSCuLC65lLB5+VtFoNwHllja5kU&#10;jORgk04e1phoe+MzXTNfijDCLkEFlfddIqUrKjLo5rYjDt637Q36IPtS6h5vYdy0chFFK2mw5kCo&#10;sKNdRUWT/ZjAlVl+fKEv2o+nj3xZPx2abjwo9Tgdtq8gPA3+P/zXftcK4iXcv4QfIN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DBP5xQAAANsAAAAPAAAAAAAAAAAAAAAA&#10;AJ8CAABkcnMvZG93bnJldi54bWxQSwUGAAAAAAQABAD3AAAAkQMAAAAA&#10;">
                  <v:imagedata r:id="rId66"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zbb3DAAAA2wAAAA8AAABkcnMvZG93bnJldi54bWxEj9FqwkAURN8L/sNyhb7VTQMWja4iNkof&#10;U/UDLtlrEpq9G3dXk+bru4VCH4eZOcOst4NpxYOcbywreJ0lIIhLqxuuFFzOh5cFCB+QNbaWScE3&#10;edhuJk9rzLTt+ZMep1CJCGGfoYI6hC6T0pc1GfQz2xFH72qdwRClq6R22Ee4aWWaJG/SYMNxocaO&#10;9jWVX6e7UXC7v49tcXR9nuaHscCd6ebLo1LP02G3AhFoCP/hv/aHVrCYw++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bNtvcMAAADbAAAADwAAAAAAAAAAAAAAAACf&#10;AgAAZHJzL2Rvd25yZXYueG1sUEsFBgAAAAAEAAQA9wAAAI8DAAAAAA==&#10;">
                  <v:imagedata r:id="rId67"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zBMbEAAAA2wAAAA8AAABkcnMvZG93bnJldi54bWxEj0FrwkAUhO8F/8PyCr3VTW0JIXUVFQQP&#10;VjCK9PjIPrMh2bchu2r677uC4HGYmW+Y6XywrbhS72vHCj7GCQji0umaKwXHw/o9A+EDssbWMSn4&#10;Iw/z2ehlirl2N97TtQiViBD2OSowIXS5lL40ZNGPXUccvbPrLYYo+0rqHm8Rbls5SZJUWqw5Lhjs&#10;aGWobIqLVbBrtt1uuyzMJPs56fT3szo3Xwul3l6HxTeIQEN4hh/tjVaQpXD/En+An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zBMbEAAAA2wAAAA8AAAAAAAAAAAAAAAAA&#10;nwIAAGRycy9kb3ducmV2LnhtbFBLBQYAAAAABAAEAPcAAACQAwAAAAA=&#10;">
                  <v:imagedata r:id="rId68" o:title=""/>
                  <v:path arrowok="t"/>
                </v:shape>
                <w10:anchorlock/>
              </v:group>
            </w:pict>
          </mc:Fallback>
        </mc:AlternateContent>
      </w:r>
    </w:p>
    <w:p w14:paraId="12B3C958" w14:textId="77777777" w:rsidR="00FF7707" w:rsidRPr="003D5EBD" w:rsidRDefault="00FF7707" w:rsidP="00FF7707">
      <w:pPr>
        <w:pStyle w:val="Caption"/>
        <w:rPr>
          <w:lang w:val="en-US"/>
        </w:rPr>
      </w:pPr>
      <w:bookmarkStart w:id="177" w:name="_Ref393358488"/>
    </w:p>
    <w:p w14:paraId="163FF6C2" w14:textId="77777777" w:rsidR="00FF7707" w:rsidRPr="004C0112" w:rsidRDefault="00FF7707" w:rsidP="00FF7707">
      <w:pPr>
        <w:pStyle w:val="Caption"/>
        <w:rPr>
          <w:lang w:val="en-US"/>
        </w:rPr>
      </w:pPr>
      <w:bookmarkStart w:id="178" w:name="_Ref397239934"/>
      <w:bookmarkStart w:id="179" w:name="_Toc414223568"/>
      <w:r w:rsidRPr="00F1211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34</w:t>
      </w:r>
      <w:r w:rsidRPr="004C0112">
        <w:rPr>
          <w:lang w:val="en-US"/>
        </w:rPr>
        <w:fldChar w:fldCharType="end"/>
      </w:r>
      <w:bookmarkEnd w:id="177"/>
      <w:bookmarkEnd w:id="178"/>
      <w:r w:rsidRPr="004C0112">
        <w:rPr>
          <w:lang w:val="en-US"/>
        </w:rPr>
        <w:t xml:space="preserve"> </w:t>
      </w:r>
      <w:r w:rsidR="00347E6A" w:rsidRPr="004C0112">
        <w:rPr>
          <w:lang w:val="en-US"/>
        </w:rPr>
        <w:t>–</w:t>
      </w:r>
      <w:r w:rsidRPr="004C0112">
        <w:rPr>
          <w:lang w:val="en-US"/>
        </w:rPr>
        <w:t xml:space="preserve"> Topology view of DyeVC project, at a given moment</w:t>
      </w:r>
      <w:bookmarkEnd w:id="179"/>
    </w:p>
    <w:p w14:paraId="2EEA3663" w14:textId="77777777" w:rsidR="007151E5" w:rsidRPr="004C0112" w:rsidRDefault="007151E5" w:rsidP="007151E5">
      <w:pPr>
        <w:rPr>
          <w:lang w:val="en-US" w:eastAsia="pt-BR"/>
        </w:rPr>
      </w:pPr>
      <w:bookmarkStart w:id="180" w:name="_Ref391295186"/>
      <w:bookmarkStart w:id="181" w:name="_Toc399663053"/>
      <w:r w:rsidRPr="004C0112">
        <w:rPr>
          <w:lang w:val="en-US" w:eastAsia="pt-BR"/>
        </w:rPr>
        <w:t xml:space="preserve">Each edge in the graph represents a relationship between two repositories. Edges </w:t>
      </w:r>
      <w:r w:rsidRPr="004C0112">
        <w:rPr>
          <w:lang w:val="en-US"/>
        </w:rPr>
        <w:t>with</w:t>
      </w:r>
      <w:r w:rsidRPr="004C0112">
        <w:rPr>
          <w:lang w:val="en-US" w:eastAsia="pt-BR"/>
        </w:rPr>
        <w:t xml:space="preserve"> a continuous stroke mean that the source clone pushes to the destination clone. Edges with a dashed stroke mean that the destination clone pulls from the source clone. The edge labels show two numbers separated by a dash. The first number represents how many commits in tracked branches of the source clone are missing in the destination clone. The second number represents how many commits in non-tracked branches of the source clone are missing in the destination clone. The edge colors are used to represent the synchronization status: green edges mean that both clones are synchronized (i.e., both clones have the same set of commits), whereas red edges mean that the pair is not synchronized.</w:t>
      </w:r>
    </w:p>
    <w:p w14:paraId="6A35397F" w14:textId="77777777" w:rsidR="006816B2" w:rsidRPr="00BD155A" w:rsidRDefault="006816B2" w:rsidP="006816B2">
      <w:pPr>
        <w:rPr>
          <w:lang w:val="en-US" w:eastAsia="pt-BR"/>
        </w:rPr>
      </w:pPr>
      <w:r w:rsidRPr="004C0112">
        <w:rPr>
          <w:lang w:val="en-US" w:eastAsia="pt-BR"/>
        </w:rPr>
        <w:t xml:space="preserve">For example, it is possible to observe </w:t>
      </w:r>
      <w:r w:rsidRPr="004C0112">
        <w:rPr>
          <w:lang w:val="en-US"/>
        </w:rPr>
        <w:t xml:space="preserve">in </w:t>
      </w:r>
      <w:r w:rsidRPr="003D5EBD">
        <w:rPr>
          <w:lang w:val="en-US"/>
        </w:rPr>
        <w:fldChar w:fldCharType="begin"/>
      </w:r>
      <w:r w:rsidRPr="004C0112">
        <w:rPr>
          <w:lang w:val="en-US"/>
        </w:rPr>
        <w:instrText xml:space="preserve"> REF _Ref397239934 \h </w:instrText>
      </w:r>
      <w:r w:rsidRPr="003D5EBD">
        <w:rPr>
          <w:lang w:val="en-US"/>
        </w:rPr>
      </w:r>
      <w:r w:rsidRPr="003D5EBD">
        <w:rPr>
          <w:lang w:val="en-US"/>
        </w:rPr>
        <w:fldChar w:fldCharType="separate"/>
      </w:r>
      <w:r w:rsidR="00A80296" w:rsidRPr="00F1211A">
        <w:rPr>
          <w:lang w:val="en-US"/>
        </w:rPr>
        <w:t xml:space="preserve">Figure </w:t>
      </w:r>
      <w:r w:rsidR="00A80296">
        <w:rPr>
          <w:noProof/>
          <w:lang w:val="en-US"/>
        </w:rPr>
        <w:t>34</w:t>
      </w:r>
      <w:r w:rsidRPr="003D5EBD">
        <w:rPr>
          <w:lang w:val="en-US"/>
        </w:rPr>
        <w:fldChar w:fldCharType="end"/>
      </w:r>
      <w:r w:rsidRPr="007C3F08">
        <w:rPr>
          <w:lang w:val="en-US"/>
        </w:rPr>
        <w:t xml:space="preserve"> </w:t>
      </w:r>
      <w:r w:rsidRPr="003D5EBD">
        <w:rPr>
          <w:lang w:val="en-US" w:eastAsia="pt-BR"/>
        </w:rPr>
        <w:t xml:space="preserve">that the current user clone (blue computer) is hosted at </w:t>
      </w:r>
      <w:r w:rsidRPr="00F1211A">
        <w:rPr>
          <w:i/>
          <w:lang w:val="en-US" w:eastAsia="pt-BR"/>
        </w:rPr>
        <w:t>cmcdell</w:t>
      </w:r>
      <w:r w:rsidRPr="0004762A">
        <w:rPr>
          <w:lang w:val="en-US" w:eastAsia="pt-BR"/>
        </w:rPr>
        <w:t xml:space="preserve"> and it is named </w:t>
      </w:r>
      <w:r w:rsidRPr="00831EDB">
        <w:rPr>
          <w:i/>
          <w:lang w:val="en-US" w:eastAsia="pt-BR"/>
        </w:rPr>
        <w:t>dyevc</w:t>
      </w:r>
      <w:r w:rsidRPr="0086347E">
        <w:rPr>
          <w:lang w:val="en-US" w:eastAsia="pt-BR"/>
        </w:rPr>
        <w:t xml:space="preserve">. This clone pulls from </w:t>
      </w:r>
      <w:r w:rsidRPr="00071773">
        <w:rPr>
          <w:i/>
          <w:lang w:val="en-US" w:eastAsia="pt-BR"/>
        </w:rPr>
        <w:t>gems-uff/dyevc</w:t>
      </w:r>
      <w:r w:rsidRPr="00717F71">
        <w:rPr>
          <w:lang w:val="en-US" w:eastAsia="pt-BR"/>
        </w:rPr>
        <w:t>, which is located at</w:t>
      </w:r>
      <w:r w:rsidRPr="0021209D">
        <w:rPr>
          <w:i/>
          <w:lang w:val="en-US" w:eastAsia="pt-BR"/>
        </w:rPr>
        <w:t xml:space="preserve"> github.com</w:t>
      </w:r>
      <w:r w:rsidRPr="00BD155A">
        <w:rPr>
          <w:lang w:val="en-US" w:eastAsia="pt-BR"/>
        </w:rPr>
        <w:t>, and there are four tracked commits ready to be pulled. It also pushes to the same peer, having five tracked commits ready to be pushed</w:t>
      </w:r>
      <w:r w:rsidR="00783207">
        <w:rPr>
          <w:lang w:val="en-US" w:eastAsia="pt-BR"/>
        </w:rPr>
        <w:t>.</w:t>
      </w:r>
    </w:p>
    <w:p w14:paraId="16EBAC8F" w14:textId="77777777" w:rsidR="00FF7707" w:rsidRPr="00545B59" w:rsidRDefault="00FF7707" w:rsidP="00FF7707">
      <w:pPr>
        <w:pStyle w:val="Heading3"/>
        <w:rPr>
          <w:lang w:val="en-US"/>
        </w:rPr>
      </w:pPr>
      <w:bookmarkStart w:id="182" w:name="_Toc412126117"/>
      <w:bookmarkStart w:id="183" w:name="_Toc414223620"/>
      <w:r w:rsidRPr="00545B59">
        <w:rPr>
          <w:lang w:val="en-US"/>
        </w:rPr>
        <w:t>Level 3: Tracked branches</w:t>
      </w:r>
      <w:bookmarkEnd w:id="180"/>
      <w:bookmarkEnd w:id="181"/>
      <w:bookmarkEnd w:id="182"/>
      <w:bookmarkEnd w:id="183"/>
    </w:p>
    <w:p w14:paraId="6A47A13E" w14:textId="1708A66C" w:rsidR="00FF7707" w:rsidRPr="0004762A" w:rsidRDefault="008D5D9C" w:rsidP="00FF7707">
      <w:pPr>
        <w:rPr>
          <w:lang w:val="en-US"/>
        </w:rPr>
      </w:pPr>
      <w:r w:rsidRPr="00555496">
        <w:rPr>
          <w:lang w:val="en-US"/>
        </w:rPr>
        <w:t>To answer question Q3 from S</w:t>
      </w:r>
      <w:r w:rsidRPr="003767D2">
        <w:rPr>
          <w:lang w:val="en-US"/>
        </w:rPr>
        <w:t xml:space="preserve">ection </w:t>
      </w:r>
      <w:r w:rsidRPr="003D5EBD">
        <w:rPr>
          <w:lang w:val="en-US"/>
        </w:rPr>
        <w:fldChar w:fldCharType="begin"/>
      </w:r>
      <w:r w:rsidRPr="004C0112">
        <w:rPr>
          <w:lang w:val="en-US"/>
        </w:rPr>
        <w:instrText xml:space="preserve"> REF _Ref409412864 \r \h </w:instrText>
      </w:r>
      <w:r w:rsidRPr="003D5EBD">
        <w:rPr>
          <w:lang w:val="en-US"/>
        </w:rPr>
      </w:r>
      <w:r w:rsidRPr="003D5EBD">
        <w:rPr>
          <w:lang w:val="en-US"/>
        </w:rPr>
        <w:fldChar w:fldCharType="separate"/>
      </w:r>
      <w:r w:rsidR="00A80296">
        <w:rPr>
          <w:lang w:val="en-US"/>
        </w:rPr>
        <w:t>1.1</w:t>
      </w:r>
      <w:r w:rsidRPr="003D5EBD">
        <w:rPr>
          <w:lang w:val="en-US"/>
        </w:rPr>
        <w:fldChar w:fldCharType="end"/>
      </w:r>
      <w:r w:rsidRPr="007C3F08">
        <w:rPr>
          <w:lang w:val="en-US"/>
        </w:rPr>
        <w:t>, our DyeVC’s main scre</w:t>
      </w:r>
      <w:r w:rsidRPr="003D5EBD">
        <w:rPr>
          <w:lang w:val="en-US"/>
        </w:rPr>
        <w:t xml:space="preserve">en (see </w:t>
      </w:r>
      <w:r w:rsidRPr="003D5EBD">
        <w:rPr>
          <w:lang w:val="en-US"/>
        </w:rPr>
        <w:fldChar w:fldCharType="begin"/>
      </w:r>
      <w:r w:rsidRPr="004C0112">
        <w:rPr>
          <w:lang w:val="en-US"/>
        </w:rPr>
        <w:instrText xml:space="preserve"> REF _Ref393358555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35</w:t>
      </w:r>
      <w:r w:rsidRPr="003D5EBD">
        <w:rPr>
          <w:lang w:val="en-US"/>
        </w:rPr>
        <w:fldChar w:fldCharType="end"/>
      </w:r>
      <w:r w:rsidRPr="007C3F08">
        <w:rPr>
          <w:lang w:val="en-US"/>
        </w:rPr>
        <w:t xml:space="preserve">) shows Level 3 information, allowing </w:t>
      </w:r>
      <w:r w:rsidR="00FF7707" w:rsidRPr="003D5EBD">
        <w:rPr>
          <w:lang w:val="en-US"/>
        </w:rPr>
        <w:t>one to depict the status of each tracked branch between registered repositories and their peers. This information is complemented wi</w:t>
      </w:r>
      <w:r w:rsidR="000340C4">
        <w:rPr>
          <w:lang w:val="en-US"/>
        </w:rPr>
        <w:t xml:space="preserve">th that of Level 4, shown in Section </w:t>
      </w:r>
      <w:r w:rsidR="000340C4">
        <w:rPr>
          <w:lang w:val="en-US"/>
        </w:rPr>
        <w:fldChar w:fldCharType="begin"/>
      </w:r>
      <w:r w:rsidR="000340C4">
        <w:rPr>
          <w:lang w:val="en-US"/>
        </w:rPr>
        <w:instrText xml:space="preserve"> REF _Ref411962001 \r \h </w:instrText>
      </w:r>
      <w:r w:rsidR="000340C4">
        <w:rPr>
          <w:lang w:val="en-US"/>
        </w:rPr>
      </w:r>
      <w:r w:rsidR="000340C4">
        <w:rPr>
          <w:lang w:val="en-US"/>
        </w:rPr>
        <w:fldChar w:fldCharType="separate"/>
      </w:r>
      <w:r w:rsidR="00A80296">
        <w:rPr>
          <w:lang w:val="en-US"/>
        </w:rPr>
        <w:t>3.3.4</w:t>
      </w:r>
      <w:r w:rsidR="000340C4">
        <w:rPr>
          <w:lang w:val="en-US"/>
        </w:rPr>
        <w:fldChar w:fldCharType="end"/>
      </w:r>
      <w:r w:rsidR="00FF7707" w:rsidRPr="0004762A">
        <w:rPr>
          <w:lang w:val="en-US"/>
        </w:rPr>
        <w:t>.</w:t>
      </w:r>
    </w:p>
    <w:p w14:paraId="5901C9AC" w14:textId="62596515" w:rsidR="00FF7707" w:rsidRPr="007C3F08" w:rsidRDefault="000239F2" w:rsidP="00FF7707">
      <w:pPr>
        <w:pStyle w:val="PrimeiroPargrafo"/>
        <w:jc w:val="center"/>
        <w:rPr>
          <w:lang w:val="en-US"/>
        </w:rPr>
      </w:pPr>
      <w:r w:rsidRPr="004C0112">
        <w:rPr>
          <w:noProof/>
          <w:lang w:val="en-US" w:eastAsia="en-US"/>
        </w:rPr>
        <w:drawing>
          <wp:inline distT="0" distB="0" distL="0" distR="0" wp14:anchorId="3C313412" wp14:editId="3953E3DD">
            <wp:extent cx="5524500" cy="2838450"/>
            <wp:effectExtent l="0" t="0" r="0" b="0"/>
            <wp:docPr id="43" name="Imagem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3"/>
                    <pic:cNvPicPr>
                      <a:picLocks noChangeAspect="1" noChangeArrowheads="1"/>
                    </pic:cNvPicPr>
                  </pic:nvPicPr>
                  <pic:blipFill>
                    <a:blip r:embed="rId69">
                      <a:extLst>
                        <a:ext uri="{28A0092B-C50C-407E-A947-70E740481C1C}">
                          <a14:useLocalDpi xmlns:a14="http://schemas.microsoft.com/office/drawing/2010/main" val="0"/>
                        </a:ext>
                      </a:extLst>
                    </a:blip>
                    <a:srcRect t="9547" b="30467"/>
                    <a:stretch>
                      <a:fillRect/>
                    </a:stretch>
                  </pic:blipFill>
                  <pic:spPr bwMode="auto">
                    <a:xfrm>
                      <a:off x="0" y="0"/>
                      <a:ext cx="5524500" cy="2838450"/>
                    </a:xfrm>
                    <a:prstGeom prst="rect">
                      <a:avLst/>
                    </a:prstGeom>
                    <a:noFill/>
                    <a:ln>
                      <a:noFill/>
                    </a:ln>
                  </pic:spPr>
                </pic:pic>
              </a:graphicData>
            </a:graphic>
          </wp:inline>
        </w:drawing>
      </w:r>
    </w:p>
    <w:p w14:paraId="34A2B8E1" w14:textId="782549CA" w:rsidR="00FF7707" w:rsidRPr="004C0112" w:rsidRDefault="00FF7707" w:rsidP="00FF7707">
      <w:pPr>
        <w:pStyle w:val="Caption"/>
        <w:rPr>
          <w:lang w:val="en-US"/>
        </w:rPr>
      </w:pPr>
      <w:bookmarkStart w:id="184" w:name="_Ref393358555"/>
      <w:bookmarkStart w:id="185" w:name="_Ref409857534"/>
      <w:bookmarkStart w:id="186" w:name="_Toc41422356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35</w:t>
      </w:r>
      <w:r w:rsidRPr="004C0112">
        <w:rPr>
          <w:lang w:val="en-US"/>
        </w:rPr>
        <w:fldChar w:fldCharType="end"/>
      </w:r>
      <w:bookmarkEnd w:id="184"/>
      <w:r w:rsidRPr="004C0112">
        <w:rPr>
          <w:lang w:val="en-US"/>
        </w:rPr>
        <w:t xml:space="preserve"> </w:t>
      </w:r>
      <w:r w:rsidR="00347E6A" w:rsidRPr="004C0112">
        <w:rPr>
          <w:lang w:val="en-US"/>
        </w:rPr>
        <w:t>–</w:t>
      </w:r>
      <w:r w:rsidRPr="004C0112">
        <w:rPr>
          <w:lang w:val="en-US"/>
        </w:rPr>
        <w:t xml:space="preserve"> DyeVC </w:t>
      </w:r>
      <w:r w:rsidR="009F6B77">
        <w:rPr>
          <w:lang w:val="en-US"/>
        </w:rPr>
        <w:t>m</w:t>
      </w:r>
      <w:r w:rsidRPr="004C0112">
        <w:rPr>
          <w:lang w:val="en-US"/>
        </w:rPr>
        <w:t xml:space="preserve">ain </w:t>
      </w:r>
      <w:r w:rsidR="009F6B77">
        <w:rPr>
          <w:lang w:val="en-US"/>
        </w:rPr>
        <w:t>s</w:t>
      </w:r>
      <w:r w:rsidRPr="004C0112">
        <w:rPr>
          <w:lang w:val="en-US"/>
        </w:rPr>
        <w:t>creen</w:t>
      </w:r>
      <w:bookmarkEnd w:id="185"/>
      <w:bookmarkEnd w:id="186"/>
      <w:r w:rsidRPr="004C0112">
        <w:rPr>
          <w:lang w:val="en-US"/>
        </w:rPr>
        <w:t xml:space="preserve"> </w:t>
      </w:r>
    </w:p>
    <w:p w14:paraId="619B7112" w14:textId="77777777" w:rsidR="005F04FB" w:rsidRPr="007C3F08" w:rsidRDefault="0029339F" w:rsidP="005F04FB">
      <w:pPr>
        <w:rPr>
          <w:lang w:val="en-US"/>
        </w:rPr>
      </w:pPr>
      <w:r w:rsidRPr="004C0112">
        <w:rPr>
          <w:lang w:val="en-US"/>
        </w:rPr>
        <w:t xml:space="preserve">The status evaluation considers the existing commits in each repository individually. </w:t>
      </w:r>
      <w:r w:rsidR="005F04FB" w:rsidRPr="003D5EBD">
        <w:rPr>
          <w:lang w:val="en-US"/>
        </w:rPr>
        <w:fldChar w:fldCharType="begin"/>
      </w:r>
      <w:r w:rsidR="005F04FB" w:rsidRPr="004C0112">
        <w:rPr>
          <w:lang w:val="en-US"/>
        </w:rPr>
        <w:instrText xml:space="preserve"> REF _Ref409510508 \h </w:instrText>
      </w:r>
      <w:r w:rsidR="005F04FB" w:rsidRPr="003D5EBD">
        <w:rPr>
          <w:lang w:val="en-US"/>
        </w:rPr>
      </w:r>
      <w:r w:rsidR="005F04FB" w:rsidRPr="003D5EBD">
        <w:rPr>
          <w:lang w:val="en-US"/>
        </w:rPr>
        <w:fldChar w:fldCharType="separate"/>
      </w:r>
      <w:r w:rsidR="00A80296" w:rsidRPr="003D5EBD">
        <w:rPr>
          <w:lang w:val="en-US"/>
        </w:rPr>
        <w:t xml:space="preserve">Table </w:t>
      </w:r>
      <w:r w:rsidR="00A80296">
        <w:rPr>
          <w:noProof/>
          <w:lang w:val="en-US"/>
        </w:rPr>
        <w:t>1</w:t>
      </w:r>
      <w:r w:rsidR="005F04FB" w:rsidRPr="003D5EBD">
        <w:rPr>
          <w:lang w:val="en-US"/>
        </w:rPr>
        <w:fldChar w:fldCharType="end"/>
      </w:r>
      <w:r w:rsidR="005F04FB" w:rsidRPr="007C3F08">
        <w:rPr>
          <w:lang w:val="en-US"/>
        </w:rPr>
        <w:t xml:space="preserve"> </w:t>
      </w:r>
      <w:r w:rsidRPr="003D5EBD">
        <w:rPr>
          <w:lang w:val="en-US"/>
        </w:rPr>
        <w:t xml:space="preserve">shows the possible states presented by DyeVC. </w:t>
      </w:r>
      <w:r w:rsidRPr="00F1211A">
        <w:rPr>
          <w:lang w:val="en-US"/>
        </w:rPr>
        <w:t>Due to the nature of</w:t>
      </w:r>
      <w:r w:rsidRPr="0004762A">
        <w:rPr>
          <w:lang w:val="en-US"/>
        </w:rPr>
        <w:t xml:space="preserve"> DVCS, old data is </w:t>
      </w:r>
      <w:r w:rsidR="008D5D9C" w:rsidRPr="00831EDB">
        <w:rPr>
          <w:lang w:val="en-US"/>
        </w:rPr>
        <w:t xml:space="preserve">almost </w:t>
      </w:r>
      <w:r w:rsidRPr="0086347E">
        <w:rPr>
          <w:lang w:val="en-US"/>
        </w:rPr>
        <w:t>never delet</w:t>
      </w:r>
      <w:r w:rsidR="008D5D9C" w:rsidRPr="0086347E">
        <w:rPr>
          <w:lang w:val="en-US"/>
        </w:rPr>
        <w:t>ed and commits are cumulative. Only in rare situations, such as removal of sensitive data mistakenly committed to the repository, commits are deleted. T</w:t>
      </w:r>
      <w:r w:rsidRPr="00071773">
        <w:rPr>
          <w:lang w:val="en-US"/>
        </w:rPr>
        <w:t xml:space="preserve">hus, if a commit </w:t>
      </w:r>
      <w:r w:rsidRPr="00717F71">
        <w:rPr>
          <w:i/>
          <w:lang w:val="en-US"/>
        </w:rPr>
        <w:t>N</w:t>
      </w:r>
      <w:r w:rsidRPr="0021209D">
        <w:rPr>
          <w:lang w:val="en-US"/>
        </w:rPr>
        <w:t xml:space="preserve"> is created ove</w:t>
      </w:r>
      <w:r w:rsidR="008D5D9C" w:rsidRPr="00BD155A">
        <w:rPr>
          <w:lang w:val="en-US"/>
        </w:rPr>
        <w:t xml:space="preserve">r a commit </w:t>
      </w:r>
      <w:r w:rsidR="008D5D9C" w:rsidRPr="00545B59">
        <w:rPr>
          <w:i/>
          <w:lang w:val="en-US"/>
        </w:rPr>
        <w:t xml:space="preserve">N - </w:t>
      </w:r>
      <w:r w:rsidRPr="00555496">
        <w:rPr>
          <w:i/>
          <w:lang w:val="en-US"/>
        </w:rPr>
        <w:t>1</w:t>
      </w:r>
      <w:r w:rsidRPr="003767D2">
        <w:rPr>
          <w:lang w:val="en-US"/>
        </w:rPr>
        <w:t xml:space="preserve">, the existence of commit </w:t>
      </w:r>
      <w:r w:rsidRPr="003767D2">
        <w:rPr>
          <w:i/>
          <w:lang w:val="en-US"/>
        </w:rPr>
        <w:t>N</w:t>
      </w:r>
      <w:r w:rsidRPr="00C70AA2">
        <w:rPr>
          <w:lang w:val="en-US"/>
        </w:rPr>
        <w:t xml:space="preserve"> in a given re</w:t>
      </w:r>
      <w:r w:rsidR="008D5D9C" w:rsidRPr="00117B7E">
        <w:rPr>
          <w:lang w:val="en-US"/>
        </w:rPr>
        <w:t xml:space="preserve">pository implies that commit </w:t>
      </w:r>
      <w:r w:rsidR="008D5D9C" w:rsidRPr="007D3EFA">
        <w:rPr>
          <w:i/>
          <w:lang w:val="en-US"/>
        </w:rPr>
        <w:t>N -</w:t>
      </w:r>
      <w:r w:rsidRPr="008A010A">
        <w:rPr>
          <w:i/>
          <w:lang w:val="en-US"/>
        </w:rPr>
        <w:t xml:space="preserve"> 1</w:t>
      </w:r>
      <w:r w:rsidRPr="008A010A">
        <w:rPr>
          <w:lang w:val="en-US"/>
        </w:rPr>
        <w:t xml:space="preserve"> also exists in the repository. With </w:t>
      </w:r>
      <w:r w:rsidR="008D5D9C" w:rsidRPr="005D7C16">
        <w:rPr>
          <w:lang w:val="en-US"/>
        </w:rPr>
        <w:t>this</w:t>
      </w:r>
      <w:r w:rsidRPr="00723770">
        <w:rPr>
          <w:lang w:val="en-US"/>
        </w:rPr>
        <w:t xml:space="preserve"> said, by checking the existence of co</w:t>
      </w:r>
      <w:r w:rsidRPr="0008190F">
        <w:rPr>
          <w:lang w:val="en-US"/>
        </w:rPr>
        <w:t>mmits in the local repository not yet replicated to the remote repository, and vice-versa, it is possible to come up with one of the situations presented in</w:t>
      </w:r>
      <w:r w:rsidR="005F04FB" w:rsidRPr="00AB1335">
        <w:rPr>
          <w:lang w:val="en-US"/>
        </w:rPr>
        <w:t xml:space="preserve"> </w:t>
      </w:r>
      <w:r w:rsidR="005F04FB" w:rsidRPr="003D5EBD">
        <w:rPr>
          <w:lang w:val="en-US"/>
        </w:rPr>
        <w:fldChar w:fldCharType="begin"/>
      </w:r>
      <w:r w:rsidR="005F04FB" w:rsidRPr="004C0112">
        <w:rPr>
          <w:lang w:val="en-US"/>
        </w:rPr>
        <w:instrText xml:space="preserve"> REF _Ref409510578 \h </w:instrText>
      </w:r>
      <w:r w:rsidR="005F04FB" w:rsidRPr="003D5EBD">
        <w:rPr>
          <w:lang w:val="en-US"/>
        </w:rPr>
      </w:r>
      <w:r w:rsidR="005F04FB" w:rsidRPr="003D5EBD">
        <w:rPr>
          <w:lang w:val="en-US"/>
        </w:rPr>
        <w:fldChar w:fldCharType="separate"/>
      </w:r>
      <w:r w:rsidR="00A80296" w:rsidRPr="007C3F08">
        <w:rPr>
          <w:lang w:val="en-US"/>
        </w:rPr>
        <w:t xml:space="preserve">Table </w:t>
      </w:r>
      <w:r w:rsidR="00A80296">
        <w:rPr>
          <w:noProof/>
          <w:lang w:val="en-US"/>
        </w:rPr>
        <w:t>2</w:t>
      </w:r>
      <w:r w:rsidR="005F04FB" w:rsidRPr="003D5EBD">
        <w:rPr>
          <w:lang w:val="en-US"/>
        </w:rPr>
        <w:fldChar w:fldCharType="end"/>
      </w:r>
      <w:r w:rsidR="005F04FB" w:rsidRPr="007C3F08">
        <w:rPr>
          <w:lang w:val="en-US"/>
        </w:rPr>
        <w:t>.</w:t>
      </w:r>
    </w:p>
    <w:p w14:paraId="7A5D1383" w14:textId="77777777" w:rsidR="001D5EC2" w:rsidRPr="003D5EBD" w:rsidRDefault="001D5EC2" w:rsidP="001D5EC2">
      <w:pPr>
        <w:rPr>
          <w:lang w:val="en-US"/>
        </w:rPr>
      </w:pPr>
      <w:r w:rsidRPr="003D5EBD">
        <w:rPr>
          <w:lang w:val="en-US"/>
        </w:rPr>
        <w:t xml:space="preserve">To illustrate how this approach works, let us assume that each commit is represented by </w:t>
      </w:r>
      <w:r w:rsidRPr="00F1211A">
        <w:rPr>
          <w:lang w:val="en-US"/>
        </w:rPr>
        <w:t>an integer number and take the right portion of</w:t>
      </w:r>
      <w:r w:rsidRPr="0004762A">
        <w:rPr>
          <w:lang w:val="en-US"/>
        </w:rPr>
        <w:t xml:space="preserve"> </w:t>
      </w:r>
      <w:r w:rsidRPr="003D5EBD">
        <w:rPr>
          <w:lang w:val="en-US"/>
        </w:rPr>
        <w:fldChar w:fldCharType="begin"/>
      </w:r>
      <w:r w:rsidRPr="004C0112">
        <w:rPr>
          <w:lang w:val="en-US"/>
        </w:rPr>
        <w:instrText xml:space="preserve"> REF _Ref409363079 \h </w:instrText>
      </w:r>
      <w:r w:rsidRPr="003D5EBD">
        <w:rPr>
          <w:lang w:val="en-US"/>
        </w:rPr>
      </w:r>
      <w:r w:rsidRPr="003D5EBD">
        <w:rPr>
          <w:lang w:val="en-US"/>
        </w:rPr>
        <w:fldChar w:fldCharType="separate"/>
      </w:r>
      <w:r w:rsidR="00A80296" w:rsidRPr="007C3F08">
        <w:rPr>
          <w:lang w:val="en-US"/>
        </w:rPr>
        <w:t xml:space="preserve">Figure </w:t>
      </w:r>
      <w:r w:rsidR="00A80296">
        <w:rPr>
          <w:noProof/>
          <w:lang w:val="en-US"/>
        </w:rPr>
        <w:t>1</w:t>
      </w:r>
      <w:r w:rsidRPr="003D5EBD">
        <w:rPr>
          <w:lang w:val="en-US"/>
        </w:rPr>
        <w:fldChar w:fldCharType="end"/>
      </w:r>
      <w:r w:rsidRPr="007C3F08">
        <w:rPr>
          <w:lang w:val="en-US"/>
        </w:rPr>
        <w:t xml:space="preserve">, which represents developers led by Wolverine. This scenario is shown </w:t>
      </w:r>
      <w:r w:rsidRPr="003D5EBD">
        <w:rPr>
          <w:lang w:val="en-US"/>
        </w:rPr>
        <w:t>in</w:t>
      </w:r>
      <w:r w:rsidRPr="00F1211A">
        <w:rPr>
          <w:lang w:val="en-US"/>
        </w:rPr>
        <w:t xml:space="preserve"> </w:t>
      </w:r>
      <w:r w:rsidRPr="003D5EBD">
        <w:rPr>
          <w:lang w:val="en-US"/>
        </w:rPr>
        <w:fldChar w:fldCharType="begin"/>
      </w:r>
      <w:r w:rsidRPr="004C0112">
        <w:rPr>
          <w:lang w:val="en-US"/>
        </w:rPr>
        <w:instrText xml:space="preserve"> REF _Ref396924461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36</w:t>
      </w:r>
      <w:r w:rsidRPr="003D5EBD">
        <w:rPr>
          <w:lang w:val="en-US"/>
        </w:rPr>
        <w:fldChar w:fldCharType="end"/>
      </w:r>
      <w:r w:rsidRPr="007C3F08">
        <w:rPr>
          <w:lang w:val="en-US"/>
        </w:rPr>
        <w:t>.</w:t>
      </w:r>
    </w:p>
    <w:p w14:paraId="234D9782" w14:textId="77777777" w:rsidR="00A4729A" w:rsidRPr="003D5EBD" w:rsidRDefault="00A4729A">
      <w:pPr>
        <w:spacing w:after="200" w:line="276" w:lineRule="auto"/>
        <w:ind w:firstLine="0"/>
        <w:jc w:val="left"/>
        <w:rPr>
          <w:lang w:val="en-US"/>
        </w:rPr>
      </w:pPr>
      <w:r w:rsidRPr="003D5EBD">
        <w:rPr>
          <w:lang w:val="en-US"/>
        </w:rPr>
        <w:br w:type="page"/>
      </w:r>
    </w:p>
    <w:p w14:paraId="72BA1324" w14:textId="4B2FEA04" w:rsidR="00FF7707" w:rsidRPr="004C0112" w:rsidRDefault="00FF7707" w:rsidP="00FF7707">
      <w:pPr>
        <w:pStyle w:val="Caption"/>
        <w:rPr>
          <w:lang w:val="en-US"/>
        </w:rPr>
      </w:pPr>
      <w:bookmarkStart w:id="187" w:name="_Ref409510508"/>
      <w:bookmarkStart w:id="188" w:name="_Ref409857574"/>
      <w:bookmarkStart w:id="189" w:name="_Toc414223588"/>
      <w:r w:rsidRPr="003D5EBD">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A80296">
        <w:rPr>
          <w:noProof/>
          <w:lang w:val="en-US"/>
        </w:rPr>
        <w:t>1</w:t>
      </w:r>
      <w:r w:rsidR="005F04FB" w:rsidRPr="004C0112">
        <w:rPr>
          <w:lang w:val="en-US"/>
        </w:rPr>
        <w:fldChar w:fldCharType="end"/>
      </w:r>
      <w:bookmarkEnd w:id="187"/>
      <w:r w:rsidRPr="004C0112">
        <w:rPr>
          <w:lang w:val="en-US"/>
        </w:rPr>
        <w:t xml:space="preserve"> </w:t>
      </w:r>
      <w:r w:rsidR="004211E3" w:rsidRPr="004C0112">
        <w:rPr>
          <w:lang w:val="en-US"/>
        </w:rPr>
        <w:t>–</w:t>
      </w:r>
      <w:r w:rsidRPr="004C0112">
        <w:rPr>
          <w:lang w:val="en-US"/>
        </w:rPr>
        <w:t xml:space="preserve"> Possible </w:t>
      </w:r>
      <w:r w:rsidR="009F6B77">
        <w:rPr>
          <w:lang w:val="en-US"/>
        </w:rPr>
        <w:t>s</w:t>
      </w:r>
      <w:r w:rsidRPr="004C0112">
        <w:rPr>
          <w:lang w:val="en-US"/>
        </w:rPr>
        <w:t xml:space="preserve">tates of a </w:t>
      </w:r>
      <w:r w:rsidR="009F6B77">
        <w:rPr>
          <w:lang w:val="en-US"/>
        </w:rPr>
        <w:t>r</w:t>
      </w:r>
      <w:r w:rsidRPr="004C0112">
        <w:rPr>
          <w:lang w:val="en-US"/>
        </w:rPr>
        <w:t>epository</w:t>
      </w:r>
      <w:bookmarkEnd w:id="188"/>
      <w:bookmarkEnd w:id="189"/>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828"/>
        <w:gridCol w:w="8460"/>
      </w:tblGrid>
      <w:tr w:rsidR="00FF7707" w:rsidRPr="004C0112" w14:paraId="7A4F85A9" w14:textId="77777777" w:rsidTr="00002C6A">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677D3FC4" w14:textId="77777777" w:rsidR="00FF7707" w:rsidRPr="004C0112" w:rsidRDefault="00FF7707" w:rsidP="00020E07">
            <w:pPr>
              <w:pStyle w:val="TextodeTabela"/>
              <w:rPr>
                <w:b/>
                <w:bCs w:val="0"/>
                <w:color w:val="FFFFFF"/>
              </w:rPr>
            </w:pPr>
            <w:r w:rsidRPr="004C0112">
              <w:rPr>
                <w:b/>
                <w:bCs w:val="0"/>
                <w:color w:val="FFFFFF"/>
              </w:rPr>
              <w:t>Status</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4B042D6D" w14:textId="77777777" w:rsidR="00FF7707" w:rsidRPr="004C0112" w:rsidRDefault="00FF7707" w:rsidP="00020E07">
            <w:pPr>
              <w:pStyle w:val="TextodeTabela"/>
              <w:rPr>
                <w:b/>
                <w:bCs w:val="0"/>
                <w:color w:val="FFFFFF"/>
              </w:rPr>
            </w:pPr>
            <w:r w:rsidRPr="004C0112">
              <w:rPr>
                <w:b/>
                <w:bCs w:val="0"/>
                <w:color w:val="FFFFFF"/>
              </w:rPr>
              <w:t>Description</w:t>
            </w:r>
          </w:p>
        </w:tc>
      </w:tr>
      <w:tr w:rsidR="00FF7707" w:rsidRPr="0010333D" w14:paraId="169DAE29" w14:textId="77777777" w:rsidTr="00002C6A">
        <w:tc>
          <w:tcPr>
            <w:tcW w:w="0" w:type="auto"/>
            <w:tcBorders>
              <w:top w:val="single" w:sz="4" w:space="0" w:color="FFFFFF"/>
            </w:tcBorders>
            <w:shd w:val="clear" w:color="auto" w:fill="DBE5F1"/>
          </w:tcPr>
          <w:p w14:paraId="57C7A725" w14:textId="7B614819" w:rsidR="00FF7707" w:rsidRPr="007C3F08" w:rsidRDefault="000239F2" w:rsidP="00020E07">
            <w:pPr>
              <w:pStyle w:val="TextodeTabela"/>
              <w:rPr>
                <w:b/>
                <w:bCs w:val="0"/>
              </w:rPr>
            </w:pPr>
            <w:r w:rsidRPr="004C0112">
              <w:rPr>
                <w:b/>
                <w:noProof/>
              </w:rPr>
              <w:drawing>
                <wp:inline distT="0" distB="0" distL="0" distR="0" wp14:anchorId="46A767FC" wp14:editId="1F758AF9">
                  <wp:extent cx="304800" cy="304800"/>
                  <wp:effectExtent l="0" t="0" r="0" b="0"/>
                  <wp:docPr id="44"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question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FFFFFF"/>
            </w:tcBorders>
            <w:shd w:val="clear" w:color="auto" w:fill="DBE5F1"/>
            <w:vAlign w:val="center"/>
          </w:tcPr>
          <w:p w14:paraId="21640EEF" w14:textId="77777777" w:rsidR="00FF7707" w:rsidRPr="0004762A" w:rsidRDefault="00FF7707" w:rsidP="00002C6A">
            <w:pPr>
              <w:pStyle w:val="TextodeTabela"/>
              <w:jc w:val="left"/>
            </w:pPr>
            <w:r w:rsidRPr="003D5EBD">
              <w:t xml:space="preserve">DyeVC </w:t>
            </w:r>
            <w:r w:rsidRPr="00F1211A">
              <w:rPr>
                <w:b/>
              </w:rPr>
              <w:t>has not analyzed</w:t>
            </w:r>
            <w:r w:rsidRPr="0004762A">
              <w:t xml:space="preserve"> the repository yet.</w:t>
            </w:r>
          </w:p>
        </w:tc>
      </w:tr>
      <w:tr w:rsidR="00FF7707" w:rsidRPr="0010333D" w14:paraId="1B436CD7" w14:textId="77777777" w:rsidTr="00002C6A">
        <w:tc>
          <w:tcPr>
            <w:tcW w:w="0" w:type="auto"/>
            <w:shd w:val="clear" w:color="auto" w:fill="auto"/>
          </w:tcPr>
          <w:p w14:paraId="3A2F0B60" w14:textId="148183B3" w:rsidR="00FF7707" w:rsidRPr="007C3F08" w:rsidRDefault="000239F2" w:rsidP="00020E07">
            <w:pPr>
              <w:pStyle w:val="TextodeTabela"/>
              <w:rPr>
                <w:b/>
                <w:bCs w:val="0"/>
              </w:rPr>
            </w:pPr>
            <w:r w:rsidRPr="004C0112">
              <w:rPr>
                <w:b/>
                <w:noProof/>
              </w:rPr>
              <w:drawing>
                <wp:inline distT="0" distB="0" distL="0" distR="0" wp14:anchorId="1F4D1966" wp14:editId="52BC1514">
                  <wp:extent cx="304800" cy="304800"/>
                  <wp:effectExtent l="0" t="0" r="0" b="0"/>
                  <wp:docPr id="45"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heck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39D4295B" w14:textId="77777777" w:rsidR="00FF7707" w:rsidRPr="0004762A" w:rsidRDefault="00FF7707" w:rsidP="00002C6A">
            <w:pPr>
              <w:pStyle w:val="TextodeTabela"/>
              <w:jc w:val="left"/>
            </w:pPr>
            <w:r w:rsidRPr="003D5EBD">
              <w:t xml:space="preserve">Repository is </w:t>
            </w:r>
            <w:r w:rsidRPr="00F1211A">
              <w:rPr>
                <w:b/>
              </w:rPr>
              <w:t>synchronized</w:t>
            </w:r>
            <w:r w:rsidRPr="0004762A">
              <w:t xml:space="preserve"> with all peers.</w:t>
            </w:r>
          </w:p>
        </w:tc>
      </w:tr>
      <w:tr w:rsidR="00FF7707" w:rsidRPr="0010333D" w14:paraId="5D1192B2" w14:textId="77777777" w:rsidTr="00002C6A">
        <w:tc>
          <w:tcPr>
            <w:tcW w:w="0" w:type="auto"/>
            <w:shd w:val="clear" w:color="auto" w:fill="DBE5F1"/>
          </w:tcPr>
          <w:p w14:paraId="04B33359" w14:textId="407FA33D" w:rsidR="00FF7707" w:rsidRPr="007C3F08" w:rsidRDefault="000239F2" w:rsidP="00020E07">
            <w:pPr>
              <w:pStyle w:val="TextodeTabela"/>
              <w:rPr>
                <w:b/>
                <w:bCs w:val="0"/>
              </w:rPr>
            </w:pPr>
            <w:r w:rsidRPr="004C0112">
              <w:rPr>
                <w:b/>
                <w:noProof/>
              </w:rPr>
              <w:drawing>
                <wp:inline distT="0" distB="0" distL="0" distR="0" wp14:anchorId="6BD41247" wp14:editId="65B7352B">
                  <wp:extent cx="304800" cy="304800"/>
                  <wp:effectExtent l="0" t="0" r="0" b="0"/>
                  <wp:docPr id="46"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ahea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69C59C7F" w14:textId="77777777" w:rsidR="00FF7707" w:rsidRPr="00831EDB" w:rsidRDefault="00FF7707" w:rsidP="00002C6A">
            <w:pPr>
              <w:pStyle w:val="TextodeTabela"/>
              <w:jc w:val="left"/>
            </w:pPr>
            <w:r w:rsidRPr="003D5EBD">
              <w:t>Repository</w:t>
            </w:r>
            <w:r w:rsidRPr="00F1211A">
              <w:t xml:space="preserve"> has changes that were not sent yet to its peers (it is </w:t>
            </w:r>
            <w:r w:rsidRPr="0004762A">
              <w:rPr>
                <w:b/>
              </w:rPr>
              <w:t>ahead</w:t>
            </w:r>
            <w:r w:rsidRPr="00831EDB">
              <w:t xml:space="preserve"> its peers).</w:t>
            </w:r>
          </w:p>
        </w:tc>
      </w:tr>
      <w:tr w:rsidR="00FF7707" w:rsidRPr="0010333D" w14:paraId="6B460E41" w14:textId="77777777" w:rsidTr="00002C6A">
        <w:tc>
          <w:tcPr>
            <w:tcW w:w="0" w:type="auto"/>
            <w:shd w:val="clear" w:color="auto" w:fill="auto"/>
          </w:tcPr>
          <w:p w14:paraId="06359959" w14:textId="6B2B3E4C" w:rsidR="00FF7707" w:rsidRPr="007C3F08" w:rsidRDefault="000239F2" w:rsidP="00020E07">
            <w:pPr>
              <w:pStyle w:val="TextodeTabela"/>
              <w:rPr>
                <w:b/>
                <w:bCs w:val="0"/>
              </w:rPr>
            </w:pPr>
            <w:r w:rsidRPr="004C0112">
              <w:rPr>
                <w:b/>
                <w:noProof/>
              </w:rPr>
              <w:drawing>
                <wp:inline distT="0" distB="0" distL="0" distR="0" wp14:anchorId="41CE1EC9" wp14:editId="69833F96">
                  <wp:extent cx="304800" cy="304800"/>
                  <wp:effectExtent l="0" t="0" r="0" b="0"/>
                  <wp:docPr id="47"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5148A746" w14:textId="77777777" w:rsidR="00FF7707" w:rsidRPr="0004762A" w:rsidRDefault="00FF7707" w:rsidP="00002C6A">
            <w:pPr>
              <w:pStyle w:val="TextodeTabela"/>
              <w:jc w:val="left"/>
            </w:pPr>
            <w:r w:rsidRPr="003D5EBD">
              <w:t xml:space="preserve">Peers have changes that were not sent yet to the repository (it is </w:t>
            </w:r>
            <w:r w:rsidRPr="00F1211A">
              <w:rPr>
                <w:b/>
              </w:rPr>
              <w:t>behind</w:t>
            </w:r>
            <w:r w:rsidRPr="0004762A">
              <w:t xml:space="preserve"> its peers).</w:t>
            </w:r>
          </w:p>
        </w:tc>
      </w:tr>
      <w:tr w:rsidR="00FF7707" w:rsidRPr="0010333D" w14:paraId="4AE80F35" w14:textId="77777777" w:rsidTr="00002C6A">
        <w:tc>
          <w:tcPr>
            <w:tcW w:w="0" w:type="auto"/>
            <w:shd w:val="clear" w:color="auto" w:fill="DBE5F1"/>
          </w:tcPr>
          <w:p w14:paraId="799DCE0B" w14:textId="6569BB88" w:rsidR="00FF7707" w:rsidRPr="007C3F08" w:rsidRDefault="000239F2" w:rsidP="00020E07">
            <w:pPr>
              <w:pStyle w:val="TextodeTabela"/>
              <w:rPr>
                <w:b/>
                <w:bCs w:val="0"/>
              </w:rPr>
            </w:pPr>
            <w:r w:rsidRPr="004C0112">
              <w:rPr>
                <w:b/>
                <w:noProof/>
              </w:rPr>
              <w:drawing>
                <wp:inline distT="0" distB="0" distL="0" distR="0" wp14:anchorId="1B7FDB90" wp14:editId="2E148CC9">
                  <wp:extent cx="304800" cy="304800"/>
                  <wp:effectExtent l="0" t="0" r="0" b="0"/>
                  <wp:docPr id="48"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aheadbehind_ylw_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35F674B5" w14:textId="77777777" w:rsidR="00FF7707" w:rsidRPr="0004762A" w:rsidRDefault="00FF7707" w:rsidP="00002C6A">
            <w:pPr>
              <w:pStyle w:val="TextodeTabela"/>
              <w:jc w:val="left"/>
            </w:pPr>
            <w:r w:rsidRPr="003D5EBD">
              <w:t xml:space="preserve">Repository is both </w:t>
            </w:r>
            <w:r w:rsidRPr="00F1211A">
              <w:rPr>
                <w:b/>
              </w:rPr>
              <w:t>ahead and behind</w:t>
            </w:r>
            <w:r w:rsidRPr="0004762A">
              <w:t xml:space="preserve"> its peers.</w:t>
            </w:r>
          </w:p>
        </w:tc>
      </w:tr>
      <w:tr w:rsidR="00FF7707" w:rsidRPr="004C0112" w14:paraId="2EE068A4" w14:textId="77777777" w:rsidTr="00002C6A">
        <w:tc>
          <w:tcPr>
            <w:tcW w:w="0" w:type="auto"/>
            <w:shd w:val="clear" w:color="auto" w:fill="auto"/>
          </w:tcPr>
          <w:p w14:paraId="439C3AB9" w14:textId="3C1E3F86" w:rsidR="00FF7707" w:rsidRPr="007C3F08" w:rsidRDefault="000239F2" w:rsidP="00020E07">
            <w:pPr>
              <w:pStyle w:val="TextodeTabela"/>
              <w:rPr>
                <w:b/>
                <w:bCs w:val="0"/>
              </w:rPr>
            </w:pPr>
            <w:r w:rsidRPr="004C0112">
              <w:rPr>
                <w:b/>
                <w:noProof/>
              </w:rPr>
              <w:drawing>
                <wp:inline distT="0" distB="0" distL="0" distR="0" wp14:anchorId="1316F54A" wp14:editId="5583CB62">
                  <wp:extent cx="304800" cy="304800"/>
                  <wp:effectExtent l="0" t="0" r="0" b="0"/>
                  <wp:docPr id="49"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nocheck_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tcPr>
          <w:p w14:paraId="5B859635" w14:textId="77777777" w:rsidR="00FF7707" w:rsidRPr="0004762A" w:rsidRDefault="00FF7707" w:rsidP="00020E07">
            <w:pPr>
              <w:pStyle w:val="TextodeTabela"/>
            </w:pPr>
            <w:r w:rsidRPr="003D5EBD">
              <w:rPr>
                <w:b/>
              </w:rPr>
              <w:t>Invalid</w:t>
            </w:r>
            <w:r w:rsidRPr="00F1211A">
              <w:t xml:space="preserve"> repository. This happens</w:t>
            </w:r>
            <w:r w:rsidRPr="0004762A">
              <w:t xml:space="preserve"> when DyeVC cannot access the repository. The reason is presented to the user.</w:t>
            </w:r>
          </w:p>
        </w:tc>
      </w:tr>
    </w:tbl>
    <w:p w14:paraId="721B18F1" w14:textId="77777777" w:rsidR="005F04FB" w:rsidRPr="004C0112" w:rsidRDefault="005F04FB">
      <w:pPr>
        <w:spacing w:after="200" w:line="276" w:lineRule="auto"/>
        <w:ind w:firstLine="0"/>
        <w:jc w:val="left"/>
        <w:rPr>
          <w:lang w:val="en-US"/>
        </w:rPr>
      </w:pPr>
      <w:bookmarkStart w:id="190" w:name="_Ref409510438"/>
    </w:p>
    <w:p w14:paraId="1498CCB1" w14:textId="77777777" w:rsidR="005F04FB" w:rsidRPr="00831EDB" w:rsidRDefault="005F04FB" w:rsidP="005F04FB">
      <w:pPr>
        <w:pStyle w:val="Caption"/>
        <w:rPr>
          <w:lang w:val="en-US"/>
        </w:rPr>
      </w:pPr>
      <w:bookmarkStart w:id="191" w:name="_Ref409510578"/>
      <w:bookmarkStart w:id="192" w:name="_Toc414223589"/>
      <w:r w:rsidRPr="007C3F08">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80296">
        <w:rPr>
          <w:noProof/>
          <w:lang w:val="en-US"/>
        </w:rPr>
        <w:t>2</w:t>
      </w:r>
      <w:r w:rsidRPr="004C0112">
        <w:rPr>
          <w:lang w:val="en-US"/>
        </w:rPr>
        <w:fldChar w:fldCharType="end"/>
      </w:r>
      <w:bookmarkEnd w:id="190"/>
      <w:bookmarkEnd w:id="191"/>
      <w:r w:rsidRPr="007C3F08">
        <w:rPr>
          <w:lang w:val="en-US"/>
        </w:rPr>
        <w:t xml:space="preserve"> </w:t>
      </w:r>
      <w:r w:rsidR="00AC3F22" w:rsidRPr="003D5EBD">
        <w:rPr>
          <w:lang w:val="en-US"/>
        </w:rPr>
        <w:t>–</w:t>
      </w:r>
      <w:r w:rsidRPr="00F1211A">
        <w:rPr>
          <w:lang w:val="en-US"/>
        </w:rPr>
        <w:t xml:space="preserve"> </w:t>
      </w:r>
      <w:r w:rsidR="00AC3F22" w:rsidRPr="0004762A">
        <w:rPr>
          <w:lang w:val="en-US"/>
        </w:rPr>
        <w:t>Status of a local repository regarding a remote one, based on the existence of non-replicated commits</w:t>
      </w:r>
      <w:bookmarkEnd w:id="192"/>
    </w:p>
    <w:tbl>
      <w:tblPr>
        <w:tblW w:w="5000" w:type="pct"/>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945"/>
        <w:gridCol w:w="1813"/>
        <w:gridCol w:w="5530"/>
      </w:tblGrid>
      <w:tr w:rsidR="00FF7707" w:rsidRPr="004C0112" w14:paraId="044E4D1A" w14:textId="77777777" w:rsidTr="00002C6A">
        <w:trPr>
          <w:tblHeader/>
        </w:trPr>
        <w:tc>
          <w:tcPr>
            <w:tcW w:w="2023" w:type="pct"/>
            <w:gridSpan w:val="2"/>
            <w:tcBorders>
              <w:top w:val="single" w:sz="4" w:space="0" w:color="FFFFFF"/>
              <w:left w:val="single" w:sz="4" w:space="0" w:color="FFFFFF"/>
              <w:bottom w:val="single" w:sz="4" w:space="0" w:color="FFFFFF"/>
              <w:right w:val="single" w:sz="4" w:space="0" w:color="FFFFFF"/>
            </w:tcBorders>
            <w:shd w:val="clear" w:color="auto" w:fill="4F81BD"/>
          </w:tcPr>
          <w:p w14:paraId="44F14E95" w14:textId="77777777" w:rsidR="00FF7707" w:rsidRPr="0086347E" w:rsidRDefault="00FF7707" w:rsidP="00002C6A">
            <w:pPr>
              <w:pStyle w:val="TextodeTabela"/>
              <w:jc w:val="center"/>
              <w:rPr>
                <w:b/>
                <w:bCs w:val="0"/>
                <w:color w:val="FFFFFF"/>
              </w:rPr>
            </w:pPr>
            <w:r w:rsidRPr="0086347E">
              <w:rPr>
                <w:b/>
                <w:bCs w:val="0"/>
                <w:color w:val="FFFFFF"/>
              </w:rPr>
              <w:t>Existence of</w:t>
            </w:r>
          </w:p>
          <w:p w14:paraId="78609161" w14:textId="77777777" w:rsidR="00FF7707" w:rsidRPr="0086347E" w:rsidRDefault="00FF7707" w:rsidP="00002C6A">
            <w:pPr>
              <w:pStyle w:val="TextodeTabela"/>
              <w:jc w:val="center"/>
              <w:rPr>
                <w:b/>
                <w:bCs w:val="0"/>
                <w:color w:val="FFFFFF"/>
              </w:rPr>
            </w:pPr>
            <w:r w:rsidRPr="0086347E">
              <w:rPr>
                <w:b/>
                <w:bCs w:val="0"/>
                <w:color w:val="FFFFFF"/>
              </w:rPr>
              <w:t>non-replicated commits</w:t>
            </w:r>
          </w:p>
        </w:tc>
        <w:tc>
          <w:tcPr>
            <w:tcW w:w="2977" w:type="pct"/>
            <w:vMerge w:val="restart"/>
            <w:tcBorders>
              <w:top w:val="single" w:sz="4" w:space="0" w:color="FFFFFF"/>
              <w:left w:val="single" w:sz="4" w:space="0" w:color="FFFFFF"/>
              <w:bottom w:val="single" w:sz="4" w:space="0" w:color="FFFFFF"/>
              <w:right w:val="single" w:sz="4" w:space="0" w:color="FFFFFF"/>
            </w:tcBorders>
            <w:shd w:val="clear" w:color="auto" w:fill="4F81BD"/>
            <w:vAlign w:val="center"/>
          </w:tcPr>
          <w:p w14:paraId="2BB61B9E" w14:textId="77777777" w:rsidR="00FF7707" w:rsidRPr="00071773" w:rsidRDefault="00FF7707" w:rsidP="00002C6A">
            <w:pPr>
              <w:pStyle w:val="TextodeTabela"/>
              <w:jc w:val="center"/>
              <w:rPr>
                <w:b/>
                <w:bCs w:val="0"/>
                <w:color w:val="FFFFFF"/>
              </w:rPr>
            </w:pPr>
            <w:r w:rsidRPr="00071773">
              <w:rPr>
                <w:b/>
                <w:bCs w:val="0"/>
                <w:color w:val="FFFFFF"/>
              </w:rPr>
              <w:t>Local Status</w:t>
            </w:r>
          </w:p>
        </w:tc>
      </w:tr>
      <w:tr w:rsidR="00FF7707" w:rsidRPr="004C0112" w14:paraId="7F5B513A" w14:textId="77777777" w:rsidTr="00002C6A">
        <w:trPr>
          <w:tblHeader/>
        </w:trPr>
        <w:tc>
          <w:tcPr>
            <w:tcW w:w="1047" w:type="pct"/>
            <w:tcBorders>
              <w:top w:val="single" w:sz="4" w:space="0" w:color="FFFFFF"/>
              <w:left w:val="single" w:sz="4" w:space="0" w:color="FFFFFF"/>
              <w:bottom w:val="single" w:sz="4" w:space="0" w:color="FFFFFF"/>
              <w:right w:val="single" w:sz="4" w:space="0" w:color="FFFFFF"/>
            </w:tcBorders>
            <w:shd w:val="clear" w:color="auto" w:fill="4F81BD"/>
          </w:tcPr>
          <w:p w14:paraId="4AF0839C" w14:textId="77777777" w:rsidR="00FF7707" w:rsidRPr="007C3F08" w:rsidRDefault="00FF7707" w:rsidP="00002C6A">
            <w:pPr>
              <w:pStyle w:val="TextodeTabela"/>
              <w:jc w:val="center"/>
              <w:rPr>
                <w:b/>
                <w:bCs w:val="0"/>
                <w:color w:val="FFFFFF"/>
              </w:rPr>
            </w:pPr>
            <w:r w:rsidRPr="007C3F08">
              <w:rPr>
                <w:b/>
                <w:bCs w:val="0"/>
                <w:color w:val="FFFFFF"/>
              </w:rPr>
              <w:t>Local</w:t>
            </w:r>
          </w:p>
          <w:p w14:paraId="07F5D51C" w14:textId="77777777" w:rsidR="00FF7707" w:rsidRPr="003D5EBD" w:rsidRDefault="00FF7707" w:rsidP="00002C6A">
            <w:pPr>
              <w:pStyle w:val="TextodeTabela"/>
              <w:jc w:val="center"/>
              <w:rPr>
                <w:b/>
                <w:bCs w:val="0"/>
                <w:color w:val="FFFFFF"/>
              </w:rPr>
            </w:pPr>
            <w:r w:rsidRPr="003D5EBD">
              <w:rPr>
                <w:b/>
                <w:bCs w:val="0"/>
                <w:color w:val="FFFFFF"/>
              </w:rPr>
              <w:t>Repository</w:t>
            </w:r>
          </w:p>
        </w:tc>
        <w:tc>
          <w:tcPr>
            <w:tcW w:w="976" w:type="pct"/>
            <w:tcBorders>
              <w:top w:val="single" w:sz="4" w:space="0" w:color="FFFFFF"/>
              <w:left w:val="single" w:sz="4" w:space="0" w:color="FFFFFF"/>
              <w:bottom w:val="single" w:sz="4" w:space="0" w:color="FFFFFF"/>
              <w:right w:val="single" w:sz="4" w:space="0" w:color="FFFFFF"/>
            </w:tcBorders>
            <w:shd w:val="clear" w:color="auto" w:fill="4F81BD"/>
          </w:tcPr>
          <w:p w14:paraId="7CFD5A0D" w14:textId="77777777" w:rsidR="00FF7707" w:rsidRPr="00F1211A" w:rsidRDefault="00FF7707" w:rsidP="00002C6A">
            <w:pPr>
              <w:pStyle w:val="TextodeTabela"/>
              <w:jc w:val="center"/>
              <w:rPr>
                <w:b/>
                <w:bCs w:val="0"/>
                <w:color w:val="FFFFFF"/>
              </w:rPr>
            </w:pPr>
            <w:r w:rsidRPr="00F1211A">
              <w:rPr>
                <w:b/>
                <w:bCs w:val="0"/>
                <w:color w:val="FFFFFF"/>
              </w:rPr>
              <w:t>Remote</w:t>
            </w:r>
          </w:p>
          <w:p w14:paraId="1E749E7C" w14:textId="77777777" w:rsidR="00FF7707" w:rsidRPr="0004762A" w:rsidRDefault="00FF7707" w:rsidP="00002C6A">
            <w:pPr>
              <w:pStyle w:val="TextodeTabela"/>
              <w:jc w:val="center"/>
              <w:rPr>
                <w:b/>
                <w:bCs w:val="0"/>
                <w:color w:val="FFFFFF"/>
              </w:rPr>
            </w:pPr>
            <w:r w:rsidRPr="0004762A">
              <w:rPr>
                <w:b/>
                <w:bCs w:val="0"/>
                <w:color w:val="FFFFFF"/>
              </w:rPr>
              <w:t>Repository</w:t>
            </w:r>
          </w:p>
        </w:tc>
        <w:tc>
          <w:tcPr>
            <w:tcW w:w="2977" w:type="pct"/>
            <w:vMerge/>
            <w:tcBorders>
              <w:top w:val="single" w:sz="4" w:space="0" w:color="FFFFFF"/>
              <w:left w:val="single" w:sz="4" w:space="0" w:color="FFFFFF"/>
              <w:bottom w:val="single" w:sz="4" w:space="0" w:color="FFFFFF"/>
              <w:right w:val="single" w:sz="4" w:space="0" w:color="FFFFFF"/>
            </w:tcBorders>
            <w:shd w:val="clear" w:color="auto" w:fill="4F81BD"/>
          </w:tcPr>
          <w:p w14:paraId="7AF0B4F7" w14:textId="77777777" w:rsidR="00FF7707" w:rsidRPr="004C0112" w:rsidRDefault="00FF7707" w:rsidP="00020E07">
            <w:pPr>
              <w:pStyle w:val="TextodeTabela"/>
              <w:rPr>
                <w:b/>
                <w:bCs w:val="0"/>
                <w:color w:val="FFFFFF"/>
              </w:rPr>
            </w:pPr>
          </w:p>
        </w:tc>
      </w:tr>
      <w:tr w:rsidR="00FF7707" w:rsidRPr="0010333D" w14:paraId="540FB2C6" w14:textId="77777777" w:rsidTr="00002C6A">
        <w:trPr>
          <w:trHeight w:val="279"/>
        </w:trPr>
        <w:tc>
          <w:tcPr>
            <w:tcW w:w="1047" w:type="pct"/>
            <w:tcBorders>
              <w:top w:val="single" w:sz="4" w:space="0" w:color="FFFFFF"/>
            </w:tcBorders>
            <w:shd w:val="clear" w:color="auto" w:fill="DBE5F1"/>
            <w:vAlign w:val="center"/>
          </w:tcPr>
          <w:p w14:paraId="6D4814AE" w14:textId="77777777" w:rsidR="00FF7707" w:rsidRPr="007C3F08" w:rsidRDefault="00FF7707" w:rsidP="00002C6A">
            <w:pPr>
              <w:pStyle w:val="TextodeTabela"/>
              <w:jc w:val="center"/>
              <w:rPr>
                <w:bCs w:val="0"/>
              </w:rPr>
            </w:pPr>
            <w:r w:rsidRPr="007C3F08">
              <w:rPr>
                <w:bCs w:val="0"/>
              </w:rPr>
              <w:t>Yes</w:t>
            </w:r>
          </w:p>
        </w:tc>
        <w:tc>
          <w:tcPr>
            <w:tcW w:w="976" w:type="pct"/>
            <w:tcBorders>
              <w:top w:val="single" w:sz="4" w:space="0" w:color="FFFFFF"/>
            </w:tcBorders>
            <w:shd w:val="clear" w:color="auto" w:fill="DBE5F1"/>
            <w:vAlign w:val="center"/>
          </w:tcPr>
          <w:p w14:paraId="014E45BC" w14:textId="77777777" w:rsidR="00FF7707" w:rsidRPr="003D5EBD" w:rsidRDefault="00FF7707" w:rsidP="00002C6A">
            <w:pPr>
              <w:pStyle w:val="TextodeTabela"/>
              <w:jc w:val="center"/>
            </w:pPr>
            <w:r w:rsidRPr="003D5EBD">
              <w:t>Yes</w:t>
            </w:r>
          </w:p>
        </w:tc>
        <w:tc>
          <w:tcPr>
            <w:tcW w:w="2977" w:type="pct"/>
            <w:tcBorders>
              <w:top w:val="single" w:sz="4" w:space="0" w:color="FFFFFF"/>
            </w:tcBorders>
            <w:shd w:val="clear" w:color="auto" w:fill="DBE5F1"/>
            <w:vAlign w:val="center"/>
          </w:tcPr>
          <w:p w14:paraId="32D5EDC7" w14:textId="52B8A9F6" w:rsidR="00FF7707" w:rsidRPr="00831EDB" w:rsidRDefault="000239F2" w:rsidP="00002C6A">
            <w:pPr>
              <w:pStyle w:val="TextodeTabela"/>
              <w:jc w:val="left"/>
            </w:pPr>
            <w:r w:rsidRPr="004C0112">
              <w:rPr>
                <w:noProof/>
              </w:rPr>
              <w:drawing>
                <wp:inline distT="0" distB="0" distL="0" distR="0" wp14:anchorId="72CCC06B" wp14:editId="52E267E5">
                  <wp:extent cx="304800" cy="304800"/>
                  <wp:effectExtent l="0" t="0" r="0" b="0"/>
                  <wp:docPr id="50" name="Imagem 199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 descr="aheadbehind_ylw_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Ahead and Behind (needs </w:t>
            </w:r>
            <w:r w:rsidR="00FF7707" w:rsidRPr="003D5EBD">
              <w:rPr>
                <w:i/>
              </w:rPr>
              <w:t>pull</w:t>
            </w:r>
            <w:r w:rsidR="00FF7707" w:rsidRPr="00F1211A">
              <w:t xml:space="preserve"> and </w:t>
            </w:r>
            <w:r w:rsidR="00FF7707" w:rsidRPr="0004762A">
              <w:rPr>
                <w:i/>
              </w:rPr>
              <w:t>push</w:t>
            </w:r>
            <w:r w:rsidR="00FF7707" w:rsidRPr="00831EDB">
              <w:t>)</w:t>
            </w:r>
          </w:p>
        </w:tc>
      </w:tr>
      <w:tr w:rsidR="00FF7707" w:rsidRPr="004C0112" w14:paraId="183C1C20" w14:textId="77777777" w:rsidTr="00002C6A">
        <w:trPr>
          <w:trHeight w:val="174"/>
        </w:trPr>
        <w:tc>
          <w:tcPr>
            <w:tcW w:w="1047" w:type="pct"/>
            <w:shd w:val="clear" w:color="auto" w:fill="auto"/>
            <w:vAlign w:val="center"/>
          </w:tcPr>
          <w:p w14:paraId="794A4635" w14:textId="77777777" w:rsidR="00FF7707" w:rsidRPr="004C0112" w:rsidRDefault="00FF7707" w:rsidP="00002C6A">
            <w:pPr>
              <w:pStyle w:val="TextodeTabela"/>
              <w:jc w:val="center"/>
              <w:rPr>
                <w:bCs w:val="0"/>
              </w:rPr>
            </w:pPr>
            <w:r w:rsidRPr="004C0112">
              <w:rPr>
                <w:bCs w:val="0"/>
              </w:rPr>
              <w:t>Yes</w:t>
            </w:r>
          </w:p>
        </w:tc>
        <w:tc>
          <w:tcPr>
            <w:tcW w:w="976" w:type="pct"/>
            <w:shd w:val="clear" w:color="auto" w:fill="auto"/>
            <w:vAlign w:val="center"/>
          </w:tcPr>
          <w:p w14:paraId="3174538B" w14:textId="77777777" w:rsidR="00FF7707" w:rsidRPr="004C0112" w:rsidRDefault="00FF7707" w:rsidP="00002C6A">
            <w:pPr>
              <w:pStyle w:val="TextodeTabela"/>
              <w:jc w:val="center"/>
            </w:pPr>
            <w:r w:rsidRPr="004C0112">
              <w:t>No</w:t>
            </w:r>
          </w:p>
        </w:tc>
        <w:tc>
          <w:tcPr>
            <w:tcW w:w="2977" w:type="pct"/>
            <w:shd w:val="clear" w:color="auto" w:fill="auto"/>
            <w:vAlign w:val="center"/>
          </w:tcPr>
          <w:p w14:paraId="56B5D1BD" w14:textId="2EC28321" w:rsidR="00FF7707" w:rsidRPr="00F1211A" w:rsidRDefault="000239F2" w:rsidP="00002C6A">
            <w:pPr>
              <w:pStyle w:val="TextodeTabela"/>
              <w:jc w:val="left"/>
            </w:pPr>
            <w:r w:rsidRPr="004C0112">
              <w:rPr>
                <w:noProof/>
              </w:rPr>
              <w:drawing>
                <wp:inline distT="0" distB="0" distL="0" distR="0" wp14:anchorId="33FEACFA" wp14:editId="15DF335F">
                  <wp:extent cx="304800" cy="304800"/>
                  <wp:effectExtent l="0" t="0" r="0" b="0"/>
                  <wp:docPr id="51" name="Imagem 199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1" descr="ahea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Ahead (needs </w:t>
            </w:r>
            <w:r w:rsidR="00FF7707" w:rsidRPr="003D5EBD">
              <w:rPr>
                <w:i/>
              </w:rPr>
              <w:t>push</w:t>
            </w:r>
            <w:r w:rsidR="00FF7707" w:rsidRPr="00F1211A">
              <w:t>)</w:t>
            </w:r>
          </w:p>
        </w:tc>
      </w:tr>
      <w:tr w:rsidR="00FF7707" w:rsidRPr="004C0112" w14:paraId="6FA5121C" w14:textId="77777777" w:rsidTr="00002C6A">
        <w:trPr>
          <w:trHeight w:val="250"/>
        </w:trPr>
        <w:tc>
          <w:tcPr>
            <w:tcW w:w="1047" w:type="pct"/>
            <w:shd w:val="clear" w:color="auto" w:fill="DBE5F1"/>
            <w:vAlign w:val="center"/>
          </w:tcPr>
          <w:p w14:paraId="550FB0A5" w14:textId="77777777" w:rsidR="00FF7707" w:rsidRPr="007C3F08" w:rsidRDefault="00FF7707" w:rsidP="00002C6A">
            <w:pPr>
              <w:pStyle w:val="TextodeTabela"/>
              <w:jc w:val="center"/>
              <w:rPr>
                <w:bCs w:val="0"/>
              </w:rPr>
            </w:pPr>
            <w:r w:rsidRPr="007C3F08">
              <w:rPr>
                <w:bCs w:val="0"/>
              </w:rPr>
              <w:t>No</w:t>
            </w:r>
          </w:p>
        </w:tc>
        <w:tc>
          <w:tcPr>
            <w:tcW w:w="976" w:type="pct"/>
            <w:shd w:val="clear" w:color="auto" w:fill="DBE5F1"/>
            <w:vAlign w:val="center"/>
          </w:tcPr>
          <w:p w14:paraId="55F88C8C" w14:textId="77777777" w:rsidR="00FF7707" w:rsidRPr="003D5EBD" w:rsidRDefault="00FF7707" w:rsidP="00002C6A">
            <w:pPr>
              <w:pStyle w:val="TextodeTabela"/>
              <w:jc w:val="center"/>
            </w:pPr>
            <w:r w:rsidRPr="003D5EBD">
              <w:t>Yes</w:t>
            </w:r>
          </w:p>
        </w:tc>
        <w:tc>
          <w:tcPr>
            <w:tcW w:w="2977" w:type="pct"/>
            <w:shd w:val="clear" w:color="auto" w:fill="DBE5F1"/>
            <w:vAlign w:val="center"/>
          </w:tcPr>
          <w:p w14:paraId="3B34B233" w14:textId="5D209F41" w:rsidR="00FF7707" w:rsidRPr="00F1211A" w:rsidRDefault="000239F2" w:rsidP="00002C6A">
            <w:pPr>
              <w:pStyle w:val="TextodeTabela"/>
              <w:jc w:val="left"/>
            </w:pPr>
            <w:r w:rsidRPr="004C0112">
              <w:rPr>
                <w:noProof/>
              </w:rPr>
              <w:drawing>
                <wp:inline distT="0" distB="0" distL="0" distR="0" wp14:anchorId="4C3EC012" wp14:editId="0AFB1350">
                  <wp:extent cx="304800" cy="304800"/>
                  <wp:effectExtent l="0" t="0" r="0" b="0"/>
                  <wp:docPr id="52" name="Imagem 199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2" descr="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Behind (needs </w:t>
            </w:r>
            <w:r w:rsidR="00FF7707" w:rsidRPr="003D5EBD">
              <w:rPr>
                <w:i/>
              </w:rPr>
              <w:t>pull</w:t>
            </w:r>
            <w:r w:rsidR="00FF7707" w:rsidRPr="00F1211A">
              <w:t>)</w:t>
            </w:r>
          </w:p>
        </w:tc>
      </w:tr>
      <w:tr w:rsidR="00FF7707" w:rsidRPr="004C0112" w14:paraId="01D4A2BE" w14:textId="77777777" w:rsidTr="00002C6A">
        <w:trPr>
          <w:trHeight w:val="47"/>
        </w:trPr>
        <w:tc>
          <w:tcPr>
            <w:tcW w:w="1047" w:type="pct"/>
            <w:shd w:val="clear" w:color="auto" w:fill="auto"/>
            <w:vAlign w:val="center"/>
          </w:tcPr>
          <w:p w14:paraId="2AB4B63B" w14:textId="77777777" w:rsidR="00FF7707" w:rsidRPr="007C3F08" w:rsidRDefault="00FF7707" w:rsidP="00002C6A">
            <w:pPr>
              <w:pStyle w:val="TextodeTabela"/>
              <w:jc w:val="center"/>
              <w:rPr>
                <w:bCs w:val="0"/>
              </w:rPr>
            </w:pPr>
            <w:r w:rsidRPr="007C3F08">
              <w:rPr>
                <w:bCs w:val="0"/>
              </w:rPr>
              <w:t>No</w:t>
            </w:r>
          </w:p>
        </w:tc>
        <w:tc>
          <w:tcPr>
            <w:tcW w:w="976" w:type="pct"/>
            <w:shd w:val="clear" w:color="auto" w:fill="auto"/>
            <w:vAlign w:val="center"/>
          </w:tcPr>
          <w:p w14:paraId="71BFCB39" w14:textId="77777777" w:rsidR="00FF7707" w:rsidRPr="003D5EBD" w:rsidRDefault="00FF7707" w:rsidP="00002C6A">
            <w:pPr>
              <w:pStyle w:val="TextodeTabela"/>
              <w:jc w:val="center"/>
            </w:pPr>
            <w:r w:rsidRPr="003D5EBD">
              <w:t>No</w:t>
            </w:r>
          </w:p>
        </w:tc>
        <w:tc>
          <w:tcPr>
            <w:tcW w:w="2977" w:type="pct"/>
            <w:shd w:val="clear" w:color="auto" w:fill="auto"/>
            <w:vAlign w:val="center"/>
          </w:tcPr>
          <w:p w14:paraId="65E44915" w14:textId="2886DB88" w:rsidR="00FF7707" w:rsidRPr="007C3F08" w:rsidRDefault="000239F2" w:rsidP="00002C6A">
            <w:pPr>
              <w:pStyle w:val="TextodeTabela"/>
              <w:jc w:val="left"/>
            </w:pPr>
            <w:r w:rsidRPr="004C0112">
              <w:rPr>
                <w:noProof/>
              </w:rPr>
              <w:drawing>
                <wp:inline distT="0" distB="0" distL="0" distR="0" wp14:anchorId="1E5B56CC" wp14:editId="4282A1D2">
                  <wp:extent cx="304800" cy="304800"/>
                  <wp:effectExtent l="0" t="0" r="0" b="0"/>
                  <wp:docPr id="53" name="Imagem 1993"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3" descr="check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Synchronized</w:t>
            </w:r>
          </w:p>
        </w:tc>
      </w:tr>
    </w:tbl>
    <w:p w14:paraId="55740D04" w14:textId="77777777" w:rsidR="00FF7707" w:rsidRPr="007C3F08" w:rsidRDefault="00FF7707" w:rsidP="00FF7707">
      <w:pPr>
        <w:rPr>
          <w:lang w:val="en-US"/>
        </w:rPr>
      </w:pPr>
    </w:p>
    <w:p w14:paraId="2467160A" w14:textId="3207F136" w:rsidR="00FF7707" w:rsidRPr="007C3F08" w:rsidRDefault="000239F2" w:rsidP="00FF7707">
      <w:pPr>
        <w:pStyle w:val="PrimeiroPargrafo"/>
        <w:jc w:val="center"/>
        <w:rPr>
          <w:lang w:val="en-US"/>
        </w:rPr>
      </w:pPr>
      <w:r w:rsidRPr="004C0112">
        <w:rPr>
          <w:noProof/>
          <w:lang w:val="en-US" w:eastAsia="en-US"/>
        </w:rPr>
        <w:drawing>
          <wp:inline distT="0" distB="0" distL="0" distR="0" wp14:anchorId="311D84EF" wp14:editId="56CDD8ED">
            <wp:extent cx="1266825" cy="2514600"/>
            <wp:effectExtent l="0" t="0" r="0" b="0"/>
            <wp:docPr id="5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66825" cy="2514600"/>
                    </a:xfrm>
                    <a:prstGeom prst="rect">
                      <a:avLst/>
                    </a:prstGeom>
                    <a:noFill/>
                    <a:ln>
                      <a:noFill/>
                    </a:ln>
                  </pic:spPr>
                </pic:pic>
              </a:graphicData>
            </a:graphic>
          </wp:inline>
        </w:drawing>
      </w:r>
    </w:p>
    <w:p w14:paraId="21C54ABC" w14:textId="77777777" w:rsidR="00FF7707" w:rsidRPr="004C0112" w:rsidRDefault="00FF7707" w:rsidP="00FF7707">
      <w:pPr>
        <w:pStyle w:val="Caption"/>
        <w:rPr>
          <w:lang w:val="en-US"/>
        </w:rPr>
      </w:pPr>
      <w:bookmarkStart w:id="193" w:name="_Ref396924461"/>
      <w:bookmarkStart w:id="194" w:name="_Toc41422357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36</w:t>
      </w:r>
      <w:r w:rsidRPr="004C0112">
        <w:rPr>
          <w:lang w:val="en-US"/>
        </w:rPr>
        <w:fldChar w:fldCharType="end"/>
      </w:r>
      <w:bookmarkEnd w:id="193"/>
      <w:r w:rsidRPr="004C0112">
        <w:rPr>
          <w:lang w:val="en-US"/>
        </w:rPr>
        <w:t xml:space="preserve"> – Developers led by Wolverine</w:t>
      </w:r>
      <w:bookmarkEnd w:id="194"/>
    </w:p>
    <w:p w14:paraId="28D0E49E" w14:textId="77777777" w:rsidR="00FF7707" w:rsidRPr="003D5EBD" w:rsidRDefault="00FF7707" w:rsidP="00FF7707">
      <w:pPr>
        <w:rPr>
          <w:lang w:val="en-US" w:eastAsia="pt-BR"/>
        </w:rPr>
      </w:pPr>
      <w:r w:rsidRPr="004C0112">
        <w:rPr>
          <w:lang w:val="en-US"/>
        </w:rPr>
        <w:t xml:space="preserve">At a giving moment, the local repositories of each developer have the commits shown in </w:t>
      </w:r>
      <w:r w:rsidRPr="003D5EBD">
        <w:rPr>
          <w:lang w:val="en-US"/>
        </w:rPr>
        <w:fldChar w:fldCharType="begin"/>
      </w:r>
      <w:r w:rsidRPr="004C0112">
        <w:rPr>
          <w:lang w:val="en-US"/>
        </w:rPr>
        <w:instrText xml:space="preserve"> REF _Ref393358844 \h </w:instrText>
      </w:r>
      <w:r w:rsidRPr="003D5EBD">
        <w:rPr>
          <w:lang w:val="en-US"/>
        </w:rPr>
      </w:r>
      <w:r w:rsidRPr="003D5EBD">
        <w:rPr>
          <w:lang w:val="en-US"/>
        </w:rPr>
        <w:fldChar w:fldCharType="separate"/>
      </w:r>
      <w:r w:rsidR="00A80296" w:rsidRPr="00F1211A">
        <w:rPr>
          <w:lang w:val="en-US"/>
        </w:rPr>
        <w:t xml:space="preserve">Table </w:t>
      </w:r>
      <w:r w:rsidR="00A80296">
        <w:rPr>
          <w:noProof/>
          <w:lang w:val="en-US"/>
        </w:rPr>
        <w:t>3</w:t>
      </w:r>
      <w:r w:rsidRPr="003D5EBD">
        <w:rPr>
          <w:lang w:val="en-US"/>
        </w:rPr>
        <w:fldChar w:fldCharType="end"/>
      </w:r>
      <w:r w:rsidRPr="007C3F08">
        <w:rPr>
          <w:lang w:val="en-US"/>
        </w:rPr>
        <w:t>.</w:t>
      </w:r>
    </w:p>
    <w:p w14:paraId="70DF3E76" w14:textId="77777777" w:rsidR="00FF7707" w:rsidRPr="004C0112" w:rsidRDefault="00FF7707" w:rsidP="00FF7707">
      <w:pPr>
        <w:pStyle w:val="Caption"/>
        <w:rPr>
          <w:lang w:val="en-US"/>
        </w:rPr>
      </w:pPr>
      <w:bookmarkStart w:id="195" w:name="_Ref393358844"/>
      <w:bookmarkStart w:id="196" w:name="_Toc414223590"/>
      <w:r w:rsidRPr="00F1211A">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A80296">
        <w:rPr>
          <w:noProof/>
          <w:lang w:val="en-US"/>
        </w:rPr>
        <w:t>3</w:t>
      </w:r>
      <w:r w:rsidR="005F04FB" w:rsidRPr="004C0112">
        <w:rPr>
          <w:lang w:val="en-US"/>
        </w:rPr>
        <w:fldChar w:fldCharType="end"/>
      </w:r>
      <w:bookmarkEnd w:id="195"/>
      <w:r w:rsidRPr="004C0112">
        <w:rPr>
          <w:lang w:val="en-US"/>
        </w:rPr>
        <w:t xml:space="preserve"> </w:t>
      </w:r>
      <w:r w:rsidR="004211E3" w:rsidRPr="004C0112">
        <w:rPr>
          <w:lang w:val="en-US"/>
        </w:rPr>
        <w:t>–</w:t>
      </w:r>
      <w:r w:rsidRPr="004C0112">
        <w:rPr>
          <w:lang w:val="en-US"/>
        </w:rPr>
        <w:t xml:space="preserve"> Existing commits in each repository</w:t>
      </w:r>
      <w:bookmarkEnd w:id="196"/>
    </w:p>
    <w:tbl>
      <w:tblPr>
        <w:tblW w:w="0" w:type="auto"/>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261"/>
        <w:gridCol w:w="1173"/>
        <w:gridCol w:w="905"/>
        <w:gridCol w:w="839"/>
        <w:gridCol w:w="1428"/>
        <w:gridCol w:w="761"/>
      </w:tblGrid>
      <w:tr w:rsidR="00FF7707" w:rsidRPr="004C0112" w14:paraId="66339FC0" w14:textId="77777777" w:rsidTr="00002C6A">
        <w:trPr>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3F6C367E" w14:textId="77777777" w:rsidR="00FF7707" w:rsidRPr="004C0112" w:rsidRDefault="00FF7707" w:rsidP="00020E07">
            <w:pPr>
              <w:pStyle w:val="TextodeTabela"/>
              <w:rPr>
                <w:b/>
                <w:bCs w:val="0"/>
                <w:color w:val="FFFFFF"/>
              </w:rPr>
            </w:pPr>
            <w:r w:rsidRPr="004C0112">
              <w:rPr>
                <w:b/>
                <w:bCs w:val="0"/>
                <w:color w:val="FFFFFF"/>
              </w:rPr>
              <w:t>Repository</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357362E8" w14:textId="77777777" w:rsidR="00FF7707" w:rsidRPr="004C0112" w:rsidRDefault="00FF7707" w:rsidP="00020E07">
            <w:pPr>
              <w:pStyle w:val="TextodeTabela"/>
              <w:rPr>
                <w:b/>
                <w:bCs w:val="0"/>
                <w:color w:val="FFFFFF"/>
              </w:rPr>
            </w:pPr>
            <w:r w:rsidRPr="004C0112">
              <w:rPr>
                <w:b/>
                <w:bCs w:val="0"/>
                <w:color w:val="FFFFFF"/>
              </w:rPr>
              <w:t>Wolverine</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26A61DAC" w14:textId="77777777" w:rsidR="00FF7707" w:rsidRPr="004C0112" w:rsidRDefault="00FF7707" w:rsidP="00020E07">
            <w:pPr>
              <w:pStyle w:val="TextodeTabela"/>
              <w:rPr>
                <w:b/>
                <w:bCs w:val="0"/>
                <w:color w:val="FFFFFF"/>
              </w:rPr>
            </w:pPr>
            <w:r w:rsidRPr="004C0112">
              <w:rPr>
                <w:b/>
                <w:bCs w:val="0"/>
                <w:color w:val="FFFFFF"/>
              </w:rPr>
              <w:t>Gambit</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4DCD1C96" w14:textId="77777777" w:rsidR="00FF7707" w:rsidRPr="004C0112" w:rsidRDefault="00FF7707" w:rsidP="00020E07">
            <w:pPr>
              <w:pStyle w:val="TextodeTabela"/>
              <w:rPr>
                <w:b/>
                <w:bCs w:val="0"/>
                <w:color w:val="FFFFFF"/>
              </w:rPr>
            </w:pPr>
            <w:r w:rsidRPr="004C0112">
              <w:rPr>
                <w:b/>
                <w:bCs w:val="0"/>
                <w:color w:val="FFFFFF"/>
              </w:rPr>
              <w:t>Rogue</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50CE7CCF" w14:textId="77777777" w:rsidR="00FF7707" w:rsidRPr="004C0112" w:rsidRDefault="00FF7707" w:rsidP="00020E07">
            <w:pPr>
              <w:pStyle w:val="TextodeTabela"/>
              <w:rPr>
                <w:b/>
                <w:bCs w:val="0"/>
                <w:color w:val="FFFFFF"/>
              </w:rPr>
            </w:pPr>
            <w:r w:rsidRPr="004C0112">
              <w:rPr>
                <w:b/>
                <w:bCs w:val="0"/>
                <w:color w:val="FFFFFF"/>
              </w:rPr>
              <w:t>Nightcrawler</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C96F4A2" w14:textId="77777777" w:rsidR="00FF7707" w:rsidRPr="004C0112" w:rsidRDefault="00FF7707" w:rsidP="00020E07">
            <w:pPr>
              <w:pStyle w:val="TextodeTabela"/>
              <w:rPr>
                <w:b/>
                <w:bCs w:val="0"/>
                <w:color w:val="FFFFFF"/>
              </w:rPr>
            </w:pPr>
            <w:r w:rsidRPr="004C0112">
              <w:rPr>
                <w:b/>
                <w:bCs w:val="0"/>
                <w:color w:val="FFFFFF"/>
              </w:rPr>
              <w:t>Beast</w:t>
            </w:r>
          </w:p>
        </w:tc>
      </w:tr>
      <w:tr w:rsidR="00FF7707" w:rsidRPr="004C0112" w14:paraId="37FAF040" w14:textId="77777777" w:rsidTr="00002C6A">
        <w:trPr>
          <w:jc w:val="center"/>
        </w:trPr>
        <w:tc>
          <w:tcPr>
            <w:tcW w:w="0" w:type="auto"/>
            <w:tcBorders>
              <w:top w:val="single" w:sz="4" w:space="0" w:color="FFFFFF"/>
            </w:tcBorders>
            <w:shd w:val="clear" w:color="auto" w:fill="DBE5F1"/>
          </w:tcPr>
          <w:p w14:paraId="65846BBA" w14:textId="77777777" w:rsidR="00FF7707" w:rsidRPr="003D5EBD" w:rsidRDefault="00FF7707" w:rsidP="00020E07">
            <w:pPr>
              <w:pStyle w:val="TextodeTabela"/>
              <w:rPr>
                <w:bCs w:val="0"/>
              </w:rPr>
            </w:pPr>
            <w:r w:rsidRPr="007C3F08">
              <w:rPr>
                <w:bCs w:val="0"/>
              </w:rPr>
              <w:t>Comm</w:t>
            </w:r>
            <w:r w:rsidRPr="003D5EBD">
              <w:rPr>
                <w:bCs w:val="0"/>
              </w:rPr>
              <w:t>its</w:t>
            </w:r>
          </w:p>
        </w:tc>
        <w:tc>
          <w:tcPr>
            <w:tcW w:w="0" w:type="auto"/>
            <w:tcBorders>
              <w:top w:val="single" w:sz="4" w:space="0" w:color="FFFFFF"/>
            </w:tcBorders>
            <w:shd w:val="clear" w:color="auto" w:fill="DBE5F1"/>
          </w:tcPr>
          <w:p w14:paraId="2425BCC0" w14:textId="77777777" w:rsidR="00FF7707" w:rsidRPr="00F1211A" w:rsidRDefault="00FF7707" w:rsidP="00020E07">
            <w:pPr>
              <w:pStyle w:val="TextodeTabela"/>
            </w:pPr>
            <w:r w:rsidRPr="00F1211A">
              <w:t>10</w:t>
            </w:r>
          </w:p>
          <w:p w14:paraId="56C6E718" w14:textId="77777777" w:rsidR="00FF7707" w:rsidRPr="0004762A" w:rsidRDefault="00FF7707" w:rsidP="00020E07">
            <w:pPr>
              <w:pStyle w:val="TextodeTabela"/>
            </w:pPr>
            <w:r w:rsidRPr="0004762A">
              <w:t>11</w:t>
            </w:r>
          </w:p>
        </w:tc>
        <w:tc>
          <w:tcPr>
            <w:tcW w:w="0" w:type="auto"/>
            <w:tcBorders>
              <w:top w:val="single" w:sz="4" w:space="0" w:color="FFFFFF"/>
            </w:tcBorders>
            <w:shd w:val="clear" w:color="auto" w:fill="DBE5F1"/>
          </w:tcPr>
          <w:p w14:paraId="279C594A" w14:textId="77777777" w:rsidR="00FF7707" w:rsidRPr="0086347E" w:rsidRDefault="00FF7707" w:rsidP="00020E07">
            <w:pPr>
              <w:pStyle w:val="TextodeTabela"/>
              <w:rPr>
                <w:i/>
              </w:rPr>
            </w:pPr>
            <w:r w:rsidRPr="00831EDB">
              <w:t>10</w:t>
            </w:r>
          </w:p>
          <w:p w14:paraId="341A2FFE" w14:textId="77777777" w:rsidR="00FF7707" w:rsidRPr="0086347E" w:rsidRDefault="00FF7707" w:rsidP="00020E07">
            <w:pPr>
              <w:pStyle w:val="TextodeTabela"/>
            </w:pPr>
            <w:r w:rsidRPr="0086347E">
              <w:t>11</w:t>
            </w:r>
          </w:p>
        </w:tc>
        <w:tc>
          <w:tcPr>
            <w:tcW w:w="0" w:type="auto"/>
            <w:tcBorders>
              <w:top w:val="single" w:sz="4" w:space="0" w:color="FFFFFF"/>
            </w:tcBorders>
            <w:shd w:val="clear" w:color="auto" w:fill="DBE5F1"/>
          </w:tcPr>
          <w:p w14:paraId="6BB00162" w14:textId="77777777" w:rsidR="00FF7707" w:rsidRPr="00071773" w:rsidRDefault="00FF7707" w:rsidP="00020E07">
            <w:pPr>
              <w:pStyle w:val="TextodeTabela"/>
            </w:pPr>
            <w:r w:rsidRPr="00071773">
              <w:t>10</w:t>
            </w:r>
          </w:p>
          <w:p w14:paraId="5A31EBD6" w14:textId="77777777" w:rsidR="00FF7707" w:rsidRPr="00717F71" w:rsidRDefault="00FF7707" w:rsidP="00020E07">
            <w:pPr>
              <w:pStyle w:val="TextodeTabela"/>
            </w:pPr>
            <w:r w:rsidRPr="00717F71">
              <w:t>12</w:t>
            </w:r>
          </w:p>
        </w:tc>
        <w:tc>
          <w:tcPr>
            <w:tcW w:w="0" w:type="auto"/>
            <w:tcBorders>
              <w:top w:val="single" w:sz="4" w:space="0" w:color="FFFFFF"/>
            </w:tcBorders>
            <w:shd w:val="clear" w:color="auto" w:fill="DBE5F1"/>
          </w:tcPr>
          <w:p w14:paraId="4831457C" w14:textId="77777777" w:rsidR="00FF7707" w:rsidRPr="0021209D" w:rsidRDefault="00FF7707" w:rsidP="00020E07">
            <w:pPr>
              <w:pStyle w:val="TextodeTabela"/>
            </w:pPr>
            <w:r w:rsidRPr="0021209D">
              <w:t>10</w:t>
            </w:r>
          </w:p>
          <w:p w14:paraId="25439099" w14:textId="77777777" w:rsidR="00FF7707" w:rsidRPr="00BD155A" w:rsidRDefault="00FF7707" w:rsidP="00020E07">
            <w:pPr>
              <w:pStyle w:val="TextodeTabela"/>
            </w:pPr>
            <w:r w:rsidRPr="00BD155A">
              <w:t>11</w:t>
            </w:r>
          </w:p>
          <w:p w14:paraId="2C0EFC4C" w14:textId="77777777" w:rsidR="00FF7707" w:rsidRPr="00555496" w:rsidRDefault="00FF7707" w:rsidP="00020E07">
            <w:pPr>
              <w:pStyle w:val="TextodeTabela"/>
            </w:pPr>
            <w:r w:rsidRPr="00555496">
              <w:t>13</w:t>
            </w:r>
          </w:p>
        </w:tc>
        <w:tc>
          <w:tcPr>
            <w:tcW w:w="0" w:type="auto"/>
            <w:tcBorders>
              <w:top w:val="single" w:sz="4" w:space="0" w:color="FFFFFF"/>
            </w:tcBorders>
            <w:shd w:val="clear" w:color="auto" w:fill="DBE5F1"/>
          </w:tcPr>
          <w:p w14:paraId="55F1CAB9" w14:textId="77777777" w:rsidR="00FF7707" w:rsidRPr="00555496" w:rsidRDefault="00FF7707" w:rsidP="00020E07">
            <w:pPr>
              <w:pStyle w:val="TextodeTabela"/>
            </w:pPr>
            <w:r w:rsidRPr="00555496">
              <w:t>10</w:t>
            </w:r>
          </w:p>
        </w:tc>
      </w:tr>
    </w:tbl>
    <w:p w14:paraId="30DFA74F" w14:textId="77777777" w:rsidR="00FF7707" w:rsidRPr="007C3F08" w:rsidRDefault="00FF7707" w:rsidP="00FF7707">
      <w:pPr>
        <w:rPr>
          <w:lang w:val="en-US"/>
        </w:rPr>
      </w:pPr>
    </w:p>
    <w:p w14:paraId="0F22564C" w14:textId="44ED1DF4" w:rsidR="00FF7707" w:rsidRPr="00F1211A" w:rsidRDefault="00FF7707" w:rsidP="00FF7707">
      <w:pPr>
        <w:rPr>
          <w:lang w:val="en-US"/>
        </w:rPr>
      </w:pPr>
      <w:r w:rsidRPr="003D5EBD">
        <w:rPr>
          <w:lang w:val="en-US"/>
        </w:rPr>
        <w:t xml:space="preserve">Considering just the synchronization paths presented in </w:t>
      </w:r>
      <w:r w:rsidRPr="003D5EBD">
        <w:rPr>
          <w:lang w:val="en-US"/>
        </w:rPr>
        <w:fldChar w:fldCharType="begin"/>
      </w:r>
      <w:r w:rsidRPr="004C0112">
        <w:rPr>
          <w:lang w:val="en-US"/>
        </w:rPr>
        <w:instrText xml:space="preserve"> REF _Ref396924461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36</w:t>
      </w:r>
      <w:r w:rsidRPr="003D5EBD">
        <w:rPr>
          <w:lang w:val="en-US"/>
        </w:rPr>
        <w:fldChar w:fldCharType="end"/>
      </w:r>
      <w:r w:rsidRPr="007C3F08">
        <w:rPr>
          <w:lang w:val="en-US"/>
        </w:rPr>
        <w:t>, the perception of each develope</w:t>
      </w:r>
      <w:r w:rsidRPr="003D5EBD">
        <w:rPr>
          <w:lang w:val="en-US"/>
        </w:rPr>
        <w:t xml:space="preserve">r regarding </w:t>
      </w:r>
      <w:r w:rsidR="00406DC2" w:rsidRPr="00F1211A">
        <w:rPr>
          <w:lang w:val="en-US"/>
        </w:rPr>
        <w:t xml:space="preserve">to </w:t>
      </w:r>
      <w:r w:rsidRPr="0004762A">
        <w:rPr>
          <w:lang w:val="en-US"/>
        </w:rPr>
        <w:t>h</w:t>
      </w:r>
      <w:r w:rsidR="005818A0">
        <w:rPr>
          <w:lang w:val="en-US"/>
        </w:rPr>
        <w:t>er</w:t>
      </w:r>
      <w:r w:rsidRPr="0004762A">
        <w:rPr>
          <w:lang w:val="en-US"/>
        </w:rPr>
        <w:t xml:space="preserve"> known peers is shown in </w:t>
      </w:r>
      <w:r w:rsidRPr="003D5EBD">
        <w:rPr>
          <w:lang w:val="en-US"/>
        </w:rPr>
        <w:fldChar w:fldCharType="begin"/>
      </w:r>
      <w:r w:rsidRPr="004C0112">
        <w:rPr>
          <w:lang w:val="en-US"/>
        </w:rPr>
        <w:instrText xml:space="preserve"> REF _Ref393358894 \h </w:instrText>
      </w:r>
      <w:r w:rsidRPr="003D5EBD">
        <w:rPr>
          <w:lang w:val="en-US"/>
        </w:rPr>
      </w:r>
      <w:r w:rsidRPr="003D5EBD">
        <w:rPr>
          <w:lang w:val="en-US"/>
        </w:rPr>
        <w:fldChar w:fldCharType="separate"/>
      </w:r>
      <w:r w:rsidR="00A80296" w:rsidRPr="0004762A">
        <w:rPr>
          <w:lang w:val="en-US"/>
        </w:rPr>
        <w:t xml:space="preserve">Table </w:t>
      </w:r>
      <w:r w:rsidR="00A80296">
        <w:rPr>
          <w:noProof/>
          <w:lang w:val="en-US"/>
        </w:rPr>
        <w:t>4</w:t>
      </w:r>
      <w:r w:rsidRPr="003D5EBD">
        <w:rPr>
          <w:lang w:val="en-US"/>
        </w:rPr>
        <w:fldChar w:fldCharType="end"/>
      </w:r>
      <w:r w:rsidRPr="007C3F08">
        <w:rPr>
          <w:lang w:val="en-US"/>
        </w:rPr>
        <w:t>. Notice that the pe</w:t>
      </w:r>
      <w:r w:rsidRPr="003D5EBD">
        <w:rPr>
          <w:lang w:val="en-US"/>
        </w:rPr>
        <w:t>rceptions are not symmetric. For instance, as Gambit does not pull updates from Nightcrawler, there is no sense in giving him information regarding Nightcrawler</w:t>
      </w:r>
      <w:r w:rsidRPr="00F1211A">
        <w:rPr>
          <w:lang w:val="en-US"/>
        </w:rPr>
        <w:t>.</w:t>
      </w:r>
    </w:p>
    <w:p w14:paraId="335557DC" w14:textId="77777777" w:rsidR="00FF7707" w:rsidRPr="004C0112" w:rsidRDefault="00FF7707" w:rsidP="00FF7707">
      <w:pPr>
        <w:pStyle w:val="Caption"/>
        <w:rPr>
          <w:lang w:val="en-US"/>
        </w:rPr>
      </w:pPr>
      <w:bookmarkStart w:id="197" w:name="_Ref393358894"/>
      <w:bookmarkStart w:id="198" w:name="_Toc414223591"/>
      <w:r w:rsidRPr="0004762A">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A80296">
        <w:rPr>
          <w:noProof/>
          <w:lang w:val="en-US"/>
        </w:rPr>
        <w:t>4</w:t>
      </w:r>
      <w:r w:rsidR="005F04FB" w:rsidRPr="004C0112">
        <w:rPr>
          <w:lang w:val="en-US"/>
        </w:rPr>
        <w:fldChar w:fldCharType="end"/>
      </w:r>
      <w:bookmarkEnd w:id="197"/>
      <w:r w:rsidRPr="004C0112">
        <w:rPr>
          <w:lang w:val="en-US"/>
        </w:rPr>
        <w:t xml:space="preserve"> </w:t>
      </w:r>
      <w:r w:rsidR="004211E3" w:rsidRPr="004C0112">
        <w:rPr>
          <w:lang w:val="en-US"/>
        </w:rPr>
        <w:t>–</w:t>
      </w:r>
      <w:r w:rsidRPr="004C0112">
        <w:rPr>
          <w:lang w:val="en-US"/>
        </w:rPr>
        <w:t xml:space="preserve"> Status of each repository based on known remote repositories</w:t>
      </w:r>
      <w:bookmarkEnd w:id="198"/>
    </w:p>
    <w:tbl>
      <w:tblPr>
        <w:tblW w:w="0" w:type="auto"/>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328"/>
        <w:gridCol w:w="1173"/>
        <w:gridCol w:w="905"/>
        <w:gridCol w:w="839"/>
        <w:gridCol w:w="1428"/>
        <w:gridCol w:w="761"/>
      </w:tblGrid>
      <w:tr w:rsidR="00FF7707" w:rsidRPr="004C0112" w14:paraId="6003EF4E" w14:textId="77777777" w:rsidTr="00002C6A">
        <w:trPr>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6C1859E0" w14:textId="77777777" w:rsidR="00FF7707" w:rsidRPr="004C0112" w:rsidRDefault="00FF7707" w:rsidP="00002C6A">
            <w:pPr>
              <w:pStyle w:val="TextodeTabela"/>
              <w:jc w:val="center"/>
              <w:rPr>
                <w:b/>
                <w:bCs w:val="0"/>
                <w:color w:val="FFFFFF"/>
              </w:rPr>
            </w:pPr>
            <w:r w:rsidRPr="004C0112">
              <w:rPr>
                <w:b/>
                <w:bCs w:val="0"/>
                <w:color w:val="FFFFFF"/>
              </w:rPr>
              <w:t>Repository</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7D3CE719" w14:textId="77777777" w:rsidR="00FF7707" w:rsidRPr="004C0112" w:rsidRDefault="00FF7707" w:rsidP="00002C6A">
            <w:pPr>
              <w:pStyle w:val="TextodeTabela"/>
              <w:jc w:val="center"/>
              <w:rPr>
                <w:b/>
                <w:bCs w:val="0"/>
                <w:color w:val="FFFFFF"/>
              </w:rPr>
            </w:pPr>
            <w:r w:rsidRPr="004C0112">
              <w:rPr>
                <w:b/>
                <w:bCs w:val="0"/>
                <w:color w:val="FFFFFF"/>
              </w:rPr>
              <w:t>Wolverine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247AACAF" w14:textId="77777777" w:rsidR="00FF7707" w:rsidRPr="004C0112" w:rsidRDefault="00FF7707" w:rsidP="00002C6A">
            <w:pPr>
              <w:pStyle w:val="TextodeTabela"/>
              <w:jc w:val="center"/>
              <w:rPr>
                <w:b/>
                <w:bCs w:val="0"/>
                <w:color w:val="FFFFFF"/>
              </w:rPr>
            </w:pPr>
            <w:r w:rsidRPr="004C0112">
              <w:rPr>
                <w:b/>
                <w:bCs w:val="0"/>
                <w:color w:val="FFFFFF"/>
              </w:rPr>
              <w:t>Gambit</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113F8022" w14:textId="77777777" w:rsidR="00FF7707" w:rsidRPr="004C0112" w:rsidRDefault="00FF7707" w:rsidP="00002C6A">
            <w:pPr>
              <w:pStyle w:val="TextodeTabela"/>
              <w:jc w:val="center"/>
              <w:rPr>
                <w:b/>
                <w:bCs w:val="0"/>
                <w:color w:val="FFFFFF"/>
              </w:rPr>
            </w:pPr>
            <w:r w:rsidRPr="004C0112">
              <w:rPr>
                <w:b/>
                <w:bCs w:val="0"/>
                <w:color w:val="FFFFFF"/>
              </w:rPr>
              <w:t>Rogue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4C234190" w14:textId="77777777" w:rsidR="00FF7707" w:rsidRPr="004C0112" w:rsidRDefault="00FF7707" w:rsidP="00002C6A">
            <w:pPr>
              <w:pStyle w:val="TextodeTabela"/>
              <w:jc w:val="center"/>
              <w:rPr>
                <w:b/>
                <w:bCs w:val="0"/>
                <w:color w:val="FFFFFF"/>
              </w:rPr>
            </w:pPr>
            <w:r w:rsidRPr="004C0112">
              <w:rPr>
                <w:b/>
                <w:bCs w:val="0"/>
                <w:color w:val="FFFFFF"/>
              </w:rPr>
              <w:t>Nightcrawler</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7F970767" w14:textId="77777777" w:rsidR="00FF7707" w:rsidRPr="004C0112" w:rsidRDefault="00FF7707" w:rsidP="00002C6A">
            <w:pPr>
              <w:pStyle w:val="TextodeTabela"/>
              <w:jc w:val="center"/>
              <w:rPr>
                <w:b/>
                <w:bCs w:val="0"/>
                <w:color w:val="FFFFFF"/>
              </w:rPr>
            </w:pPr>
            <w:r w:rsidRPr="004C0112">
              <w:rPr>
                <w:b/>
                <w:bCs w:val="0"/>
                <w:color w:val="FFFFFF"/>
              </w:rPr>
              <w:t>Beast</w:t>
            </w:r>
          </w:p>
        </w:tc>
      </w:tr>
      <w:tr w:rsidR="00FF7707" w:rsidRPr="004C0112" w14:paraId="74DBCE0F" w14:textId="77777777" w:rsidTr="00002C6A">
        <w:trPr>
          <w:jc w:val="center"/>
        </w:trPr>
        <w:tc>
          <w:tcPr>
            <w:tcW w:w="0" w:type="auto"/>
            <w:tcBorders>
              <w:top w:val="single" w:sz="4" w:space="0" w:color="FFFFFF"/>
            </w:tcBorders>
            <w:shd w:val="clear" w:color="auto" w:fill="DBE5F1"/>
            <w:vAlign w:val="center"/>
          </w:tcPr>
          <w:p w14:paraId="12006AF7" w14:textId="77777777" w:rsidR="00FF7707" w:rsidRPr="007C3F08" w:rsidRDefault="00FF7707" w:rsidP="00002C6A">
            <w:pPr>
              <w:pStyle w:val="TextodeTabela"/>
              <w:jc w:val="left"/>
              <w:rPr>
                <w:bCs w:val="0"/>
              </w:rPr>
            </w:pPr>
            <w:r w:rsidRPr="007C3F08">
              <w:rPr>
                <w:bCs w:val="0"/>
              </w:rPr>
              <w:t>Wolverine</w:t>
            </w:r>
          </w:p>
        </w:tc>
        <w:tc>
          <w:tcPr>
            <w:tcW w:w="0" w:type="auto"/>
            <w:tcBorders>
              <w:top w:val="single" w:sz="4" w:space="0" w:color="FFFFFF"/>
            </w:tcBorders>
            <w:shd w:val="clear" w:color="auto" w:fill="DBE5F1"/>
            <w:vAlign w:val="center"/>
          </w:tcPr>
          <w:p w14:paraId="35144139" w14:textId="77777777" w:rsidR="00FF7707" w:rsidRPr="003D5EBD" w:rsidRDefault="00FF7707" w:rsidP="00002C6A">
            <w:pPr>
              <w:pStyle w:val="TextodeTabela"/>
              <w:jc w:val="center"/>
            </w:pPr>
            <w:r w:rsidRPr="003D5EBD">
              <w:t>-</w:t>
            </w:r>
          </w:p>
        </w:tc>
        <w:tc>
          <w:tcPr>
            <w:tcW w:w="0" w:type="auto"/>
            <w:tcBorders>
              <w:top w:val="single" w:sz="4" w:space="0" w:color="FFFFFF"/>
            </w:tcBorders>
            <w:shd w:val="clear" w:color="auto" w:fill="DBE5F1"/>
            <w:vAlign w:val="center"/>
          </w:tcPr>
          <w:p w14:paraId="65170A16" w14:textId="77777777" w:rsidR="00FF7707" w:rsidRPr="0004762A" w:rsidRDefault="00FF7707" w:rsidP="00002C6A">
            <w:pPr>
              <w:pStyle w:val="TextodeTabela"/>
              <w:jc w:val="center"/>
            </w:pPr>
            <w:r w:rsidRPr="00F1211A">
              <w:rPr>
                <w:lang w:eastAsia="pt-BR"/>
              </w:rPr>
              <w:t>-</w:t>
            </w:r>
          </w:p>
        </w:tc>
        <w:tc>
          <w:tcPr>
            <w:tcW w:w="0" w:type="auto"/>
            <w:tcBorders>
              <w:top w:val="single" w:sz="4" w:space="0" w:color="FFFFFF"/>
            </w:tcBorders>
            <w:shd w:val="clear" w:color="auto" w:fill="DBE5F1"/>
            <w:vAlign w:val="center"/>
          </w:tcPr>
          <w:p w14:paraId="3FEADACA" w14:textId="77777777" w:rsidR="00FF7707" w:rsidRPr="00831EDB" w:rsidRDefault="00FF7707" w:rsidP="00002C6A">
            <w:pPr>
              <w:pStyle w:val="TextodeTabela"/>
              <w:jc w:val="center"/>
            </w:pPr>
            <w:r w:rsidRPr="00831EDB">
              <w:t>-</w:t>
            </w:r>
          </w:p>
        </w:tc>
        <w:tc>
          <w:tcPr>
            <w:tcW w:w="0" w:type="auto"/>
            <w:tcBorders>
              <w:top w:val="single" w:sz="4" w:space="0" w:color="FFFFFF"/>
            </w:tcBorders>
            <w:shd w:val="clear" w:color="auto" w:fill="DBE5F1"/>
            <w:vAlign w:val="center"/>
          </w:tcPr>
          <w:p w14:paraId="2FD84755" w14:textId="77777777" w:rsidR="00FF7707" w:rsidRPr="0086347E" w:rsidRDefault="00FF7707" w:rsidP="00002C6A">
            <w:pPr>
              <w:pStyle w:val="TextodeTabela"/>
              <w:jc w:val="center"/>
            </w:pPr>
            <w:r w:rsidRPr="0086347E">
              <w:t>-</w:t>
            </w:r>
          </w:p>
        </w:tc>
        <w:tc>
          <w:tcPr>
            <w:tcW w:w="0" w:type="auto"/>
            <w:tcBorders>
              <w:top w:val="single" w:sz="4" w:space="0" w:color="FFFFFF"/>
            </w:tcBorders>
            <w:shd w:val="clear" w:color="auto" w:fill="DBE5F1"/>
            <w:vAlign w:val="center"/>
          </w:tcPr>
          <w:p w14:paraId="17355A74" w14:textId="77777777" w:rsidR="00FF7707" w:rsidRPr="0086347E" w:rsidRDefault="00FF7707" w:rsidP="00002C6A">
            <w:pPr>
              <w:pStyle w:val="TextodeTabela"/>
              <w:jc w:val="center"/>
            </w:pPr>
            <w:r w:rsidRPr="0086347E">
              <w:t>-</w:t>
            </w:r>
          </w:p>
        </w:tc>
      </w:tr>
      <w:tr w:rsidR="00FF7707" w:rsidRPr="004C0112" w14:paraId="16D566C2" w14:textId="77777777" w:rsidTr="00002C6A">
        <w:trPr>
          <w:jc w:val="center"/>
        </w:trPr>
        <w:tc>
          <w:tcPr>
            <w:tcW w:w="0" w:type="auto"/>
            <w:shd w:val="clear" w:color="auto" w:fill="auto"/>
            <w:vAlign w:val="center"/>
          </w:tcPr>
          <w:p w14:paraId="2F7CFEF3" w14:textId="77777777" w:rsidR="00FF7707" w:rsidRPr="007C3F08" w:rsidRDefault="00FF7707" w:rsidP="00002C6A">
            <w:pPr>
              <w:pStyle w:val="TextodeTabela"/>
              <w:jc w:val="left"/>
              <w:rPr>
                <w:bCs w:val="0"/>
              </w:rPr>
            </w:pPr>
            <w:r w:rsidRPr="007C3F08">
              <w:rPr>
                <w:bCs w:val="0"/>
              </w:rPr>
              <w:t>Gambit</w:t>
            </w:r>
          </w:p>
        </w:tc>
        <w:tc>
          <w:tcPr>
            <w:tcW w:w="0" w:type="auto"/>
            <w:shd w:val="clear" w:color="auto" w:fill="auto"/>
            <w:vAlign w:val="center"/>
          </w:tcPr>
          <w:p w14:paraId="694D8086" w14:textId="6A43DDA8" w:rsidR="00FF7707" w:rsidRPr="007C3F08" w:rsidRDefault="000239F2" w:rsidP="00002C6A">
            <w:pPr>
              <w:pStyle w:val="TextodeTabela"/>
              <w:jc w:val="center"/>
            </w:pPr>
            <w:r w:rsidRPr="004C0112">
              <w:rPr>
                <w:noProof/>
              </w:rPr>
              <w:drawing>
                <wp:inline distT="0" distB="0" distL="0" distR="0" wp14:anchorId="5481A0D6" wp14:editId="21F5B595">
                  <wp:extent cx="304800" cy="304800"/>
                  <wp:effectExtent l="0" t="0" r="0" b="0"/>
                  <wp:docPr id="55" name="Imagem 16"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check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5D48831F" w14:textId="77777777" w:rsidR="00FF7707" w:rsidRPr="003D5EBD" w:rsidRDefault="00FF7707" w:rsidP="00002C6A">
            <w:pPr>
              <w:pStyle w:val="TextodeTabela"/>
              <w:jc w:val="center"/>
            </w:pPr>
            <w:r w:rsidRPr="003D5EBD">
              <w:t>-</w:t>
            </w:r>
          </w:p>
        </w:tc>
        <w:tc>
          <w:tcPr>
            <w:tcW w:w="0" w:type="auto"/>
            <w:shd w:val="clear" w:color="auto" w:fill="auto"/>
            <w:vAlign w:val="center"/>
          </w:tcPr>
          <w:p w14:paraId="41DB326D" w14:textId="77777777" w:rsidR="00FF7707" w:rsidRPr="0004762A" w:rsidRDefault="00FF7707" w:rsidP="00002C6A">
            <w:pPr>
              <w:pStyle w:val="TextodeTabela"/>
              <w:jc w:val="center"/>
            </w:pPr>
            <w:r w:rsidRPr="00F1211A">
              <w:rPr>
                <w:lang w:eastAsia="pt-BR"/>
              </w:rPr>
              <w:t>-</w:t>
            </w:r>
          </w:p>
        </w:tc>
        <w:tc>
          <w:tcPr>
            <w:tcW w:w="0" w:type="auto"/>
            <w:shd w:val="clear" w:color="auto" w:fill="auto"/>
            <w:vAlign w:val="center"/>
          </w:tcPr>
          <w:p w14:paraId="112A443C" w14:textId="77777777" w:rsidR="00FF7707" w:rsidRPr="00831EDB" w:rsidRDefault="00FF7707" w:rsidP="00002C6A">
            <w:pPr>
              <w:pStyle w:val="TextodeTabela"/>
              <w:jc w:val="center"/>
            </w:pPr>
            <w:r w:rsidRPr="00831EDB">
              <w:t>-</w:t>
            </w:r>
          </w:p>
        </w:tc>
        <w:tc>
          <w:tcPr>
            <w:tcW w:w="0" w:type="auto"/>
            <w:shd w:val="clear" w:color="auto" w:fill="auto"/>
            <w:vAlign w:val="center"/>
          </w:tcPr>
          <w:p w14:paraId="1D8873F6" w14:textId="77777777" w:rsidR="00FF7707" w:rsidRPr="0086347E" w:rsidRDefault="00FF7707" w:rsidP="00002C6A">
            <w:pPr>
              <w:pStyle w:val="TextodeTabela"/>
              <w:jc w:val="center"/>
            </w:pPr>
            <w:r w:rsidRPr="0086347E">
              <w:rPr>
                <w:lang w:eastAsia="pt-BR"/>
              </w:rPr>
              <w:t>-</w:t>
            </w:r>
          </w:p>
        </w:tc>
      </w:tr>
      <w:tr w:rsidR="00FF7707" w:rsidRPr="004C0112" w14:paraId="6CBB75D2" w14:textId="77777777" w:rsidTr="00002C6A">
        <w:trPr>
          <w:jc w:val="center"/>
        </w:trPr>
        <w:tc>
          <w:tcPr>
            <w:tcW w:w="0" w:type="auto"/>
            <w:shd w:val="clear" w:color="auto" w:fill="DBE5F1"/>
            <w:vAlign w:val="center"/>
          </w:tcPr>
          <w:p w14:paraId="13D3D168" w14:textId="77777777" w:rsidR="00FF7707" w:rsidRPr="007C3F08" w:rsidRDefault="00FF7707" w:rsidP="00002C6A">
            <w:pPr>
              <w:pStyle w:val="TextodeTabela"/>
              <w:jc w:val="left"/>
              <w:rPr>
                <w:bCs w:val="0"/>
              </w:rPr>
            </w:pPr>
            <w:r w:rsidRPr="007C3F08">
              <w:rPr>
                <w:bCs w:val="0"/>
              </w:rPr>
              <w:t>Rogue</w:t>
            </w:r>
          </w:p>
        </w:tc>
        <w:tc>
          <w:tcPr>
            <w:tcW w:w="0" w:type="auto"/>
            <w:shd w:val="clear" w:color="auto" w:fill="DBE5F1"/>
            <w:vAlign w:val="center"/>
          </w:tcPr>
          <w:p w14:paraId="40154DB6" w14:textId="77777777" w:rsidR="00FF7707" w:rsidRPr="003D5EBD" w:rsidRDefault="00FF7707" w:rsidP="00002C6A">
            <w:pPr>
              <w:pStyle w:val="TextodeTabela"/>
              <w:jc w:val="center"/>
            </w:pPr>
            <w:r w:rsidRPr="003D5EBD">
              <w:t>-</w:t>
            </w:r>
          </w:p>
        </w:tc>
        <w:tc>
          <w:tcPr>
            <w:tcW w:w="0" w:type="auto"/>
            <w:shd w:val="clear" w:color="auto" w:fill="DBE5F1"/>
            <w:vAlign w:val="center"/>
          </w:tcPr>
          <w:p w14:paraId="0C530B2C" w14:textId="7900E6F6" w:rsidR="00FF7707" w:rsidRPr="007C3F08" w:rsidRDefault="000239F2" w:rsidP="00002C6A">
            <w:pPr>
              <w:pStyle w:val="TextodeTabela"/>
              <w:jc w:val="center"/>
            </w:pPr>
            <w:r w:rsidRPr="004C0112">
              <w:rPr>
                <w:noProof/>
              </w:rPr>
              <w:drawing>
                <wp:inline distT="0" distB="0" distL="0" distR="0" wp14:anchorId="0C040DAF" wp14:editId="37454F53">
                  <wp:extent cx="304800" cy="304800"/>
                  <wp:effectExtent l="0" t="0" r="0" b="0"/>
                  <wp:docPr id="56" name="Imagem 19"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aheadbehind_ylw_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68E05878" w14:textId="77777777" w:rsidR="00FF7707" w:rsidRPr="003D5EBD" w:rsidRDefault="00FF7707" w:rsidP="00002C6A">
            <w:pPr>
              <w:pStyle w:val="TextodeTabela"/>
              <w:jc w:val="center"/>
            </w:pPr>
            <w:r w:rsidRPr="003D5EBD">
              <w:t>-</w:t>
            </w:r>
          </w:p>
        </w:tc>
        <w:tc>
          <w:tcPr>
            <w:tcW w:w="0" w:type="auto"/>
            <w:shd w:val="clear" w:color="auto" w:fill="DBE5F1"/>
            <w:vAlign w:val="center"/>
          </w:tcPr>
          <w:p w14:paraId="01AEEA5C" w14:textId="77777777" w:rsidR="00FF7707" w:rsidRPr="00F1211A" w:rsidRDefault="00FF7707" w:rsidP="00002C6A">
            <w:pPr>
              <w:pStyle w:val="TextodeTabela"/>
              <w:jc w:val="center"/>
            </w:pPr>
            <w:r w:rsidRPr="00F1211A">
              <w:t>-</w:t>
            </w:r>
          </w:p>
        </w:tc>
        <w:tc>
          <w:tcPr>
            <w:tcW w:w="0" w:type="auto"/>
            <w:shd w:val="clear" w:color="auto" w:fill="DBE5F1"/>
            <w:vAlign w:val="center"/>
          </w:tcPr>
          <w:p w14:paraId="2E617B14" w14:textId="77777777" w:rsidR="00FF7707" w:rsidRPr="0004762A" w:rsidRDefault="00FF7707" w:rsidP="00002C6A">
            <w:pPr>
              <w:pStyle w:val="TextodeTabela"/>
              <w:jc w:val="center"/>
            </w:pPr>
            <w:r w:rsidRPr="0004762A">
              <w:t>-</w:t>
            </w:r>
          </w:p>
        </w:tc>
      </w:tr>
      <w:tr w:rsidR="00FF7707" w:rsidRPr="004C0112" w14:paraId="62CB653A" w14:textId="77777777" w:rsidTr="00002C6A">
        <w:trPr>
          <w:jc w:val="center"/>
        </w:trPr>
        <w:tc>
          <w:tcPr>
            <w:tcW w:w="0" w:type="auto"/>
            <w:shd w:val="clear" w:color="auto" w:fill="auto"/>
            <w:vAlign w:val="center"/>
          </w:tcPr>
          <w:p w14:paraId="6EA3FC09" w14:textId="77777777" w:rsidR="00FF7707" w:rsidRPr="007C3F08" w:rsidRDefault="00FF7707" w:rsidP="00002C6A">
            <w:pPr>
              <w:pStyle w:val="TextodeTabela"/>
              <w:jc w:val="left"/>
              <w:rPr>
                <w:bCs w:val="0"/>
              </w:rPr>
            </w:pPr>
            <w:r w:rsidRPr="007C3F08">
              <w:rPr>
                <w:bCs w:val="0"/>
              </w:rPr>
              <w:t>Nightcrawler</w:t>
            </w:r>
          </w:p>
        </w:tc>
        <w:tc>
          <w:tcPr>
            <w:tcW w:w="0" w:type="auto"/>
            <w:shd w:val="clear" w:color="auto" w:fill="auto"/>
            <w:vAlign w:val="center"/>
          </w:tcPr>
          <w:p w14:paraId="2408E420" w14:textId="77777777" w:rsidR="00FF7707" w:rsidRPr="003D5EBD" w:rsidRDefault="00FF7707" w:rsidP="00002C6A">
            <w:pPr>
              <w:pStyle w:val="TextodeTabela"/>
              <w:jc w:val="center"/>
            </w:pPr>
            <w:r w:rsidRPr="003D5EBD">
              <w:t>-</w:t>
            </w:r>
          </w:p>
        </w:tc>
        <w:tc>
          <w:tcPr>
            <w:tcW w:w="0" w:type="auto"/>
            <w:shd w:val="clear" w:color="auto" w:fill="auto"/>
            <w:vAlign w:val="center"/>
          </w:tcPr>
          <w:p w14:paraId="04246709" w14:textId="147C89D8" w:rsidR="00FF7707" w:rsidRPr="007C3F08" w:rsidRDefault="000239F2" w:rsidP="00002C6A">
            <w:pPr>
              <w:pStyle w:val="TextodeTabela"/>
              <w:jc w:val="center"/>
            </w:pPr>
            <w:r w:rsidRPr="004C0112">
              <w:rPr>
                <w:noProof/>
              </w:rPr>
              <w:drawing>
                <wp:inline distT="0" distB="0" distL="0" distR="0" wp14:anchorId="128DA12F" wp14:editId="218F60AD">
                  <wp:extent cx="304800" cy="304800"/>
                  <wp:effectExtent l="0" t="0" r="0" b="0"/>
                  <wp:docPr id="57" name="Imagem 2019"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9" descr="check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03917BB8" w14:textId="58873F22" w:rsidR="00FF7707" w:rsidRPr="007C3F08" w:rsidRDefault="000239F2" w:rsidP="00002C6A">
            <w:pPr>
              <w:pStyle w:val="TextodeTabela"/>
              <w:jc w:val="center"/>
            </w:pPr>
            <w:r w:rsidRPr="004C0112">
              <w:rPr>
                <w:noProof/>
              </w:rPr>
              <w:drawing>
                <wp:inline distT="0" distB="0" distL="0" distR="0" wp14:anchorId="5E6D3ACD" wp14:editId="4795CA86">
                  <wp:extent cx="304800" cy="304800"/>
                  <wp:effectExtent l="0" t="0" r="0" b="0"/>
                  <wp:docPr id="58" name="Imagem 202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0" descr="aheadbehind_ylw_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7F440533" w14:textId="77777777" w:rsidR="00FF7707" w:rsidRPr="003D5EBD" w:rsidRDefault="00FF7707" w:rsidP="00002C6A">
            <w:pPr>
              <w:pStyle w:val="TextodeTabela"/>
              <w:jc w:val="center"/>
            </w:pPr>
            <w:r w:rsidRPr="003D5EBD">
              <w:t>-</w:t>
            </w:r>
          </w:p>
        </w:tc>
        <w:tc>
          <w:tcPr>
            <w:tcW w:w="0" w:type="auto"/>
            <w:shd w:val="clear" w:color="auto" w:fill="auto"/>
            <w:vAlign w:val="center"/>
          </w:tcPr>
          <w:p w14:paraId="6F88810B" w14:textId="77777777" w:rsidR="00FF7707" w:rsidRPr="00F1211A" w:rsidRDefault="00FF7707" w:rsidP="00002C6A">
            <w:pPr>
              <w:pStyle w:val="TextodeTabela"/>
              <w:jc w:val="center"/>
            </w:pPr>
            <w:r w:rsidRPr="00F1211A">
              <w:t>-</w:t>
            </w:r>
          </w:p>
        </w:tc>
      </w:tr>
      <w:tr w:rsidR="00FF7707" w:rsidRPr="004C0112" w14:paraId="39353C81" w14:textId="77777777" w:rsidTr="00002C6A">
        <w:trPr>
          <w:jc w:val="center"/>
        </w:trPr>
        <w:tc>
          <w:tcPr>
            <w:tcW w:w="0" w:type="auto"/>
            <w:shd w:val="clear" w:color="auto" w:fill="DBE5F1"/>
            <w:vAlign w:val="center"/>
          </w:tcPr>
          <w:p w14:paraId="2FF74101" w14:textId="77777777" w:rsidR="00FF7707" w:rsidRPr="007C3F08" w:rsidRDefault="00FF7707" w:rsidP="00002C6A">
            <w:pPr>
              <w:pStyle w:val="TextodeTabela"/>
              <w:jc w:val="left"/>
              <w:rPr>
                <w:bCs w:val="0"/>
              </w:rPr>
            </w:pPr>
            <w:r w:rsidRPr="007C3F08">
              <w:rPr>
                <w:bCs w:val="0"/>
              </w:rPr>
              <w:t>Beast</w:t>
            </w:r>
          </w:p>
        </w:tc>
        <w:tc>
          <w:tcPr>
            <w:tcW w:w="0" w:type="auto"/>
            <w:shd w:val="clear" w:color="auto" w:fill="DBE5F1"/>
            <w:vAlign w:val="center"/>
          </w:tcPr>
          <w:p w14:paraId="3B85A286" w14:textId="77777777" w:rsidR="00FF7707" w:rsidRPr="003D5EBD" w:rsidRDefault="00FF7707" w:rsidP="00002C6A">
            <w:pPr>
              <w:pStyle w:val="TextodeTabela"/>
              <w:jc w:val="center"/>
            </w:pPr>
            <w:r w:rsidRPr="003D5EBD">
              <w:t>-</w:t>
            </w:r>
          </w:p>
        </w:tc>
        <w:tc>
          <w:tcPr>
            <w:tcW w:w="0" w:type="auto"/>
            <w:shd w:val="clear" w:color="auto" w:fill="DBE5F1"/>
            <w:vAlign w:val="center"/>
          </w:tcPr>
          <w:p w14:paraId="10B8BC62" w14:textId="1697A870" w:rsidR="00FF7707" w:rsidRPr="007C3F08" w:rsidRDefault="000239F2" w:rsidP="00002C6A">
            <w:pPr>
              <w:pStyle w:val="TextodeTabela"/>
              <w:jc w:val="center"/>
            </w:pPr>
            <w:r w:rsidRPr="004C0112">
              <w:rPr>
                <w:noProof/>
              </w:rPr>
              <w:drawing>
                <wp:inline distT="0" distB="0" distL="0" distR="0" wp14:anchorId="1F75A331" wp14:editId="0EF2E068">
                  <wp:extent cx="304800" cy="304800"/>
                  <wp:effectExtent l="0" t="0" r="0" b="0"/>
                  <wp:docPr id="59" name="Imagem 7"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1A1FBCF1" w14:textId="63977DC0" w:rsidR="00FF7707" w:rsidRPr="007C3F08" w:rsidRDefault="000239F2" w:rsidP="00002C6A">
            <w:pPr>
              <w:pStyle w:val="TextodeTabela"/>
              <w:jc w:val="center"/>
            </w:pPr>
            <w:r w:rsidRPr="004C0112">
              <w:rPr>
                <w:noProof/>
              </w:rPr>
              <w:drawing>
                <wp:inline distT="0" distB="0" distL="0" distR="0" wp14:anchorId="7F0244AC" wp14:editId="042A3DF4">
                  <wp:extent cx="304800" cy="304800"/>
                  <wp:effectExtent l="0" t="0" r="0" b="0"/>
                  <wp:docPr id="60" name="Imagem 24"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descr="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4EA02C03" w14:textId="5AB42E4A" w:rsidR="00FF7707" w:rsidRPr="007C3F08" w:rsidRDefault="000239F2" w:rsidP="00002C6A">
            <w:pPr>
              <w:pStyle w:val="TextodeTabela"/>
              <w:jc w:val="center"/>
            </w:pPr>
            <w:r w:rsidRPr="004C0112">
              <w:rPr>
                <w:noProof/>
              </w:rPr>
              <w:drawing>
                <wp:inline distT="0" distB="0" distL="0" distR="0" wp14:anchorId="15116B54" wp14:editId="1BF680B4">
                  <wp:extent cx="304800" cy="304800"/>
                  <wp:effectExtent l="0" t="0" r="0" b="0"/>
                  <wp:docPr id="61" name="Imagem 25"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71C54D59" w14:textId="77777777" w:rsidR="00FF7707" w:rsidRPr="003D5EBD" w:rsidRDefault="00FF7707" w:rsidP="00002C6A">
            <w:pPr>
              <w:pStyle w:val="TextodeTabela"/>
              <w:jc w:val="center"/>
            </w:pPr>
            <w:r w:rsidRPr="003D5EBD">
              <w:t>-</w:t>
            </w:r>
          </w:p>
        </w:tc>
      </w:tr>
    </w:tbl>
    <w:p w14:paraId="4A5EED5D" w14:textId="77777777" w:rsidR="00FF7707" w:rsidRPr="00F1211A" w:rsidRDefault="00FF7707" w:rsidP="00FF7707">
      <w:pPr>
        <w:pStyle w:val="Heading3"/>
        <w:rPr>
          <w:lang w:val="en-US"/>
        </w:rPr>
      </w:pPr>
      <w:bookmarkStart w:id="199" w:name="_Toc399663054"/>
      <w:bookmarkStart w:id="200" w:name="_Ref410327790"/>
      <w:bookmarkStart w:id="201" w:name="_Ref411962001"/>
      <w:bookmarkStart w:id="202" w:name="_Toc412126118"/>
      <w:bookmarkStart w:id="203" w:name="_Toc414223621"/>
      <w:r w:rsidRPr="007C3F08">
        <w:rPr>
          <w:lang w:val="en-US"/>
        </w:rPr>
        <w:t>Level 4:</w:t>
      </w:r>
      <w:r w:rsidRPr="003D5EBD">
        <w:rPr>
          <w:lang w:val="en-US"/>
        </w:rPr>
        <w:t xml:space="preserve"> </w:t>
      </w:r>
      <w:r w:rsidRPr="00F1211A">
        <w:rPr>
          <w:lang w:val="en-US"/>
        </w:rPr>
        <w:t>Commits</w:t>
      </w:r>
      <w:bookmarkEnd w:id="199"/>
      <w:bookmarkEnd w:id="200"/>
      <w:bookmarkEnd w:id="201"/>
      <w:bookmarkEnd w:id="202"/>
      <w:bookmarkEnd w:id="203"/>
    </w:p>
    <w:p w14:paraId="36C4F415" w14:textId="77777777" w:rsidR="00FF7707" w:rsidRPr="00071773" w:rsidRDefault="00FF7707" w:rsidP="00FF7707">
      <w:pPr>
        <w:rPr>
          <w:lang w:val="en-US"/>
        </w:rPr>
      </w:pPr>
      <w:r w:rsidRPr="0004762A">
        <w:rPr>
          <w:lang w:val="en-US"/>
        </w:rPr>
        <w:t xml:space="preserve">Level 4 complements information of Level 3 </w:t>
      </w:r>
      <w:r w:rsidR="00406DC2" w:rsidRPr="00831EDB">
        <w:rPr>
          <w:lang w:val="en-US"/>
        </w:rPr>
        <w:t>in order to provide an answer to Que</w:t>
      </w:r>
      <w:r w:rsidR="00406DC2" w:rsidRPr="0086347E">
        <w:rPr>
          <w:lang w:val="en-US"/>
        </w:rPr>
        <w:t xml:space="preserve">stion Q3, </w:t>
      </w:r>
      <w:r w:rsidRPr="0086347E">
        <w:rPr>
          <w:lang w:val="en-US"/>
        </w:rPr>
        <w:t>by presenting a visual history of the repository (</w:t>
      </w:r>
      <w:r w:rsidRPr="003D5EBD">
        <w:rPr>
          <w:lang w:val="en-US"/>
        </w:rPr>
        <w:fldChar w:fldCharType="begin"/>
      </w:r>
      <w:r w:rsidRPr="004C0112">
        <w:rPr>
          <w:lang w:val="en-US"/>
        </w:rPr>
        <w:instrText xml:space="preserve"> REF _Ref393358930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37</w:t>
      </w:r>
      <w:r w:rsidRPr="003D5EBD">
        <w:rPr>
          <w:lang w:val="en-US"/>
        </w:rPr>
        <w:fldChar w:fldCharType="end"/>
      </w:r>
      <w:r w:rsidRPr="007C3F08">
        <w:rPr>
          <w:lang w:val="en-US"/>
        </w:rPr>
        <w:t xml:space="preserve">) as a </w:t>
      </w:r>
      <w:r w:rsidRPr="003D5EBD">
        <w:rPr>
          <w:lang w:val="en-US"/>
        </w:rPr>
        <w:t xml:space="preserve">directed acyclic graph (DAG). Each vertex in the graph represents a known commit for the same project, which is </w:t>
      </w:r>
      <w:r w:rsidRPr="00F1211A">
        <w:rPr>
          <w:lang w:val="en-US"/>
        </w:rPr>
        <w:t>named after its hash’s five initial charac</w:t>
      </w:r>
      <w:r w:rsidRPr="0004762A">
        <w:rPr>
          <w:lang w:val="en-US"/>
        </w:rPr>
        <w:t>ters. A thicker border denotes that the commit is a branch</w:t>
      </w:r>
      <w:r w:rsidR="00406DC2" w:rsidRPr="00831EDB">
        <w:rPr>
          <w:lang w:val="en-US"/>
        </w:rPr>
        <w:t>’s</w:t>
      </w:r>
      <w:r w:rsidRPr="0086347E">
        <w:rPr>
          <w:lang w:val="en-US"/>
        </w:rPr>
        <w:t xml:space="preserve"> head (e.g., commit f1a48</w:t>
      </w:r>
      <w:r w:rsidR="00406DC2" w:rsidRPr="0086347E">
        <w:rPr>
          <w:lang w:val="en-US"/>
        </w:rPr>
        <w:t>, for which the balloon is showing additional information</w:t>
      </w:r>
      <w:r w:rsidRPr="00071773">
        <w:rPr>
          <w:lang w:val="en-US"/>
        </w:rPr>
        <w:t>).</w:t>
      </w:r>
    </w:p>
    <w:p w14:paraId="3CD4A7AA" w14:textId="0844E45A" w:rsidR="00FF7707" w:rsidRPr="007C3F08" w:rsidRDefault="000239F2" w:rsidP="00FF7707">
      <w:pPr>
        <w:pStyle w:val="PrimeiroPargrafo"/>
        <w:jc w:val="center"/>
        <w:rPr>
          <w:lang w:val="en-US"/>
        </w:rPr>
      </w:pPr>
      <w:r w:rsidRPr="004C0112">
        <w:rPr>
          <w:noProof/>
          <w:lang w:val="en-US" w:eastAsia="en-US"/>
        </w:rPr>
        <w:drawing>
          <wp:inline distT="0" distB="0" distL="0" distR="0" wp14:anchorId="584F3E45" wp14:editId="19DE8299">
            <wp:extent cx="5753100" cy="2247900"/>
            <wp:effectExtent l="0" t="0" r="0" b="0"/>
            <wp:docPr id="6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77">
                      <a:extLst>
                        <a:ext uri="{28A0092B-C50C-407E-A947-70E740481C1C}">
                          <a14:useLocalDpi xmlns:a14="http://schemas.microsoft.com/office/drawing/2010/main" val="0"/>
                        </a:ext>
                      </a:extLst>
                    </a:blip>
                    <a:srcRect l="10266" t="5959" r="10564" b="25510"/>
                    <a:stretch>
                      <a:fillRect/>
                    </a:stretch>
                  </pic:blipFill>
                  <pic:spPr bwMode="auto">
                    <a:xfrm>
                      <a:off x="0" y="0"/>
                      <a:ext cx="5753100" cy="2247900"/>
                    </a:xfrm>
                    <a:prstGeom prst="rect">
                      <a:avLst/>
                    </a:prstGeom>
                    <a:noFill/>
                    <a:ln>
                      <a:noFill/>
                    </a:ln>
                  </pic:spPr>
                </pic:pic>
              </a:graphicData>
            </a:graphic>
          </wp:inline>
        </w:drawing>
      </w:r>
    </w:p>
    <w:p w14:paraId="4530FD06" w14:textId="77777777" w:rsidR="00FF7707" w:rsidRPr="004C0112" w:rsidRDefault="00FF7707" w:rsidP="00FF7707">
      <w:pPr>
        <w:pStyle w:val="Caption"/>
        <w:rPr>
          <w:lang w:val="en-US"/>
        </w:rPr>
      </w:pPr>
      <w:bookmarkStart w:id="204" w:name="_Ref393358930"/>
      <w:bookmarkStart w:id="205" w:name="_Toc41422357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37</w:t>
      </w:r>
      <w:r w:rsidRPr="004C0112">
        <w:rPr>
          <w:lang w:val="en-US"/>
        </w:rPr>
        <w:fldChar w:fldCharType="end"/>
      </w:r>
      <w:bookmarkEnd w:id="204"/>
      <w:r w:rsidRPr="004C0112">
        <w:rPr>
          <w:lang w:val="en-US"/>
        </w:rPr>
        <w:t xml:space="preserve"> </w:t>
      </w:r>
      <w:r w:rsidR="00347E6A" w:rsidRPr="004C0112">
        <w:rPr>
          <w:lang w:val="en-US"/>
        </w:rPr>
        <w:t>–</w:t>
      </w:r>
      <w:r w:rsidRPr="004C0112">
        <w:rPr>
          <w:lang w:val="en-US"/>
        </w:rPr>
        <w:t xml:space="preserve"> Commit history for a given project</w:t>
      </w:r>
      <w:bookmarkEnd w:id="205"/>
    </w:p>
    <w:p w14:paraId="0367A7F9" w14:textId="77777777" w:rsidR="00FF7707" w:rsidRPr="00F1211A" w:rsidRDefault="00FF7707" w:rsidP="00FF7707">
      <w:pPr>
        <w:rPr>
          <w:lang w:val="en-US"/>
        </w:rPr>
      </w:pPr>
      <w:r w:rsidRPr="004C0112">
        <w:rPr>
          <w:lang w:val="en-US"/>
        </w:rPr>
        <w:t xml:space="preserve">Commits are drawn according to their precedence order. Thus, if a commit </w:t>
      </w:r>
      <w:r w:rsidRPr="004C0112">
        <w:rPr>
          <w:i/>
          <w:lang w:val="en-US"/>
        </w:rPr>
        <w:t>N</w:t>
      </w:r>
      <w:r w:rsidRPr="004C0112">
        <w:rPr>
          <w:lang w:val="en-US"/>
        </w:rPr>
        <w:t xml:space="preserve"> is created after a commit </w:t>
      </w:r>
      <w:r w:rsidRPr="004C0112">
        <w:rPr>
          <w:i/>
          <w:lang w:val="en-US"/>
        </w:rPr>
        <w:t xml:space="preserve">N </w:t>
      </w:r>
      <w:r w:rsidR="00CC0794" w:rsidRPr="004C0112">
        <w:rPr>
          <w:i/>
          <w:lang w:val="en-US"/>
        </w:rPr>
        <w:t>-</w:t>
      </w:r>
      <w:r w:rsidRPr="004C0112">
        <w:rPr>
          <w:i/>
          <w:lang w:val="en-US"/>
        </w:rPr>
        <w:t xml:space="preserve"> 1</w:t>
      </w:r>
      <w:r w:rsidRPr="004C0112">
        <w:rPr>
          <w:lang w:val="en-US"/>
        </w:rPr>
        <w:t xml:space="preserve">, then commit </w:t>
      </w:r>
      <w:r w:rsidRPr="004C0112">
        <w:rPr>
          <w:i/>
          <w:lang w:val="en-US"/>
        </w:rPr>
        <w:t>N</w:t>
      </w:r>
      <w:r w:rsidRPr="004C0112">
        <w:rPr>
          <w:lang w:val="en-US"/>
        </w:rPr>
        <w:t xml:space="preserve"> will be located in the right hand side of commit </w:t>
      </w:r>
      <w:r w:rsidR="00CC0794" w:rsidRPr="004C0112">
        <w:rPr>
          <w:i/>
          <w:lang w:val="en-US"/>
        </w:rPr>
        <w:t>N -</w:t>
      </w:r>
      <w:r w:rsidRPr="004C0112">
        <w:rPr>
          <w:i/>
          <w:lang w:val="en-US"/>
        </w:rPr>
        <w:t xml:space="preserve"> 1</w:t>
      </w:r>
      <w:r w:rsidRPr="004C0112">
        <w:rPr>
          <w:lang w:val="en-US"/>
        </w:rPr>
        <w:t xml:space="preserve">. For each commit, DyeVC presents the information shown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32</w:t>
      </w:r>
      <w:r w:rsidRPr="003D5EBD">
        <w:rPr>
          <w:lang w:val="en-US"/>
        </w:rPr>
        <w:fldChar w:fldCharType="end"/>
      </w:r>
      <w:r w:rsidRPr="007C3F08">
        <w:rPr>
          <w:lang w:val="en-US"/>
        </w:rPr>
        <w:t xml:space="preserve"> (gathered from the central dat</w:t>
      </w:r>
      <w:r w:rsidRPr="003D5EBD">
        <w:rPr>
          <w:lang w:val="en-US"/>
        </w:rPr>
        <w:t>abase)</w:t>
      </w:r>
      <w:r w:rsidRPr="00F1211A">
        <w:rPr>
          <w:lang w:val="en-US"/>
        </w:rPr>
        <w:t xml:space="preserve">, along with information that is read in real time from the repository metadata, such as branches that point to that commit and files that were affected (modified, deleted, </w:t>
      </w:r>
      <w:r w:rsidR="006F512C">
        <w:rPr>
          <w:lang w:val="en-US"/>
        </w:rPr>
        <w:t xml:space="preserve">or </w:t>
      </w:r>
      <w:r w:rsidRPr="00F1211A">
        <w:rPr>
          <w:lang w:val="en-US"/>
        </w:rPr>
        <w:t>inserted).</w:t>
      </w:r>
    </w:p>
    <w:p w14:paraId="3AA3B84D" w14:textId="77777777" w:rsidR="00FF7707" w:rsidRPr="00555496" w:rsidRDefault="00CC0794" w:rsidP="00FF7707">
      <w:pPr>
        <w:rPr>
          <w:lang w:val="en-US"/>
        </w:rPr>
      </w:pPr>
      <w:r w:rsidRPr="0004762A">
        <w:rPr>
          <w:lang w:val="en-US"/>
        </w:rPr>
        <w:t>It is important to notice that this visualization contains</w:t>
      </w:r>
      <w:r w:rsidRPr="00831EDB">
        <w:rPr>
          <w:lang w:val="en-US"/>
        </w:rPr>
        <w:t xml:space="preserve"> all commits of all clones in an integrated graph, and not only commits that exist locally at the user’s clone. </w:t>
      </w:r>
      <w:r w:rsidR="00FF7707" w:rsidRPr="0086347E">
        <w:rPr>
          <w:lang w:val="en-US"/>
        </w:rPr>
        <w:t xml:space="preserve">Each commit is painted according to its existence in the local repository and in the peers’ repositories. Ordinary commits that exist locally and in all peers are painted in white. Green commits are ready to be pushed, as they exist locally but do not exist in </w:t>
      </w:r>
      <w:r w:rsidR="00207A98" w:rsidRPr="00071773">
        <w:rPr>
          <w:lang w:val="en-US"/>
        </w:rPr>
        <w:t>any peer</w:t>
      </w:r>
      <w:r w:rsidR="00FF7707" w:rsidRPr="00717F71">
        <w:rPr>
          <w:lang w:val="en-US"/>
        </w:rPr>
        <w:t xml:space="preserve"> in the push list. Yellow commits need attention because they exist in at least one </w:t>
      </w:r>
      <w:r w:rsidR="00FF7707" w:rsidRPr="0021209D">
        <w:rPr>
          <w:lang w:val="en-US"/>
        </w:rPr>
        <w:t>peer in the pull list, but do not exist locally, meaning that they may be pulled. Red commits do not exist locally and are not available to be pulled, as they exist only in repositories that are not peers. Finally, gray commits exist locally</w:t>
      </w:r>
      <w:r w:rsidR="00207A98" w:rsidRPr="00BD155A">
        <w:rPr>
          <w:lang w:val="en-US"/>
        </w:rPr>
        <w:t xml:space="preserve"> (either</w:t>
      </w:r>
      <w:r w:rsidR="00207A98" w:rsidRPr="00555496">
        <w:rPr>
          <w:lang w:val="en-US"/>
        </w:rPr>
        <w:t xml:space="preserve"> on the user’s computer or on a partner’s computer)</w:t>
      </w:r>
      <w:r w:rsidR="00FF7707" w:rsidRPr="00555496">
        <w:rPr>
          <w:lang w:val="en-US"/>
        </w:rPr>
        <w:t>, but belong to non-tracked branches, meaning that they can neither be pushed nor pulled.</w:t>
      </w:r>
    </w:p>
    <w:p w14:paraId="35E22855" w14:textId="790B634C" w:rsidR="0048159E" w:rsidRPr="00117B7E" w:rsidRDefault="00277A23" w:rsidP="00FF7707">
      <w:pPr>
        <w:rPr>
          <w:lang w:val="en-US"/>
        </w:rPr>
      </w:pPr>
      <w:r w:rsidRPr="003767D2">
        <w:rPr>
          <w:lang w:val="en-US"/>
        </w:rPr>
        <w:t>This visualization can easily have thousands of nodes, one for each commit in the topology. Nevertheless, despite the high amount of nodes, users are generally interested in the most recent commits. As we show the commits following a chronological or</w:t>
      </w:r>
      <w:r w:rsidR="0048159E" w:rsidRPr="00C70AA2">
        <w:rPr>
          <w:lang w:val="en-US"/>
        </w:rPr>
        <w:t>der, from left to right, most recent commits will be at the right part of the visualization, and Dye</w:t>
      </w:r>
      <w:r w:rsidR="0048159E" w:rsidRPr="00117B7E">
        <w:rPr>
          <w:lang w:val="en-US"/>
        </w:rPr>
        <w:t>VC positions the graph so that these commits are shown when opening the visualization.</w:t>
      </w:r>
      <w:r w:rsidR="00D724BE">
        <w:rPr>
          <w:lang w:val="en-US"/>
        </w:rPr>
        <w:t xml:space="preserve"> More details regarding how this visualization is built can be found in </w:t>
      </w:r>
      <w:r w:rsidR="00D724BE">
        <w:rPr>
          <w:lang w:val="en-US"/>
        </w:rPr>
        <w:fldChar w:fldCharType="begin"/>
      </w:r>
      <w:r w:rsidR="00D724BE">
        <w:rPr>
          <w:lang w:val="en-US"/>
        </w:rPr>
        <w:instrText xml:space="preserve"> REF _Ref411962859 \r \h </w:instrText>
      </w:r>
      <w:r w:rsidR="00D724BE">
        <w:rPr>
          <w:lang w:val="en-US"/>
        </w:rPr>
      </w:r>
      <w:r w:rsidR="00D724BE">
        <w:rPr>
          <w:lang w:val="en-US"/>
        </w:rPr>
        <w:fldChar w:fldCharType="separate"/>
      </w:r>
      <w:r w:rsidR="00A80296">
        <w:rPr>
          <w:lang w:val="en-US"/>
        </w:rPr>
        <w:t>Appendix A</w:t>
      </w:r>
      <w:r w:rsidR="00D724BE">
        <w:rPr>
          <w:lang w:val="en-US"/>
        </w:rPr>
        <w:fldChar w:fldCharType="end"/>
      </w:r>
      <w:r w:rsidR="00D724BE">
        <w:rPr>
          <w:lang w:val="en-US"/>
        </w:rPr>
        <w:t>.</w:t>
      </w:r>
    </w:p>
    <w:p w14:paraId="40320DDC" w14:textId="77777777" w:rsidR="00FF7707" w:rsidRPr="0086347E" w:rsidRDefault="00FF7707" w:rsidP="00FF7707">
      <w:pPr>
        <w:rPr>
          <w:lang w:val="en-US"/>
        </w:rPr>
      </w:pPr>
      <w:r w:rsidRPr="00117B7E">
        <w:rPr>
          <w:lang w:val="en-US"/>
        </w:rPr>
        <w:t xml:space="preserve">There is also the possibility to collapse nodes </w:t>
      </w:r>
      <w:r w:rsidR="00207A98" w:rsidRPr="007D3EFA">
        <w:rPr>
          <w:lang w:val="en-US"/>
        </w:rPr>
        <w:t xml:space="preserve">manually </w:t>
      </w:r>
      <w:r w:rsidRPr="008A010A">
        <w:rPr>
          <w:lang w:val="en-US"/>
        </w:rPr>
        <w:t xml:space="preserve">to provide a better understanding of </w:t>
      </w:r>
      <w:r w:rsidR="00207A98" w:rsidRPr="008A010A">
        <w:rPr>
          <w:lang w:val="en-US"/>
        </w:rPr>
        <w:t>huge amounts of data</w:t>
      </w:r>
      <w:r w:rsidRPr="005D7C16">
        <w:rPr>
          <w:lang w:val="en-US"/>
        </w:rPr>
        <w:t>. As shown</w:t>
      </w:r>
      <w:r w:rsidRPr="00723770">
        <w:rPr>
          <w:lang w:val="en-US"/>
        </w:rPr>
        <w:t xml:space="preserve"> in </w:t>
      </w:r>
      <w:r w:rsidRPr="003D5EBD">
        <w:rPr>
          <w:lang w:val="en-US"/>
        </w:rPr>
        <w:fldChar w:fldCharType="begin"/>
      </w:r>
      <w:r w:rsidRPr="004C0112">
        <w:rPr>
          <w:lang w:val="en-US"/>
        </w:rPr>
        <w:instrText xml:space="preserve"> REF _Ref393359040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38</w:t>
      </w:r>
      <w:r w:rsidRPr="003D5EBD">
        <w:rPr>
          <w:lang w:val="en-US"/>
        </w:rPr>
        <w:fldChar w:fldCharType="end"/>
      </w:r>
      <w:r w:rsidRPr="007C3F08">
        <w:rPr>
          <w:lang w:val="en-US"/>
        </w:rPr>
        <w:t xml:space="preserve">, the label of collapsed nodes show the number of contained nodes (there is a white node </w:t>
      </w:r>
      <w:r w:rsidRPr="003D5EBD">
        <w:rPr>
          <w:lang w:val="en-US"/>
        </w:rPr>
        <w:t xml:space="preserve">containing 118 </w:t>
      </w:r>
      <w:r w:rsidR="00207A98" w:rsidRPr="00F1211A">
        <w:rPr>
          <w:lang w:val="en-US"/>
        </w:rPr>
        <w:t>commits</w:t>
      </w:r>
      <w:r w:rsidRPr="0004762A">
        <w:rPr>
          <w:lang w:val="en-US"/>
        </w:rPr>
        <w:t xml:space="preserve"> and a green node containing 24 </w:t>
      </w:r>
      <w:r w:rsidR="00207A98" w:rsidRPr="00831EDB">
        <w:rPr>
          <w:lang w:val="en-US"/>
        </w:rPr>
        <w:t>commits</w:t>
      </w:r>
      <w:r w:rsidRPr="0086347E">
        <w:rPr>
          <w:lang w:val="en-US"/>
        </w:rPr>
        <w:t>).</w:t>
      </w:r>
    </w:p>
    <w:p w14:paraId="5B4A879D" w14:textId="1CA9E104" w:rsidR="00FF7707" w:rsidRPr="007C3F08" w:rsidRDefault="000239F2" w:rsidP="00FF7707">
      <w:pPr>
        <w:ind w:firstLine="0"/>
        <w:jc w:val="center"/>
        <w:rPr>
          <w:lang w:val="en-US"/>
        </w:rPr>
      </w:pPr>
      <w:r w:rsidRPr="004C0112">
        <w:rPr>
          <w:noProof/>
          <w:lang w:val="en-US"/>
        </w:rPr>
        <w:drawing>
          <wp:inline distT="0" distB="0" distL="0" distR="0" wp14:anchorId="7314C537" wp14:editId="7BDE5D2F">
            <wp:extent cx="5791200" cy="2581275"/>
            <wp:effectExtent l="0" t="0" r="0" b="9525"/>
            <wp:docPr id="63" name="Imagem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200" cy="2581275"/>
                    </a:xfrm>
                    <a:prstGeom prst="rect">
                      <a:avLst/>
                    </a:prstGeom>
                    <a:noFill/>
                    <a:ln>
                      <a:noFill/>
                    </a:ln>
                  </pic:spPr>
                </pic:pic>
              </a:graphicData>
            </a:graphic>
          </wp:inline>
        </w:drawing>
      </w:r>
    </w:p>
    <w:p w14:paraId="554171F1" w14:textId="77777777" w:rsidR="00FF7707" w:rsidRPr="004C0112" w:rsidRDefault="00FF7707" w:rsidP="00FF7707">
      <w:pPr>
        <w:pStyle w:val="Caption"/>
        <w:rPr>
          <w:lang w:val="en-US"/>
        </w:rPr>
      </w:pPr>
      <w:bookmarkStart w:id="206" w:name="_Ref393359040"/>
      <w:bookmarkStart w:id="207" w:name="_Ref393359534"/>
      <w:bookmarkStart w:id="208" w:name="_Ref393359694"/>
      <w:bookmarkStart w:id="209" w:name="_Toc41422357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38</w:t>
      </w:r>
      <w:r w:rsidRPr="004C0112">
        <w:rPr>
          <w:lang w:val="en-US"/>
        </w:rPr>
        <w:fldChar w:fldCharType="end"/>
      </w:r>
      <w:bookmarkEnd w:id="206"/>
      <w:r w:rsidRPr="004C0112">
        <w:rPr>
          <w:lang w:val="en-US"/>
        </w:rPr>
        <w:t xml:space="preserve"> </w:t>
      </w:r>
      <w:r w:rsidR="00347E6A" w:rsidRPr="004C0112">
        <w:rPr>
          <w:lang w:val="en-US"/>
        </w:rPr>
        <w:t>–</w:t>
      </w:r>
      <w:r w:rsidRPr="004C0112">
        <w:rPr>
          <w:lang w:val="en-US"/>
        </w:rPr>
        <w:t xml:space="preserve"> Collapsed commit history</w:t>
      </w:r>
      <w:bookmarkEnd w:id="207"/>
      <w:bookmarkEnd w:id="208"/>
      <w:bookmarkEnd w:id="209"/>
    </w:p>
    <w:p w14:paraId="283C5B84" w14:textId="7146F009" w:rsidR="00BD34F9" w:rsidRDefault="009F6B77" w:rsidP="00BD34F9">
      <w:pPr>
        <w:pStyle w:val="Heading2"/>
        <w:rPr>
          <w:lang w:val="en-US"/>
        </w:rPr>
      </w:pPr>
      <w:bookmarkStart w:id="210" w:name="_Ref409460024"/>
      <w:bookmarkStart w:id="211" w:name="_Toc412126119"/>
      <w:bookmarkStart w:id="212" w:name="_Toc414223622"/>
      <w:bookmarkStart w:id="213" w:name="_Ref397275306"/>
      <w:bookmarkStart w:id="214" w:name="_Toc399663056"/>
      <w:r>
        <w:rPr>
          <w:lang w:val="en-US"/>
        </w:rPr>
        <w:t>How information is g</w:t>
      </w:r>
      <w:r w:rsidR="00BD34F9">
        <w:rPr>
          <w:lang w:val="en-US"/>
        </w:rPr>
        <w:t>athered</w:t>
      </w:r>
      <w:bookmarkEnd w:id="210"/>
      <w:bookmarkEnd w:id="211"/>
      <w:bookmarkEnd w:id="212"/>
    </w:p>
    <w:p w14:paraId="2E8F91FF" w14:textId="2632F540" w:rsidR="00BD34F9" w:rsidRPr="00BD34F9" w:rsidRDefault="00BD34F9" w:rsidP="00BD34F9">
      <w:pPr>
        <w:rPr>
          <w:b/>
          <w:lang w:val="en-US"/>
        </w:rPr>
      </w:pPr>
      <w:r>
        <w:rPr>
          <w:lang w:val="en-US"/>
        </w:rPr>
        <w:fldChar w:fldCharType="begin"/>
      </w:r>
      <w:r>
        <w:rPr>
          <w:lang w:val="en-US"/>
        </w:rPr>
        <w:instrText xml:space="preserve"> REF _Ref411961575 \h </w:instrText>
      </w:r>
      <w:r>
        <w:rPr>
          <w:lang w:val="en-US"/>
        </w:rPr>
      </w:r>
      <w:r>
        <w:rPr>
          <w:lang w:val="en-US"/>
        </w:rPr>
        <w:fldChar w:fldCharType="separate"/>
      </w:r>
      <w:r w:rsidR="00A80296" w:rsidRPr="00296DF5">
        <w:rPr>
          <w:b/>
          <w:lang w:val="en-US"/>
        </w:rPr>
        <w:t xml:space="preserve">Algorithm </w:t>
      </w:r>
      <w:r w:rsidR="00A80296">
        <w:rPr>
          <w:b/>
          <w:noProof/>
          <w:lang w:val="en-US"/>
        </w:rPr>
        <w:t>1</w:t>
      </w:r>
      <w:r>
        <w:rPr>
          <w:lang w:val="en-US"/>
        </w:rPr>
        <w:fldChar w:fldCharType="end"/>
      </w:r>
      <w:r>
        <w:rPr>
          <w:lang w:val="en-US"/>
        </w:rPr>
        <w:t xml:space="preserve"> </w:t>
      </w:r>
      <w:r w:rsidRPr="003D5EBD">
        <w:rPr>
          <w:lang w:val="en-US"/>
        </w:rPr>
        <w:t xml:space="preserve">shows the algorithm </w:t>
      </w:r>
      <w:r w:rsidRPr="00F1211A">
        <w:rPr>
          <w:lang w:val="en-US"/>
        </w:rPr>
        <w:t xml:space="preserve">to update commits in the topology. This update finds out the existing commits and depicts where they can be found. </w:t>
      </w:r>
      <w:r w:rsidRPr="0004762A">
        <w:rPr>
          <w:lang w:val="en-US"/>
        </w:rPr>
        <w:t xml:space="preserve">The process </w:t>
      </w:r>
      <w:r w:rsidRPr="00831EDB">
        <w:rPr>
          <w:lang w:val="en-US"/>
        </w:rPr>
        <w:t>was designed aiming at minimizing the amount of data transferred to the central database through the network. To accomplish that, we used Set Theory to check which commits have to be inserted, updated</w:t>
      </w:r>
      <w:r>
        <w:rPr>
          <w:lang w:val="en-US"/>
        </w:rPr>
        <w:t>,</w:t>
      </w:r>
      <w:r w:rsidRPr="00831EDB">
        <w:rPr>
          <w:lang w:val="en-US"/>
        </w:rPr>
        <w:t xml:space="preserve"> or deleted in the central database. This process is</w:t>
      </w:r>
      <w:r w:rsidRPr="0086347E">
        <w:rPr>
          <w:lang w:val="en-US"/>
        </w:rPr>
        <w:t xml:space="preserve"> executed for each repository clone</w:t>
      </w:r>
      <w:r w:rsidRPr="00071773">
        <w:rPr>
          <w:lang w:val="en-US"/>
        </w:rPr>
        <w:t xml:space="preserve"> </w:t>
      </w:r>
      <w:r w:rsidRPr="00717F71">
        <w:rPr>
          <w:i/>
          <w:lang w:val="en-US"/>
        </w:rPr>
        <w:t xml:space="preserve">rep </w:t>
      </w:r>
      <w:r w:rsidRPr="0021209D">
        <w:rPr>
          <w:lang w:val="en-US"/>
        </w:rPr>
        <w:t xml:space="preserve">being monitored by DyeVC. </w:t>
      </w:r>
      <w:r w:rsidRPr="00BD155A">
        <w:rPr>
          <w:lang w:val="en-US"/>
        </w:rPr>
        <w:t xml:space="preserve">The algorithm receives the </w:t>
      </w:r>
      <w:r w:rsidRPr="00545B59">
        <w:rPr>
          <w:lang w:val="en-US"/>
        </w:rPr>
        <w:t>repository clone</w:t>
      </w:r>
      <w:r w:rsidRPr="00555496">
        <w:rPr>
          <w:lang w:val="en-US"/>
        </w:rPr>
        <w:t xml:space="preserve"> being monitored (</w:t>
      </w:r>
      <w:r w:rsidRPr="003767D2">
        <w:rPr>
          <w:i/>
          <w:lang w:val="en-US"/>
        </w:rPr>
        <w:t>rep</w:t>
      </w:r>
      <w:r w:rsidRPr="003767D2">
        <w:rPr>
          <w:lang w:val="en-US"/>
        </w:rPr>
        <w:t>)</w:t>
      </w:r>
      <w:r w:rsidRPr="00C70AA2">
        <w:rPr>
          <w:lang w:val="en-US"/>
        </w:rPr>
        <w:t>, the set of existing commits in the database (</w:t>
      </w:r>
      <w:r w:rsidRPr="00117B7E">
        <w:rPr>
          <w:i/>
          <w:lang w:val="en-US"/>
        </w:rPr>
        <w:t>db.</w:t>
      </w:r>
      <w:r w:rsidRPr="007D3EFA">
        <w:rPr>
          <w:i/>
          <w:lang w:val="en-US"/>
        </w:rPr>
        <w:t>commits</w:t>
      </w:r>
      <w:r w:rsidRPr="008A010A">
        <w:rPr>
          <w:lang w:val="en-US"/>
        </w:rPr>
        <w:t xml:space="preserve">), the set of existing commits at </w:t>
      </w:r>
      <w:r w:rsidRPr="008A010A">
        <w:rPr>
          <w:i/>
          <w:lang w:val="en-US"/>
        </w:rPr>
        <w:t xml:space="preserve">rep </w:t>
      </w:r>
      <w:r w:rsidRPr="005D7C16">
        <w:rPr>
          <w:lang w:val="en-US"/>
        </w:rPr>
        <w:t>at</w:t>
      </w:r>
      <w:r w:rsidRPr="00723770">
        <w:rPr>
          <w:lang w:val="en-US"/>
        </w:rPr>
        <w:t xml:space="preserve"> the previous monitoring cycle (</w:t>
      </w:r>
      <w:r w:rsidRPr="0008190F">
        <w:rPr>
          <w:i/>
          <w:lang w:val="en-US"/>
        </w:rPr>
        <w:t>previousSnapshot</w:t>
      </w:r>
      <w:r w:rsidRPr="00AB1335">
        <w:rPr>
          <w:lang w:val="en-US"/>
        </w:rPr>
        <w:t>)</w:t>
      </w:r>
      <w:r>
        <w:rPr>
          <w:lang w:val="en-US"/>
        </w:rPr>
        <w:t>,</w:t>
      </w:r>
      <w:r w:rsidRPr="00312A5F">
        <w:rPr>
          <w:i/>
          <w:lang w:val="en-US"/>
        </w:rPr>
        <w:t xml:space="preserve"> </w:t>
      </w:r>
      <w:r w:rsidRPr="00312A5F">
        <w:rPr>
          <w:lang w:val="en-US"/>
        </w:rPr>
        <w:t xml:space="preserve">and the set of existing commits at </w:t>
      </w:r>
      <w:r w:rsidRPr="00312A5F">
        <w:rPr>
          <w:i/>
          <w:lang w:val="en-US"/>
        </w:rPr>
        <w:t>rep</w:t>
      </w:r>
      <w:r w:rsidRPr="005D0FBE">
        <w:rPr>
          <w:lang w:val="en-US"/>
        </w:rPr>
        <w:t xml:space="preserve"> at the current monitoring cycle (</w:t>
      </w:r>
      <w:r w:rsidRPr="00DD43A6">
        <w:rPr>
          <w:i/>
          <w:lang w:val="en-US"/>
        </w:rPr>
        <w:t>currentSnapshot</w:t>
      </w:r>
      <w:r w:rsidRPr="00226A0C">
        <w:rPr>
          <w:lang w:val="en-US"/>
        </w:rPr>
        <w:t xml:space="preserve">). </w:t>
      </w:r>
    </w:p>
    <w:p w14:paraId="54E0C292" w14:textId="77777777" w:rsidR="00BD34F9" w:rsidRPr="00DA429E" w:rsidRDefault="00BD34F9" w:rsidP="00BD34F9">
      <w:pPr>
        <w:rPr>
          <w:lang w:val="en-US"/>
        </w:rPr>
      </w:pPr>
      <w:r w:rsidRPr="00CE72A1">
        <w:rPr>
          <w:lang w:val="en-US"/>
        </w:rPr>
        <w:t xml:space="preserve">First of all, we subtract </w:t>
      </w:r>
      <w:r w:rsidRPr="00B80EF0">
        <w:rPr>
          <w:i/>
          <w:lang w:val="en-US"/>
        </w:rPr>
        <w:t>currentSnapshot</w:t>
      </w:r>
      <w:r w:rsidRPr="00B80EF0">
        <w:rPr>
          <w:lang w:val="en-US"/>
        </w:rPr>
        <w:t xml:space="preserve"> from </w:t>
      </w:r>
      <w:r w:rsidRPr="00AA1794">
        <w:rPr>
          <w:i/>
          <w:lang w:val="en-US"/>
        </w:rPr>
        <w:t>previousSnapshot</w:t>
      </w:r>
      <w:r w:rsidRPr="00AA1794">
        <w:rPr>
          <w:lang w:val="en-US"/>
        </w:rPr>
        <w:t xml:space="preserve"> to find </w:t>
      </w:r>
      <w:r w:rsidRPr="00AA1794">
        <w:rPr>
          <w:i/>
          <w:lang w:val="en-US"/>
        </w:rPr>
        <w:t>commitsToDelete</w:t>
      </w:r>
      <w:r w:rsidRPr="00AA1794">
        <w:rPr>
          <w:lang w:val="en-US"/>
        </w:rPr>
        <w:t xml:space="preserve">, </w:t>
      </w:r>
      <w:r>
        <w:rPr>
          <w:lang w:val="en-US"/>
        </w:rPr>
        <w:t>which</w:t>
      </w:r>
      <w:r w:rsidRPr="00AA1794">
        <w:rPr>
          <w:lang w:val="en-US"/>
        </w:rPr>
        <w:t xml:space="preserve"> contains</w:t>
      </w:r>
      <w:r w:rsidRPr="00AA1794">
        <w:rPr>
          <w:i/>
          <w:lang w:val="en-US"/>
        </w:rPr>
        <w:t xml:space="preserve"> </w:t>
      </w:r>
      <w:r w:rsidRPr="00AA1794">
        <w:rPr>
          <w:lang w:val="en-US"/>
        </w:rPr>
        <w:t>commits that were deleted since the previous monitoring cycle (line 2)</w:t>
      </w:r>
      <w:r>
        <w:rPr>
          <w:lang w:val="en-US"/>
        </w:rPr>
        <w:t>,</w:t>
      </w:r>
      <w:r w:rsidRPr="00AA1794">
        <w:rPr>
          <w:lang w:val="en-US"/>
        </w:rPr>
        <w:t xml:space="preserve"> and we delete them from the database in order to cover the rare situations where a commit is deleted (line 3). Conversely, we subtract </w:t>
      </w:r>
      <w:r w:rsidRPr="00AA1794">
        <w:rPr>
          <w:i/>
          <w:lang w:val="en-US"/>
        </w:rPr>
        <w:t>previousSnapshot</w:t>
      </w:r>
      <w:r w:rsidRPr="00AA1794">
        <w:rPr>
          <w:lang w:val="en-US"/>
        </w:rPr>
        <w:t xml:space="preserve"> from </w:t>
      </w:r>
      <w:r w:rsidRPr="00CE4584">
        <w:rPr>
          <w:i/>
          <w:lang w:val="en-US"/>
        </w:rPr>
        <w:t>currentSnapshot to find newCommits</w:t>
      </w:r>
      <w:r w:rsidRPr="00CE4584">
        <w:rPr>
          <w:lang w:val="en-US"/>
        </w:rPr>
        <w:t xml:space="preserve">, which contains commits that are new in </w:t>
      </w:r>
      <w:r w:rsidRPr="00DA429E">
        <w:rPr>
          <w:i/>
          <w:lang w:val="en-US"/>
        </w:rPr>
        <w:t>rep</w:t>
      </w:r>
      <w:r w:rsidRPr="00DA429E">
        <w:rPr>
          <w:lang w:val="en-US"/>
        </w:rPr>
        <w:t xml:space="preserve"> since the previous monitoring cycle (line 5).</w:t>
      </w:r>
    </w:p>
    <w:p w14:paraId="68B30D26" w14:textId="77777777" w:rsidR="00BD34F9" w:rsidRDefault="00BD34F9" w:rsidP="00BD34F9">
      <w:pPr>
        <w:rPr>
          <w:lang w:val="en-US"/>
        </w:rPr>
      </w:pPr>
      <w:bookmarkStart w:id="215" w:name="_Ref392309183"/>
      <w:bookmarkStart w:id="216" w:name="_Ref392440153"/>
      <w:r w:rsidRPr="00296DF5">
        <w:rPr>
          <w:lang w:val="en-US"/>
        </w:rPr>
        <w:br w:type="column"/>
      </w:r>
    </w:p>
    <w:p w14:paraId="70E6843A" w14:textId="380C53EE" w:rsidR="00BD34F9" w:rsidRPr="00F1211A" w:rsidRDefault="00BD34F9" w:rsidP="00BD34F9">
      <w:pPr>
        <w:ind w:firstLine="0"/>
        <w:rPr>
          <w:lang w:val="en-US"/>
        </w:rPr>
      </w:pPr>
      <w:bookmarkStart w:id="217" w:name="_Ref411961575"/>
      <w:r w:rsidRPr="00296DF5">
        <w:rPr>
          <w:b/>
          <w:lang w:val="en-US"/>
        </w:rPr>
        <w:t xml:space="preserve">Algorithm </w:t>
      </w:r>
      <w:r w:rsidRPr="003D5EBD">
        <w:rPr>
          <w:b/>
          <w:lang w:val="en-US"/>
        </w:rPr>
        <w:fldChar w:fldCharType="begin"/>
      </w:r>
      <w:r w:rsidRPr="004C0112">
        <w:rPr>
          <w:b/>
          <w:lang w:val="en-US"/>
        </w:rPr>
        <w:instrText xml:space="preserve"> SEQ Algorithm \* ARABIC </w:instrText>
      </w:r>
      <w:r w:rsidRPr="003D5EBD">
        <w:rPr>
          <w:b/>
          <w:lang w:val="en-US"/>
        </w:rPr>
        <w:fldChar w:fldCharType="separate"/>
      </w:r>
      <w:r w:rsidR="00A80296">
        <w:rPr>
          <w:b/>
          <w:noProof/>
          <w:lang w:val="en-US"/>
        </w:rPr>
        <w:t>1</w:t>
      </w:r>
      <w:r w:rsidRPr="003D5EBD">
        <w:rPr>
          <w:b/>
          <w:lang w:val="en-US"/>
        </w:rPr>
        <w:fldChar w:fldCharType="end"/>
      </w:r>
      <w:bookmarkEnd w:id="215"/>
      <w:bookmarkEnd w:id="216"/>
      <w:bookmarkEnd w:id="217"/>
      <w:r w:rsidRPr="007C3F08">
        <w:rPr>
          <w:b/>
          <w:lang w:val="en-US"/>
        </w:rPr>
        <w:t>:</w:t>
      </w:r>
      <w:r w:rsidRPr="003D5EBD">
        <w:rPr>
          <w:lang w:val="en-US"/>
        </w:rPr>
        <w:t xml:space="preserve"> Updating commits in the topology</w:t>
      </w:r>
    </w:p>
    <w:p w14:paraId="566B8CC5" w14:textId="77777777" w:rsidR="00BD34F9" w:rsidRPr="008A010A" w:rsidRDefault="00BD34F9" w:rsidP="00BD34F9">
      <w:pPr>
        <w:ind w:firstLine="0"/>
        <w:rPr>
          <w:szCs w:val="24"/>
          <w:lang w:val="en-US"/>
        </w:rPr>
      </w:pPr>
      <w:r w:rsidRPr="0004762A">
        <w:rPr>
          <w:b/>
          <w:szCs w:val="24"/>
          <w:lang w:val="en-US"/>
        </w:rPr>
        <w:t>Input</w:t>
      </w:r>
      <w:r w:rsidRPr="00831EDB">
        <w:rPr>
          <w:szCs w:val="24"/>
          <w:lang w:val="en-US"/>
        </w:rPr>
        <w:t xml:space="preserve">: a </w:t>
      </w:r>
      <w:r w:rsidRPr="0086347E">
        <w:rPr>
          <w:rFonts w:ascii="Courier New" w:hAnsi="Courier New" w:cs="Courier New"/>
          <w:sz w:val="20"/>
          <w:szCs w:val="20"/>
          <w:lang w:val="en-US"/>
        </w:rPr>
        <w:t>RepositoryInfo</w:t>
      </w:r>
      <w:r w:rsidRPr="0086347E">
        <w:rPr>
          <w:szCs w:val="24"/>
          <w:lang w:val="en-US"/>
        </w:rPr>
        <w:t xml:space="preserve"> </w:t>
      </w:r>
      <w:r w:rsidRPr="00071773">
        <w:rPr>
          <w:i/>
          <w:szCs w:val="24"/>
          <w:lang w:val="en-US"/>
        </w:rPr>
        <w:t>rep</w:t>
      </w:r>
      <w:r w:rsidRPr="00717F71">
        <w:rPr>
          <w:szCs w:val="24"/>
          <w:lang w:val="en-US"/>
        </w:rPr>
        <w:t xml:space="preserve"> representing the repository</w:t>
      </w:r>
      <w:r w:rsidRPr="0021209D">
        <w:rPr>
          <w:szCs w:val="24"/>
          <w:lang w:val="en-US"/>
        </w:rPr>
        <w:t xml:space="preserve"> clone</w:t>
      </w:r>
      <w:r w:rsidRPr="00BD155A">
        <w:rPr>
          <w:szCs w:val="24"/>
          <w:lang w:val="en-US"/>
        </w:rPr>
        <w:t xml:space="preserve"> being analyzed and three sets of </w:t>
      </w:r>
      <w:r w:rsidRPr="00545B59">
        <w:rPr>
          <w:rFonts w:ascii="Courier New" w:hAnsi="Courier New" w:cs="Courier New"/>
          <w:sz w:val="20"/>
          <w:szCs w:val="20"/>
          <w:lang w:val="en-US"/>
        </w:rPr>
        <w:t>CommitInfo</w:t>
      </w:r>
      <w:r w:rsidRPr="00555496">
        <w:rPr>
          <w:szCs w:val="24"/>
          <w:lang w:val="en-US"/>
        </w:rPr>
        <w:t xml:space="preserve"> </w:t>
      </w:r>
      <w:r w:rsidRPr="003767D2">
        <w:rPr>
          <w:i/>
          <w:szCs w:val="24"/>
          <w:lang w:val="en-US"/>
        </w:rPr>
        <w:t>db.commits</w:t>
      </w:r>
      <w:r w:rsidRPr="003767D2">
        <w:rPr>
          <w:szCs w:val="24"/>
          <w:lang w:val="en-US"/>
        </w:rPr>
        <w:t xml:space="preserve">, </w:t>
      </w:r>
      <w:r w:rsidRPr="00C70AA2">
        <w:rPr>
          <w:i/>
          <w:szCs w:val="24"/>
          <w:lang w:val="en-US"/>
        </w:rPr>
        <w:t>previousSnapshot</w:t>
      </w:r>
      <w:r w:rsidRPr="00117B7E">
        <w:rPr>
          <w:szCs w:val="24"/>
          <w:lang w:val="en-US"/>
        </w:rPr>
        <w:t xml:space="preserve"> and </w:t>
      </w:r>
      <w:r w:rsidRPr="007D3EFA">
        <w:rPr>
          <w:i/>
          <w:szCs w:val="24"/>
          <w:lang w:val="en-US"/>
        </w:rPr>
        <w:t>currentSnapshot</w:t>
      </w:r>
      <w:r w:rsidRPr="008A010A">
        <w:rPr>
          <w:szCs w:val="24"/>
          <w:lang w:val="en-US"/>
        </w:rPr>
        <w:t>.</w:t>
      </w:r>
    </w:p>
    <w:p w14:paraId="77044A63" w14:textId="77777777" w:rsidR="00BD34F9" w:rsidRPr="007C3F08" w:rsidRDefault="00BD34F9" w:rsidP="00BD34F9">
      <w:pPr>
        <w:ind w:firstLine="0"/>
        <w:rPr>
          <w:szCs w:val="24"/>
          <w:lang w:val="en-US"/>
        </w:rPr>
      </w:pPr>
      <w:r w:rsidRPr="004C0112">
        <w:rPr>
          <w:noProof/>
          <w:lang w:val="en-US"/>
        </w:rPr>
        <w:drawing>
          <wp:inline distT="0" distB="0" distL="0" distR="0" wp14:anchorId="755AA3DE" wp14:editId="314D733C">
            <wp:extent cx="5724525" cy="7353300"/>
            <wp:effectExtent l="0" t="0" r="952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l="690" t="1054" b="1270"/>
                    <a:stretch>
                      <a:fillRect/>
                    </a:stretch>
                  </pic:blipFill>
                  <pic:spPr bwMode="auto">
                    <a:xfrm>
                      <a:off x="0" y="0"/>
                      <a:ext cx="5724525" cy="7353300"/>
                    </a:xfrm>
                    <a:prstGeom prst="rect">
                      <a:avLst/>
                    </a:prstGeom>
                    <a:noFill/>
                    <a:ln>
                      <a:noFill/>
                    </a:ln>
                  </pic:spPr>
                </pic:pic>
              </a:graphicData>
            </a:graphic>
          </wp:inline>
        </w:drawing>
      </w:r>
    </w:p>
    <w:p w14:paraId="2E2E760C" w14:textId="77777777" w:rsidR="00BD34F9" w:rsidRPr="00296DF5" w:rsidRDefault="00BD34F9" w:rsidP="00BD34F9">
      <w:pPr>
        <w:rPr>
          <w:lang w:val="en-US"/>
        </w:rPr>
      </w:pPr>
      <w:r w:rsidRPr="00AA5E55">
        <w:rPr>
          <w:lang w:val="en-US"/>
        </w:rPr>
        <w:t xml:space="preserve">Next, we find out which of </w:t>
      </w:r>
      <w:r w:rsidRPr="00817340">
        <w:rPr>
          <w:i/>
          <w:lang w:val="en-US"/>
        </w:rPr>
        <w:t>newCommit</w:t>
      </w:r>
      <w:r w:rsidRPr="005E33CA">
        <w:rPr>
          <w:i/>
          <w:lang w:val="en-US"/>
        </w:rPr>
        <w:t xml:space="preserve">s </w:t>
      </w:r>
      <w:r w:rsidRPr="001E2F28">
        <w:rPr>
          <w:lang w:val="en-US"/>
        </w:rPr>
        <w:t>will have to be inserted into the database, by subtracting the existing commits in the database (</w:t>
      </w:r>
      <w:r w:rsidRPr="009E6854">
        <w:rPr>
          <w:i/>
          <w:lang w:val="en-US"/>
        </w:rPr>
        <w:t>db.commits</w:t>
      </w:r>
      <w:r w:rsidRPr="009E6854">
        <w:rPr>
          <w:lang w:val="en-US"/>
        </w:rPr>
        <w:t xml:space="preserve">) from </w:t>
      </w:r>
      <w:r w:rsidRPr="009E6854">
        <w:rPr>
          <w:i/>
          <w:lang w:val="en-US"/>
        </w:rPr>
        <w:t>newCommits</w:t>
      </w:r>
      <w:r w:rsidRPr="009E6854">
        <w:rPr>
          <w:lang w:val="en-US"/>
        </w:rPr>
        <w:t xml:space="preserve"> (line 6). This step is necessary because some of the new commits might </w:t>
      </w:r>
      <w:r>
        <w:rPr>
          <w:lang w:val="en-US"/>
        </w:rPr>
        <w:t xml:space="preserve">have </w:t>
      </w:r>
      <w:r w:rsidRPr="00DA429E">
        <w:rPr>
          <w:lang w:val="en-US"/>
        </w:rPr>
        <w:t>already been inserted into the database by another instanc</w:t>
      </w:r>
      <w:r w:rsidRPr="00AA5E55">
        <w:rPr>
          <w:lang w:val="en-US"/>
        </w:rPr>
        <w:t xml:space="preserve">e of DyeVC running elsewhere. Commits that might be updated are represented by </w:t>
      </w:r>
      <w:r w:rsidRPr="00817340">
        <w:rPr>
          <w:i/>
          <w:szCs w:val="24"/>
          <w:lang w:val="en-US"/>
        </w:rPr>
        <w:t>commitsToUpdate</w:t>
      </w:r>
      <w:r w:rsidRPr="005E33CA">
        <w:rPr>
          <w:szCs w:val="24"/>
          <w:lang w:val="en-US"/>
        </w:rPr>
        <w:t xml:space="preserve"> (line 7) and they consist of </w:t>
      </w:r>
      <w:r w:rsidRPr="001E2F28">
        <w:rPr>
          <w:lang w:val="en-US"/>
        </w:rPr>
        <w:t>those commits that exist in the database</w:t>
      </w:r>
      <w:r w:rsidRPr="009E6854">
        <w:rPr>
          <w:lang w:val="en-US"/>
        </w:rPr>
        <w:t xml:space="preserve">, but were not found in at least one of the repository clones related to </w:t>
      </w:r>
      <w:r w:rsidRPr="009E6854">
        <w:rPr>
          <w:i/>
          <w:lang w:val="en-US"/>
        </w:rPr>
        <w:t xml:space="preserve">rep </w:t>
      </w:r>
      <w:r w:rsidRPr="009E6854">
        <w:rPr>
          <w:lang w:val="en-US"/>
        </w:rPr>
        <w:t>on the last monitoring cycle. These commits must be verified because since the previous monitoring cycle it may happen that they n</w:t>
      </w:r>
      <w:r w:rsidRPr="00E606E1">
        <w:rPr>
          <w:lang w:val="en-US"/>
        </w:rPr>
        <w:t>ow are found in other repository clon</w:t>
      </w:r>
      <w:r w:rsidRPr="001B724F">
        <w:rPr>
          <w:lang w:val="en-US"/>
        </w:rPr>
        <w:t xml:space="preserve">es related to </w:t>
      </w:r>
      <w:r w:rsidRPr="001B724F">
        <w:rPr>
          <w:i/>
          <w:lang w:val="en-US"/>
        </w:rPr>
        <w:t>rep</w:t>
      </w:r>
      <w:r w:rsidRPr="00296DF5">
        <w:rPr>
          <w:lang w:val="en-US"/>
        </w:rPr>
        <w:t>.</w:t>
      </w:r>
    </w:p>
    <w:p w14:paraId="7AA6BC96" w14:textId="77777777" w:rsidR="00BD34F9" w:rsidRPr="004C0112" w:rsidRDefault="00BD34F9" w:rsidP="00BD34F9">
      <w:pPr>
        <w:rPr>
          <w:lang w:val="en-US"/>
        </w:rPr>
      </w:pPr>
      <w:r w:rsidRPr="003D5EBD">
        <w:rPr>
          <w:lang w:val="en-US"/>
        </w:rPr>
        <w:t>Commits to be inserted</w:t>
      </w:r>
      <w:r w:rsidRPr="00F1211A">
        <w:rPr>
          <w:lang w:val="en-US"/>
        </w:rPr>
        <w:t xml:space="preserve"> or updated must be verified to check where they exist, thus updating the </w:t>
      </w:r>
      <w:r w:rsidRPr="0004762A">
        <w:rPr>
          <w:i/>
          <w:lang w:val="en-US"/>
        </w:rPr>
        <w:t>c.foundIn</w:t>
      </w:r>
      <w:r w:rsidRPr="00831EDB">
        <w:rPr>
          <w:lang w:val="en-US"/>
        </w:rPr>
        <w:t xml:space="preserve"> attribute. This verification is done using the procedure </w:t>
      </w:r>
      <w:r w:rsidRPr="0086347E">
        <w:rPr>
          <w:i/>
          <w:lang w:val="en-US"/>
        </w:rPr>
        <w:t xml:space="preserve">updateFoundIn </w:t>
      </w:r>
      <w:r w:rsidRPr="0086347E">
        <w:rPr>
          <w:lang w:val="en-US"/>
        </w:rPr>
        <w:t>(lines 23-45</w:t>
      </w:r>
      <w:r w:rsidRPr="00071773">
        <w:rPr>
          <w:lang w:val="en-US"/>
        </w:rPr>
        <w:t xml:space="preserve">), which is called in lines 9-15. </w:t>
      </w:r>
      <w:r w:rsidRPr="00717F71">
        <w:rPr>
          <w:lang w:val="en-US"/>
        </w:rPr>
        <w:t xml:space="preserve">This procedure finds out where each commit </w:t>
      </w:r>
      <w:r w:rsidRPr="0021209D">
        <w:rPr>
          <w:i/>
          <w:lang w:val="en-US"/>
        </w:rPr>
        <w:t xml:space="preserve">c </w:t>
      </w:r>
      <w:r w:rsidRPr="00BD155A">
        <w:rPr>
          <w:lang w:val="en-US"/>
        </w:rPr>
        <w:t xml:space="preserve">exists based on its existence locally or in any repository </w:t>
      </w:r>
      <w:r w:rsidRPr="00545B59">
        <w:rPr>
          <w:lang w:val="en-US"/>
        </w:rPr>
        <w:t xml:space="preserve">clone </w:t>
      </w:r>
      <w:r w:rsidRPr="00555496">
        <w:rPr>
          <w:lang w:val="en-US"/>
        </w:rPr>
        <w:t xml:space="preserve">in the push or pull sets. This procedure verifies if </w:t>
      </w:r>
      <w:r w:rsidRPr="003767D2">
        <w:rPr>
          <w:i/>
          <w:lang w:val="en-US"/>
        </w:rPr>
        <w:t>rep</w:t>
      </w:r>
      <w:r w:rsidRPr="003767D2">
        <w:rPr>
          <w:lang w:val="en-US"/>
        </w:rPr>
        <w:t xml:space="preserve"> is ahead of any </w:t>
      </w:r>
      <w:r w:rsidRPr="00C70AA2">
        <w:rPr>
          <w:lang w:val="en-US"/>
        </w:rPr>
        <w:t>clone</w:t>
      </w:r>
      <w:r w:rsidRPr="00117B7E">
        <w:rPr>
          <w:lang w:val="en-US"/>
        </w:rPr>
        <w:t xml:space="preserve"> in its push list regarding </w:t>
      </w:r>
      <w:r w:rsidRPr="007D3EFA">
        <w:rPr>
          <w:i/>
          <w:lang w:val="en-US"/>
        </w:rPr>
        <w:t xml:space="preserve">c </w:t>
      </w:r>
      <w:r w:rsidRPr="008A010A">
        <w:rPr>
          <w:lang w:val="en-US"/>
        </w:rPr>
        <w:t xml:space="preserve">(line 24), i.e., if </w:t>
      </w:r>
      <w:r w:rsidRPr="008A010A">
        <w:rPr>
          <w:i/>
          <w:lang w:val="en-US"/>
        </w:rPr>
        <w:t xml:space="preserve">c </w:t>
      </w:r>
      <w:r w:rsidRPr="005D7C16">
        <w:rPr>
          <w:lang w:val="en-US"/>
        </w:rPr>
        <w:t xml:space="preserve">exists and if there is at least one </w:t>
      </w:r>
      <w:r w:rsidRPr="00723770">
        <w:rPr>
          <w:lang w:val="en-US"/>
        </w:rPr>
        <w:t>clone</w:t>
      </w:r>
      <w:r w:rsidRPr="0008190F">
        <w:rPr>
          <w:lang w:val="en-US"/>
        </w:rPr>
        <w:t xml:space="preserve"> that </w:t>
      </w:r>
      <w:r w:rsidRPr="00AB1335">
        <w:rPr>
          <w:i/>
          <w:lang w:val="en-US"/>
        </w:rPr>
        <w:t>rep</w:t>
      </w:r>
      <w:r w:rsidRPr="00312A5F">
        <w:rPr>
          <w:lang w:val="en-US"/>
        </w:rPr>
        <w:t xml:space="preserve"> pushes to that does not contain </w:t>
      </w:r>
      <w:r w:rsidRPr="00312A5F">
        <w:rPr>
          <w:i/>
          <w:lang w:val="en-US"/>
        </w:rPr>
        <w:t>c</w:t>
      </w:r>
      <w:r w:rsidRPr="00312A5F">
        <w:rPr>
          <w:lang w:val="en-US"/>
        </w:rPr>
        <w:t>.</w:t>
      </w:r>
      <w:r w:rsidRPr="005D0FBE">
        <w:rPr>
          <w:lang w:val="en-US"/>
        </w:rPr>
        <w:t xml:space="preserve"> Likewise, it verifies if </w:t>
      </w:r>
      <w:r w:rsidRPr="00DD43A6">
        <w:rPr>
          <w:i/>
          <w:lang w:val="en-US"/>
        </w:rPr>
        <w:t>rep</w:t>
      </w:r>
      <w:r w:rsidRPr="00226A0C">
        <w:rPr>
          <w:lang w:val="en-US"/>
        </w:rPr>
        <w:t xml:space="preserve"> is behind of any </w:t>
      </w:r>
      <w:r w:rsidRPr="00CE72A1">
        <w:rPr>
          <w:lang w:val="en-US"/>
        </w:rPr>
        <w:t>clone</w:t>
      </w:r>
      <w:r w:rsidRPr="00B80EF0">
        <w:rPr>
          <w:lang w:val="en-US"/>
        </w:rPr>
        <w:t xml:space="preserve"> in its pull list regarding </w:t>
      </w:r>
      <w:r w:rsidRPr="00CE4584">
        <w:rPr>
          <w:i/>
          <w:lang w:val="en-US"/>
        </w:rPr>
        <w:t xml:space="preserve">c </w:t>
      </w:r>
      <w:r w:rsidRPr="00DA429E">
        <w:rPr>
          <w:lang w:val="en-US"/>
        </w:rPr>
        <w:t xml:space="preserve">(line 25), i.e., if </w:t>
      </w:r>
      <w:r w:rsidRPr="008F2506">
        <w:rPr>
          <w:i/>
          <w:lang w:val="en-US"/>
        </w:rPr>
        <w:t>c</w:t>
      </w:r>
      <w:r w:rsidRPr="00AA5E55">
        <w:rPr>
          <w:lang w:val="en-US"/>
        </w:rPr>
        <w:t xml:space="preserve"> does not exist locally and if there is at least one </w:t>
      </w:r>
      <w:r w:rsidRPr="00817340">
        <w:rPr>
          <w:lang w:val="en-US"/>
        </w:rPr>
        <w:t>clone</w:t>
      </w:r>
      <w:r w:rsidRPr="005217DA">
        <w:rPr>
          <w:lang w:val="en-US"/>
        </w:rPr>
        <w:t xml:space="preserve"> that </w:t>
      </w:r>
      <w:r w:rsidRPr="005217DA">
        <w:rPr>
          <w:i/>
          <w:lang w:val="en-US"/>
        </w:rPr>
        <w:t>rep</w:t>
      </w:r>
      <w:r w:rsidRPr="005217DA">
        <w:rPr>
          <w:lang w:val="en-US"/>
        </w:rPr>
        <w:t xml:space="preserve"> pulls from that contains </w:t>
      </w:r>
      <w:r w:rsidRPr="005217DA">
        <w:rPr>
          <w:i/>
          <w:lang w:val="en-US"/>
        </w:rPr>
        <w:t>c</w:t>
      </w:r>
      <w:r w:rsidRPr="005217DA">
        <w:rPr>
          <w:lang w:val="en-US"/>
        </w:rPr>
        <w:t xml:space="preserve">. If </w:t>
      </w:r>
      <w:r w:rsidRPr="005217DA">
        <w:rPr>
          <w:i/>
          <w:lang w:val="en-US"/>
        </w:rPr>
        <w:t xml:space="preserve">rep </w:t>
      </w:r>
      <w:r w:rsidRPr="005217DA">
        <w:rPr>
          <w:lang w:val="en-US"/>
        </w:rPr>
        <w:t xml:space="preserve">is behind, than all </w:t>
      </w:r>
      <w:r w:rsidRPr="001E2F28">
        <w:rPr>
          <w:lang w:val="en-US"/>
        </w:rPr>
        <w:t>clones</w:t>
      </w:r>
      <w:r w:rsidRPr="009E6854">
        <w:rPr>
          <w:lang w:val="en-US"/>
        </w:rPr>
        <w:t xml:space="preserve"> in </w:t>
      </w:r>
      <w:r w:rsidRPr="009E6854">
        <w:rPr>
          <w:i/>
          <w:lang w:val="en-US"/>
        </w:rPr>
        <w:t>rep’s</w:t>
      </w:r>
      <w:r w:rsidRPr="009E6854">
        <w:rPr>
          <w:lang w:val="en-US"/>
        </w:rPr>
        <w:t xml:space="preserve"> pull list that contain </w:t>
      </w:r>
      <w:r w:rsidRPr="009E6854">
        <w:rPr>
          <w:i/>
          <w:lang w:val="en-US"/>
        </w:rPr>
        <w:t>c</w:t>
      </w:r>
      <w:r w:rsidRPr="00E606E1">
        <w:rPr>
          <w:lang w:val="en-US"/>
        </w:rPr>
        <w:t xml:space="preserve"> are added to </w:t>
      </w:r>
      <w:r w:rsidRPr="001B724F">
        <w:rPr>
          <w:i/>
          <w:lang w:val="en-US"/>
        </w:rPr>
        <w:t>c</w:t>
      </w:r>
      <w:r w:rsidRPr="001B724F">
        <w:rPr>
          <w:lang w:val="en-US"/>
        </w:rPr>
        <w:t>.</w:t>
      </w:r>
      <w:r w:rsidRPr="00296DF5">
        <w:rPr>
          <w:i/>
          <w:lang w:val="en-US"/>
        </w:rPr>
        <w:t>foundIn</w:t>
      </w:r>
      <w:r w:rsidRPr="007F3C7E">
        <w:rPr>
          <w:lang w:val="en-US"/>
        </w:rPr>
        <w:t xml:space="preserve"> (lines 27-29). If </w:t>
      </w:r>
      <w:r w:rsidRPr="005B237A">
        <w:rPr>
          <w:i/>
          <w:lang w:val="en-US"/>
        </w:rPr>
        <w:t>rep</w:t>
      </w:r>
      <w:r w:rsidRPr="00783207">
        <w:rPr>
          <w:lang w:val="en-US"/>
        </w:rPr>
        <w:t xml:space="preserve"> is ahead, </w:t>
      </w:r>
      <w:r w:rsidRPr="001B3747">
        <w:rPr>
          <w:lang w:val="en-US"/>
        </w:rPr>
        <w:t xml:space="preserve">than </w:t>
      </w:r>
      <w:r w:rsidRPr="00AF57B6">
        <w:rPr>
          <w:i/>
          <w:lang w:val="en-US"/>
        </w:rPr>
        <w:t>rep</w:t>
      </w:r>
      <w:r w:rsidRPr="00C307B6">
        <w:rPr>
          <w:lang w:val="en-US"/>
        </w:rPr>
        <w:t xml:space="preserve"> and all </w:t>
      </w:r>
      <w:r w:rsidRPr="002E055B">
        <w:rPr>
          <w:lang w:val="en-US"/>
        </w:rPr>
        <w:t>clones</w:t>
      </w:r>
      <w:r w:rsidRPr="000B73DE">
        <w:rPr>
          <w:lang w:val="en-US"/>
        </w:rPr>
        <w:t xml:space="preserve"> in </w:t>
      </w:r>
      <w:r w:rsidRPr="0063421B">
        <w:rPr>
          <w:i/>
          <w:lang w:val="en-US"/>
        </w:rPr>
        <w:t>rep’s</w:t>
      </w:r>
      <w:r w:rsidRPr="008E0D70">
        <w:rPr>
          <w:lang w:val="en-US"/>
        </w:rPr>
        <w:t xml:space="preserve"> push list that contain </w:t>
      </w:r>
      <w:r w:rsidRPr="00CC3C90">
        <w:rPr>
          <w:i/>
          <w:lang w:val="en-US"/>
        </w:rPr>
        <w:t>c</w:t>
      </w:r>
      <w:r w:rsidRPr="00894561">
        <w:rPr>
          <w:lang w:val="en-US"/>
        </w:rPr>
        <w:t xml:space="preserve"> are added to </w:t>
      </w:r>
      <w:r w:rsidRPr="004641E8">
        <w:rPr>
          <w:i/>
          <w:lang w:val="en-US"/>
        </w:rPr>
        <w:t>c.foundIn</w:t>
      </w:r>
      <w:r w:rsidRPr="004641E8">
        <w:rPr>
          <w:lang w:val="en-US"/>
        </w:rPr>
        <w:t xml:space="preserve"> list (lines 3</w:t>
      </w:r>
      <w:r w:rsidRPr="006E00DF">
        <w:rPr>
          <w:lang w:val="en-US"/>
        </w:rPr>
        <w:t xml:space="preserve">0-32). It may happen that </w:t>
      </w:r>
      <w:r w:rsidRPr="00955DB0">
        <w:rPr>
          <w:i/>
          <w:lang w:val="en-US"/>
        </w:rPr>
        <w:t>rep</w:t>
      </w:r>
      <w:r w:rsidRPr="00955DB0">
        <w:rPr>
          <w:lang w:val="en-US"/>
        </w:rPr>
        <w:t xml:space="preserve"> is neither ahead nor behind any </w:t>
      </w:r>
      <w:r w:rsidRPr="00253DC9">
        <w:rPr>
          <w:lang w:val="en-US"/>
        </w:rPr>
        <w:t>clone</w:t>
      </w:r>
      <w:r w:rsidRPr="000A2696">
        <w:rPr>
          <w:lang w:val="en-US"/>
        </w:rPr>
        <w:t xml:space="preserve"> (line 3</w:t>
      </w:r>
      <w:r w:rsidRPr="000C040F">
        <w:rPr>
          <w:lang w:val="en-US"/>
        </w:rPr>
        <w:t>3</w:t>
      </w:r>
      <w:r w:rsidRPr="006A489F">
        <w:rPr>
          <w:lang w:val="en-US"/>
        </w:rPr>
        <w:t>)</w:t>
      </w:r>
      <w:r w:rsidRPr="00D002FB">
        <w:rPr>
          <w:i/>
          <w:lang w:val="en-US"/>
        </w:rPr>
        <w:t>.</w:t>
      </w:r>
      <w:r w:rsidRPr="00D002FB">
        <w:rPr>
          <w:lang w:val="en-US"/>
        </w:rPr>
        <w:t xml:space="preserve"> In such case, one of the following three scenarios may happen: In scenario 1, </w:t>
      </w:r>
      <w:r w:rsidRPr="00A72179">
        <w:rPr>
          <w:i/>
          <w:lang w:val="en-US"/>
        </w:rPr>
        <w:t>c</w:t>
      </w:r>
      <w:r w:rsidRPr="00EE338C">
        <w:rPr>
          <w:lang w:val="en-US"/>
        </w:rPr>
        <w:t xml:space="preserve"> do</w:t>
      </w:r>
      <w:r w:rsidRPr="00C077C5">
        <w:rPr>
          <w:lang w:val="en-US"/>
        </w:rPr>
        <w:t>es not exist in current snapshot (line 3</w:t>
      </w:r>
      <w:r w:rsidRPr="004E6417">
        <w:rPr>
          <w:lang w:val="en-US"/>
        </w:rPr>
        <w:t>4</w:t>
      </w:r>
      <w:r w:rsidRPr="007C6912">
        <w:rPr>
          <w:lang w:val="en-US"/>
        </w:rPr>
        <w:t xml:space="preserve">), meaning that it also does not exist in any of the related </w:t>
      </w:r>
      <w:r w:rsidRPr="00626A1F">
        <w:rPr>
          <w:lang w:val="en-US"/>
        </w:rPr>
        <w:t>clones</w:t>
      </w:r>
      <w:r w:rsidRPr="001C1CB7">
        <w:rPr>
          <w:lang w:val="en-US"/>
        </w:rPr>
        <w:t xml:space="preserve">, thus we remove </w:t>
      </w:r>
      <w:r w:rsidRPr="000C702F">
        <w:rPr>
          <w:i/>
          <w:lang w:val="en-US"/>
        </w:rPr>
        <w:t>rep</w:t>
      </w:r>
      <w:r w:rsidRPr="00D3494B">
        <w:rPr>
          <w:lang w:val="en-US"/>
        </w:rPr>
        <w:t xml:space="preserve"> and all its related </w:t>
      </w:r>
      <w:r w:rsidRPr="00686D97">
        <w:rPr>
          <w:lang w:val="en-US"/>
        </w:rPr>
        <w:t>clones</w:t>
      </w:r>
      <w:r w:rsidRPr="00452CAF">
        <w:rPr>
          <w:lang w:val="en-US"/>
        </w:rPr>
        <w:t xml:space="preserve"> from </w:t>
      </w:r>
      <w:r w:rsidRPr="009A2C5C">
        <w:rPr>
          <w:i/>
          <w:lang w:val="en-US"/>
        </w:rPr>
        <w:t>c.foundIn</w:t>
      </w:r>
      <w:r w:rsidRPr="004C0112">
        <w:rPr>
          <w:lang w:val="en-US"/>
        </w:rPr>
        <w:t xml:space="preserve"> (line 35). For scenarios 2 and 3, we first depict if </w:t>
      </w:r>
      <w:r w:rsidRPr="004C0112">
        <w:rPr>
          <w:i/>
          <w:lang w:val="en-US"/>
        </w:rPr>
        <w:t xml:space="preserve">c </w:t>
      </w:r>
      <w:r w:rsidRPr="004C0112">
        <w:rPr>
          <w:lang w:val="en-US"/>
        </w:rPr>
        <w:t xml:space="preserve">is reachable from a tracked branch, i.e., if at least one of </w:t>
      </w:r>
      <w:r w:rsidRPr="004C0112">
        <w:rPr>
          <w:i/>
          <w:lang w:val="en-US"/>
        </w:rPr>
        <w:t>rep.branches</w:t>
      </w:r>
      <w:r w:rsidRPr="004C0112">
        <w:rPr>
          <w:lang w:val="en-US"/>
        </w:rPr>
        <w:t xml:space="preserve"> is tracked and has </w:t>
      </w:r>
      <w:r w:rsidRPr="004C0112">
        <w:rPr>
          <w:i/>
          <w:lang w:val="en-US"/>
        </w:rPr>
        <w:t>c</w:t>
      </w:r>
      <w:r w:rsidRPr="004C0112">
        <w:rPr>
          <w:lang w:val="en-US"/>
        </w:rPr>
        <w:t xml:space="preserve"> as one of its elements (line 37). In scenario 2, </w:t>
      </w:r>
      <w:r w:rsidRPr="004C0112">
        <w:rPr>
          <w:i/>
          <w:lang w:val="en-US"/>
        </w:rPr>
        <w:t>c</w:t>
      </w:r>
      <w:r w:rsidRPr="004C0112">
        <w:rPr>
          <w:lang w:val="en-US"/>
        </w:rPr>
        <w:t xml:space="preserve"> is in a tracked branch, meaning that it also exists in all related clones (remember that </w:t>
      </w:r>
      <w:r w:rsidRPr="004C0112">
        <w:rPr>
          <w:i/>
          <w:lang w:val="en-US"/>
        </w:rPr>
        <w:t xml:space="preserve">rep </w:t>
      </w:r>
      <w:r w:rsidRPr="004C0112">
        <w:rPr>
          <w:lang w:val="en-US"/>
        </w:rPr>
        <w:t xml:space="preserve">is neither ahead nor behind their partners), thus we include </w:t>
      </w:r>
      <w:r w:rsidRPr="004C0112">
        <w:rPr>
          <w:i/>
          <w:lang w:val="en-US"/>
        </w:rPr>
        <w:t>rep</w:t>
      </w:r>
      <w:r w:rsidRPr="004C0112">
        <w:rPr>
          <w:lang w:val="en-US"/>
        </w:rPr>
        <w:t xml:space="preserve"> and all its related clones in </w:t>
      </w:r>
      <w:r w:rsidRPr="004C0112">
        <w:rPr>
          <w:i/>
          <w:lang w:val="en-US"/>
        </w:rPr>
        <w:t>c.foundIn</w:t>
      </w:r>
      <w:r w:rsidRPr="004C0112">
        <w:rPr>
          <w:lang w:val="en-US"/>
        </w:rPr>
        <w:t xml:space="preserve"> (line 39). Finally, in scenario 3, </w:t>
      </w:r>
      <w:r w:rsidRPr="004C0112">
        <w:rPr>
          <w:i/>
          <w:lang w:val="en-US"/>
        </w:rPr>
        <w:t>c</w:t>
      </w:r>
      <w:r w:rsidRPr="004C0112">
        <w:rPr>
          <w:lang w:val="en-US"/>
        </w:rPr>
        <w:t xml:space="preserve"> is not in a tracked branch, meaning that it exists only in </w:t>
      </w:r>
      <w:r w:rsidRPr="004C0112">
        <w:rPr>
          <w:i/>
          <w:lang w:val="en-US"/>
        </w:rPr>
        <w:t>rep</w:t>
      </w:r>
      <w:r w:rsidRPr="004C0112">
        <w:rPr>
          <w:lang w:val="en-US"/>
        </w:rPr>
        <w:t xml:space="preserve">, thus we include only </w:t>
      </w:r>
      <w:r w:rsidRPr="004C0112">
        <w:rPr>
          <w:i/>
          <w:lang w:val="en-US"/>
        </w:rPr>
        <w:t>rep</w:t>
      </w:r>
      <w:r w:rsidRPr="004C0112">
        <w:rPr>
          <w:lang w:val="en-US"/>
        </w:rPr>
        <w:t xml:space="preserve"> in </w:t>
      </w:r>
      <w:r w:rsidRPr="004C0112">
        <w:rPr>
          <w:i/>
          <w:lang w:val="en-US"/>
        </w:rPr>
        <w:t>c.foundIn</w:t>
      </w:r>
      <w:r w:rsidRPr="004C0112">
        <w:rPr>
          <w:lang w:val="en-US"/>
        </w:rPr>
        <w:t xml:space="preserve"> (line 41).</w:t>
      </w:r>
    </w:p>
    <w:p w14:paraId="699DB3CF" w14:textId="77777777" w:rsidR="00BD34F9" w:rsidRPr="004C0112" w:rsidRDefault="00BD34F9" w:rsidP="00BD34F9">
      <w:pPr>
        <w:rPr>
          <w:lang w:val="en-US"/>
        </w:rPr>
      </w:pPr>
      <w:r w:rsidRPr="004C0112">
        <w:rPr>
          <w:lang w:val="en-US"/>
        </w:rPr>
        <w:t xml:space="preserve">After updating where each commit is found, </w:t>
      </w:r>
      <w:r w:rsidRPr="004C0112">
        <w:rPr>
          <w:i/>
          <w:lang w:val="en-US"/>
        </w:rPr>
        <w:t>commitsToInsert</w:t>
      </w:r>
      <w:r w:rsidRPr="004C0112">
        <w:rPr>
          <w:lang w:val="en-US"/>
        </w:rPr>
        <w:t xml:space="preserve"> are inserted into the database (line 17) and </w:t>
      </w:r>
      <w:r w:rsidRPr="004C0112">
        <w:rPr>
          <w:i/>
          <w:lang w:val="en-US"/>
        </w:rPr>
        <w:t>commitsToUpdate</w:t>
      </w:r>
      <w:r w:rsidRPr="004C0112">
        <w:rPr>
          <w:lang w:val="en-US"/>
        </w:rPr>
        <w:t xml:space="preserve"> are updated in the database (line 18). Finally, it may happen that some commits end up with an empty </w:t>
      </w:r>
      <w:r w:rsidRPr="004C0112">
        <w:rPr>
          <w:i/>
          <w:lang w:val="en-US"/>
        </w:rPr>
        <w:t>foundIn</w:t>
      </w:r>
      <w:r w:rsidRPr="004C0112">
        <w:rPr>
          <w:lang w:val="en-US"/>
        </w:rPr>
        <w:t xml:space="preserve"> attribute, meaning that they do not exist anywhere in the topology (line 19). These so-called </w:t>
      </w:r>
      <w:r w:rsidRPr="004C0112">
        <w:rPr>
          <w:i/>
          <w:lang w:val="en-US"/>
        </w:rPr>
        <w:t>orphanedCommits</w:t>
      </w:r>
      <w:r w:rsidRPr="004C0112">
        <w:rPr>
          <w:lang w:val="en-US"/>
        </w:rPr>
        <w:t xml:space="preserve"> are then removed from the database (line 20) and the algorithm ends.</w:t>
      </w:r>
    </w:p>
    <w:p w14:paraId="62080D00" w14:textId="14789A87" w:rsidR="00BD34F9" w:rsidRPr="0004762A" w:rsidRDefault="00BD34F9" w:rsidP="00BD34F9">
      <w:pPr>
        <w:rPr>
          <w:lang w:val="en-US"/>
        </w:rPr>
      </w:pPr>
      <w:r w:rsidRPr="004C0112">
        <w:rPr>
          <w:lang w:val="en-US"/>
        </w:rPr>
        <w:t xml:space="preserve">At this point, it is worth mentioning two operations that do not occur very often while working with DVCSs, but exist and DyeVC supports them: </w:t>
      </w:r>
      <w:r w:rsidRPr="004C0112">
        <w:rPr>
          <w:i/>
          <w:lang w:val="en-US"/>
        </w:rPr>
        <w:t xml:space="preserve">rebase </w:t>
      </w:r>
      <w:r w:rsidRPr="004C0112">
        <w:rPr>
          <w:lang w:val="en-US"/>
        </w:rPr>
        <w:t xml:space="preserve">and </w:t>
      </w:r>
      <w:r w:rsidRPr="004C0112">
        <w:rPr>
          <w:i/>
          <w:lang w:val="en-US"/>
        </w:rPr>
        <w:t>cherry picking</w:t>
      </w:r>
      <w:r w:rsidRPr="004C0112">
        <w:rPr>
          <w:lang w:val="en-US"/>
        </w:rPr>
        <w:t>. A rebase can be used to move a branch to a new base commit, or to clean up the repository history by transforming a series of commits into a single one. In both cases, what happens in fact is that all commits involved in the rebase operation are deleted, and new commits are</w:t>
      </w:r>
      <w:r w:rsidR="000340C4">
        <w:rPr>
          <w:lang w:val="en-US"/>
        </w:rPr>
        <w:t xml:space="preserve"> created, with different hashe</w:t>
      </w:r>
      <w:r w:rsidRPr="004C0112">
        <w:rPr>
          <w:lang w:val="en-US"/>
        </w:rPr>
        <w:t xml:space="preserve">s. It is strongly recommended that this kind of operation be executed before pushing the </w:t>
      </w:r>
      <w:r w:rsidRPr="009378A7">
        <w:rPr>
          <w:lang w:val="en-US"/>
        </w:rPr>
        <w:t>involved</w:t>
      </w:r>
      <w:r w:rsidRPr="005217DA">
        <w:rPr>
          <w:lang w:val="en-US"/>
        </w:rPr>
        <w:t xml:space="preserve"> commits, because it </w:t>
      </w:r>
      <w:r>
        <w:rPr>
          <w:lang w:val="en-US"/>
        </w:rPr>
        <w:t>demands</w:t>
      </w:r>
      <w:r w:rsidRPr="005217DA">
        <w:rPr>
          <w:lang w:val="en-US"/>
        </w:rPr>
        <w:t xml:space="preserve"> replacing the old commits with new ones and </w:t>
      </w:r>
      <w:r>
        <w:rPr>
          <w:lang w:val="en-US"/>
        </w:rPr>
        <w:t xml:space="preserve">it </w:t>
      </w:r>
      <w:r w:rsidRPr="005217DA">
        <w:rPr>
          <w:lang w:val="en-US"/>
        </w:rPr>
        <w:t xml:space="preserve">would look like part of </w:t>
      </w:r>
      <w:r>
        <w:rPr>
          <w:lang w:val="en-US"/>
        </w:rPr>
        <w:t>the</w:t>
      </w:r>
      <w:r w:rsidRPr="005217DA">
        <w:rPr>
          <w:lang w:val="en-US"/>
        </w:rPr>
        <w:t xml:space="preserve"> repository history abruptly vanished </w:t>
      </w:r>
      <w:r w:rsidRPr="003D5EBD">
        <w:rPr>
          <w:lang w:val="en-US"/>
        </w:rPr>
        <w:fldChar w:fldCharType="begin"/>
      </w:r>
      <w:r w:rsidRPr="004C0112">
        <w:rPr>
          <w:lang w:val="en-US"/>
        </w:rPr>
        <w:instrText xml:space="preserve"> ADDIN ZOTERO_ITEM {"citationID":"tsdukvfab","properties":{"formattedCitation":"(CHACON, 2009)","plainCitation":"(CHACON, 2009)"},"citationItems":[{"id":1197,"uris":["http://zotero.org/users/892576/items/V63444BV"],"uri":["http://zotero.org/users/892576/items/V63444BV"]}]} </w:instrText>
      </w:r>
      <w:r w:rsidRPr="003D5EBD">
        <w:rPr>
          <w:lang w:val="en-US"/>
        </w:rPr>
        <w:fldChar w:fldCharType="separate"/>
      </w:r>
      <w:r w:rsidRPr="003D5EBD">
        <w:rPr>
          <w:lang w:val="en-US"/>
        </w:rPr>
        <w:t>(CHACON, 2009)</w:t>
      </w:r>
      <w:r w:rsidRPr="003D5EBD">
        <w:rPr>
          <w:lang w:val="en-US"/>
        </w:rPr>
        <w:fldChar w:fldCharType="end"/>
      </w:r>
      <w:r w:rsidRPr="007C3F08">
        <w:rPr>
          <w:lang w:val="en-US"/>
        </w:rPr>
        <w:t>. Since the commits involved in the rebase operation are deleted, DyeVC will detect this s</w:t>
      </w:r>
      <w:r w:rsidRPr="003D5EBD">
        <w:rPr>
          <w:lang w:val="en-US"/>
        </w:rPr>
        <w:t xml:space="preserve">ituation by comparing the current repository </w:t>
      </w:r>
      <w:r w:rsidRPr="00F1211A">
        <w:rPr>
          <w:lang w:val="en-US"/>
        </w:rPr>
        <w:t>snapshot with the previous one and making the appropriate removals and insertions in the database.</w:t>
      </w:r>
    </w:p>
    <w:p w14:paraId="69E79C0E" w14:textId="77777777" w:rsidR="00BD34F9" w:rsidRPr="0021209D" w:rsidRDefault="00BD34F9" w:rsidP="00BD34F9">
      <w:pPr>
        <w:rPr>
          <w:lang w:val="en-US"/>
        </w:rPr>
      </w:pPr>
      <w:r w:rsidRPr="0004762A">
        <w:rPr>
          <w:i/>
          <w:lang w:val="en-US"/>
        </w:rPr>
        <w:t>Cherry picking</w:t>
      </w:r>
      <w:r w:rsidRPr="00831EDB">
        <w:rPr>
          <w:lang w:val="en-US"/>
        </w:rPr>
        <w:t xml:space="preserve"> is an operation that takes a commit from somewhere else, and “play it back” after the cu</w:t>
      </w:r>
      <w:r w:rsidRPr="0086347E">
        <w:rPr>
          <w:lang w:val="en-US"/>
        </w:rPr>
        <w:t xml:space="preserve">rrent branch’s head. This operation introduces the same changes made at the original commit, but with a different parent, which generates a new commit, with a different hash. Thus, as a new commit is generated, </w:t>
      </w:r>
      <w:r w:rsidRPr="00071773">
        <w:rPr>
          <w:lang w:val="en-US"/>
        </w:rPr>
        <w:t xml:space="preserve">and </w:t>
      </w:r>
      <w:r w:rsidRPr="00717F71">
        <w:rPr>
          <w:lang w:val="en-US"/>
        </w:rPr>
        <w:t>DyeVC is able to register this new commit in the database.</w:t>
      </w:r>
    </w:p>
    <w:p w14:paraId="4ABD1792" w14:textId="7167CD86" w:rsidR="00FF7707" w:rsidRPr="00064DC0" w:rsidRDefault="009F6B77" w:rsidP="00FF7707">
      <w:pPr>
        <w:pStyle w:val="Heading2"/>
        <w:rPr>
          <w:lang w:val="en-US"/>
        </w:rPr>
      </w:pPr>
      <w:bookmarkStart w:id="218" w:name="_Ref411961679"/>
      <w:bookmarkStart w:id="219" w:name="_Ref411962276"/>
      <w:bookmarkStart w:id="220" w:name="_Toc412126120"/>
      <w:bookmarkStart w:id="221" w:name="_Toc414223623"/>
      <w:r>
        <w:rPr>
          <w:lang w:val="en-US"/>
        </w:rPr>
        <w:t>Implementation d</w:t>
      </w:r>
      <w:r w:rsidR="00064DC0">
        <w:rPr>
          <w:lang w:val="en-US"/>
        </w:rPr>
        <w:t>etails</w:t>
      </w:r>
      <w:bookmarkEnd w:id="213"/>
      <w:bookmarkEnd w:id="214"/>
      <w:bookmarkEnd w:id="218"/>
      <w:bookmarkEnd w:id="219"/>
      <w:bookmarkEnd w:id="220"/>
      <w:bookmarkEnd w:id="221"/>
    </w:p>
    <w:p w14:paraId="533E20E4" w14:textId="3EBD3A48" w:rsidR="00FF7707" w:rsidRPr="003D5EBD" w:rsidRDefault="00FF7707" w:rsidP="00FF7707">
      <w:pPr>
        <w:rPr>
          <w:lang w:val="en-US"/>
        </w:rPr>
      </w:pPr>
      <w:r w:rsidRPr="00064DC0">
        <w:rPr>
          <w:lang w:val="en-US"/>
        </w:rPr>
        <w:t xml:space="preserve">We implemented our approach as a Java Swing application </w:t>
      </w:r>
      <w:r w:rsidRPr="003D5EBD">
        <w:rPr>
          <w:lang w:val="en-US"/>
        </w:rPr>
        <w:fldChar w:fldCharType="begin"/>
      </w:r>
      <w:r w:rsidRPr="004C0112">
        <w:rPr>
          <w:lang w:val="en-US"/>
        </w:rPr>
        <w:instrText xml:space="preserve"> ADDIN ZOTERO_ITEM {"citationID":"j113so0r5","properties":{"formattedCitation":"{\\rtf (ELLIOTT \\i et al.\\i0{}, 2002)}","plainCitation":"(ELLIOTT et al., 2002)"},"citationItems":[{"id":2917,"uris":["http://zotero.org/users/892576/items/74C7DEN9"],"uri":["http://zotero.org/users/892576/items/74C7DEN9"]}]} </w:instrText>
      </w:r>
      <w:r w:rsidRPr="003D5EBD">
        <w:rPr>
          <w:lang w:val="en-US"/>
        </w:rPr>
        <w:fldChar w:fldCharType="separate"/>
      </w:r>
      <w:r w:rsidRPr="003D5EBD">
        <w:rPr>
          <w:szCs w:val="24"/>
          <w:lang w:val="en-US"/>
        </w:rPr>
        <w:t xml:space="preserve">(ELLIOTT </w:t>
      </w:r>
      <w:r w:rsidRPr="00F1211A">
        <w:rPr>
          <w:i/>
          <w:iCs/>
          <w:szCs w:val="24"/>
          <w:lang w:val="en-US"/>
        </w:rPr>
        <w:t>et al.</w:t>
      </w:r>
      <w:r w:rsidRPr="0004762A">
        <w:rPr>
          <w:szCs w:val="24"/>
          <w:lang w:val="en-US"/>
        </w:rPr>
        <w:t>, 2002)</w:t>
      </w:r>
      <w:r w:rsidRPr="003D5EBD">
        <w:rPr>
          <w:lang w:val="en-US"/>
        </w:rPr>
        <w:fldChar w:fldCharType="end"/>
      </w:r>
      <w:r w:rsidRPr="007C3F08">
        <w:rPr>
          <w:lang w:val="en-US"/>
        </w:rPr>
        <w:t xml:space="preserve"> </w:t>
      </w:r>
      <w:r w:rsidRPr="003D5EBD">
        <w:rPr>
          <w:lang w:val="en-US"/>
        </w:rPr>
        <w:t xml:space="preserve">launched by Java Web Start </w:t>
      </w:r>
      <w:r w:rsidR="00207A98" w:rsidRPr="00F1211A">
        <w:rPr>
          <w:lang w:val="en-US"/>
        </w:rPr>
        <w:t xml:space="preserve">Technology </w:t>
      </w:r>
      <w:r w:rsidRPr="003D5EBD">
        <w:rPr>
          <w:lang w:val="en-US"/>
        </w:rPr>
        <w:fldChar w:fldCharType="begin"/>
      </w:r>
      <w:r w:rsidRPr="004C0112">
        <w:rPr>
          <w:lang w:val="en-US"/>
        </w:rPr>
        <w:instrText xml:space="preserve"> ADDIN ZOTERO_ITEM {"citationID":"cq4b17sv8","properties":{"formattedCitation":"(MARINILLI, 2001)","plainCitation":"(MARINILLI, 2001)"},"citationItems":[{"id":2919,"uris":["http://zotero.org/users/892576/items/WS6C33XK"],"uri":["http://zotero.org/users/892576/items/WS6C33XK"]}]} </w:instrText>
      </w:r>
      <w:r w:rsidRPr="003D5EBD">
        <w:rPr>
          <w:lang w:val="en-US"/>
        </w:rPr>
        <w:fldChar w:fldCharType="separate"/>
      </w:r>
      <w:r w:rsidRPr="003D5EBD">
        <w:rPr>
          <w:lang w:val="en-US"/>
        </w:rPr>
        <w:t>(MARINILLI, 2001)</w:t>
      </w:r>
      <w:r w:rsidRPr="003D5EBD">
        <w:rPr>
          <w:lang w:val="en-US"/>
        </w:rPr>
        <w:fldChar w:fldCharType="end"/>
      </w:r>
      <w:r w:rsidRPr="007C3F08">
        <w:rPr>
          <w:lang w:val="en-US"/>
        </w:rPr>
        <w:t xml:space="preserve">. It currently </w:t>
      </w:r>
      <w:r w:rsidRPr="003D5EBD">
        <w:rPr>
          <w:lang w:val="en-US"/>
        </w:rPr>
        <w:t>monitor</w:t>
      </w:r>
      <w:r w:rsidRPr="00F1211A">
        <w:rPr>
          <w:lang w:val="en-US"/>
        </w:rPr>
        <w:t xml:space="preserve">s Git repositories, as it is the most used DVCS </w:t>
      </w:r>
      <w:r w:rsidRPr="0004762A">
        <w:rPr>
          <w:szCs w:val="24"/>
          <w:lang w:val="en-US"/>
        </w:rPr>
        <w:t xml:space="preserve">nowadays </w:t>
      </w:r>
      <w:r w:rsidRPr="003D5EBD">
        <w:rPr>
          <w:szCs w:val="24"/>
          <w:lang w:val="en-US"/>
        </w:rPr>
        <w:fldChar w:fldCharType="begin"/>
      </w:r>
      <w:r w:rsidRPr="004C0112">
        <w:rPr>
          <w:szCs w:val="24"/>
          <w:lang w:val="en-US"/>
        </w:rPr>
        <w:instrText xml:space="preserve"> ADDIN ZOTERO_ITEM {"citationID":"igr6f3jv2","properties":{"formattedCitation":"(ECLIPSE FOUNDATION, 2013)","plainCitation":"(ECLIPSE FOUNDATION, 2013)"},"citationItems":[{"id":2257,"uris":["http://zotero.org/users/892576/items/NH37NWN3"],"uri":["http://zotero.org/users/892576/items/NH37NWN3"]}]} </w:instrText>
      </w:r>
      <w:r w:rsidRPr="003D5EBD">
        <w:rPr>
          <w:szCs w:val="24"/>
          <w:lang w:val="en-US"/>
        </w:rPr>
        <w:fldChar w:fldCharType="separate"/>
      </w:r>
      <w:r w:rsidRPr="003D5EBD">
        <w:rPr>
          <w:szCs w:val="24"/>
          <w:lang w:val="en-US"/>
        </w:rPr>
        <w:t>(ECLIPSE FOUNDATION, 2013)</w:t>
      </w:r>
      <w:r w:rsidRPr="003D5EBD">
        <w:rPr>
          <w:szCs w:val="24"/>
          <w:lang w:val="en-US"/>
        </w:rPr>
        <w:fldChar w:fldCharType="end"/>
      </w:r>
      <w:r w:rsidRPr="007C3F08">
        <w:rPr>
          <w:lang w:val="en-US"/>
        </w:rPr>
        <w:t xml:space="preserve">. </w:t>
      </w:r>
      <w:r w:rsidRPr="003D5EBD">
        <w:rPr>
          <w:lang w:val="en-US"/>
        </w:rPr>
        <w:t xml:space="preserve">The source code </w:t>
      </w:r>
      <w:r w:rsidRPr="00F1211A">
        <w:rPr>
          <w:lang w:val="en-US"/>
        </w:rPr>
        <w:t>and the link to download the tool via Java Web Start can be found at GitHub</w:t>
      </w:r>
      <w:r w:rsidRPr="007C3F08">
        <w:rPr>
          <w:rStyle w:val="FootnoteReference"/>
          <w:lang w:val="en-US"/>
        </w:rPr>
        <w:footnoteReference w:id="20"/>
      </w:r>
      <w:r w:rsidRPr="007C3F08">
        <w:rPr>
          <w:lang w:val="en-US"/>
        </w:rPr>
        <w:t xml:space="preserve">. </w:t>
      </w:r>
      <w:r w:rsidR="000340C4">
        <w:rPr>
          <w:lang w:val="en-US"/>
        </w:rPr>
        <w:fldChar w:fldCharType="begin"/>
      </w:r>
      <w:r w:rsidR="000340C4">
        <w:rPr>
          <w:lang w:val="en-US"/>
        </w:rPr>
        <w:instrText xml:space="preserve"> REF _Ref411962433 \r \h </w:instrText>
      </w:r>
      <w:r w:rsidR="000340C4">
        <w:rPr>
          <w:lang w:val="en-US"/>
        </w:rPr>
      </w:r>
      <w:r w:rsidR="000340C4">
        <w:rPr>
          <w:lang w:val="en-US"/>
        </w:rPr>
        <w:fldChar w:fldCharType="separate"/>
      </w:r>
      <w:r w:rsidR="00A80296">
        <w:rPr>
          <w:lang w:val="en-US"/>
        </w:rPr>
        <w:t>Appendix B</w:t>
      </w:r>
      <w:r w:rsidR="000340C4">
        <w:rPr>
          <w:lang w:val="en-US"/>
        </w:rPr>
        <w:fldChar w:fldCharType="end"/>
      </w:r>
      <w:r w:rsidR="000340C4">
        <w:rPr>
          <w:lang w:val="en-US"/>
        </w:rPr>
        <w:t xml:space="preserve"> p</w:t>
      </w:r>
      <w:r w:rsidR="00D724BE">
        <w:rPr>
          <w:lang w:val="en-US"/>
        </w:rPr>
        <w:t xml:space="preserve">resents basic usage information about the main features of DyeVC. </w:t>
      </w:r>
      <w:r w:rsidRPr="007C3F08">
        <w:rPr>
          <w:lang w:val="en-US"/>
        </w:rPr>
        <w:t>The application gathers information from repositories using JGit library</w:t>
      </w:r>
      <w:r w:rsidR="00D01150">
        <w:rPr>
          <w:rStyle w:val="FootnoteReference"/>
          <w:lang w:val="en-US"/>
        </w:rPr>
        <w:footnoteReference w:id="21"/>
      </w:r>
      <w:r w:rsidRPr="007C3F08">
        <w:rPr>
          <w:lang w:val="en-US"/>
        </w:rPr>
        <w:t>, which allows the user to use our approach without havin</w:t>
      </w:r>
      <w:r w:rsidRPr="003D5EBD">
        <w:rPr>
          <w:lang w:val="en-US"/>
        </w:rPr>
        <w:t xml:space="preserve">g a Git client installed. Information gathered is stored </w:t>
      </w:r>
      <w:r w:rsidRPr="00F1211A">
        <w:rPr>
          <w:lang w:val="en-US"/>
        </w:rPr>
        <w:t xml:space="preserve">in a central document database running MongoDB </w:t>
      </w:r>
      <w:r w:rsidRPr="003D5EBD">
        <w:rPr>
          <w:lang w:val="en-US"/>
        </w:rPr>
        <w:fldChar w:fldCharType="begin"/>
      </w:r>
      <w:r w:rsidRPr="004C0112">
        <w:rPr>
          <w:lang w:val="en-US"/>
        </w:rPr>
        <w:instrText xml:space="preserve"> ADDIN ZOTERO_ITEM {"citationID":"24airijd3u","properties":{"formattedCitation":"(CHODOROW, 2013)","plainCitation":"(CHODOROW, 2013)"},"citationItems":[{"id":2923,"uris":["http://zotero.org/users/892576/items/8GCRUR4W"],"uri":["http://zotero.org/users/892576/items/8GCRUR4W"]}]} </w:instrText>
      </w:r>
      <w:r w:rsidRPr="003D5EBD">
        <w:rPr>
          <w:lang w:val="en-US"/>
        </w:rPr>
        <w:fldChar w:fldCharType="separate"/>
      </w:r>
      <w:r w:rsidRPr="003D5EBD">
        <w:rPr>
          <w:lang w:val="en-US"/>
        </w:rPr>
        <w:t>(CHODOROW, 2013)</w:t>
      </w:r>
      <w:r w:rsidRPr="003D5EBD">
        <w:rPr>
          <w:lang w:val="en-US"/>
        </w:rPr>
        <w:fldChar w:fldCharType="end"/>
      </w:r>
      <w:r w:rsidRPr="007C3F08">
        <w:rPr>
          <w:lang w:val="en-US"/>
        </w:rPr>
        <w:t xml:space="preserve">. </w:t>
      </w:r>
    </w:p>
    <w:p w14:paraId="1180B767" w14:textId="1F146D91" w:rsidR="00FF7707" w:rsidRPr="003D5EBD" w:rsidRDefault="001B3747" w:rsidP="00FF7707">
      <w:pPr>
        <w:rPr>
          <w:lang w:val="en-US"/>
        </w:rPr>
      </w:pPr>
      <w:r>
        <w:rPr>
          <w:lang w:val="en-US"/>
        </w:rPr>
        <w:t>Our current d</w:t>
      </w:r>
      <w:r w:rsidRPr="00F1211A">
        <w:rPr>
          <w:lang w:val="en-US"/>
        </w:rPr>
        <w:t xml:space="preserve">eploy </w:t>
      </w:r>
      <w:r w:rsidR="00B820C8" w:rsidRPr="00F1211A">
        <w:rPr>
          <w:lang w:val="en-US"/>
        </w:rPr>
        <w:t>of</w:t>
      </w:r>
      <w:r w:rsidR="007A358E" w:rsidRPr="0004762A">
        <w:rPr>
          <w:lang w:val="en-US"/>
        </w:rPr>
        <w:t xml:space="preserve"> </w:t>
      </w:r>
      <w:r w:rsidR="00B820C8" w:rsidRPr="00831EDB">
        <w:rPr>
          <w:lang w:val="en-US"/>
        </w:rPr>
        <w:t xml:space="preserve">DyeVC </w:t>
      </w:r>
      <w:r w:rsidR="007A358E" w:rsidRPr="0086347E">
        <w:rPr>
          <w:lang w:val="en-US"/>
        </w:rPr>
        <w:t>use</w:t>
      </w:r>
      <w:r w:rsidR="004C0112">
        <w:rPr>
          <w:lang w:val="en-US"/>
        </w:rPr>
        <w:t>s</w:t>
      </w:r>
      <w:r w:rsidR="007A358E" w:rsidRPr="0086347E">
        <w:rPr>
          <w:lang w:val="en-US"/>
        </w:rPr>
        <w:t xml:space="preserve"> a MongoDB instance hosted at</w:t>
      </w:r>
      <w:r w:rsidR="00FF7707" w:rsidRPr="0086347E">
        <w:rPr>
          <w:lang w:val="en-US"/>
        </w:rPr>
        <w:t xml:space="preserve"> Mon</w:t>
      </w:r>
      <w:r w:rsidR="00FF7707" w:rsidRPr="00071773">
        <w:rPr>
          <w:lang w:val="en-US"/>
        </w:rPr>
        <w:t>goLab</w:t>
      </w:r>
      <w:r w:rsidR="00FF7707" w:rsidRPr="007C3F08">
        <w:rPr>
          <w:rStyle w:val="FootnoteReference"/>
          <w:lang w:val="en-US"/>
        </w:rPr>
        <w:footnoteReference w:id="22"/>
      </w:r>
      <w:r w:rsidR="00FF7707" w:rsidRPr="007C3F08">
        <w:rPr>
          <w:lang w:val="en-US"/>
        </w:rPr>
        <w:t>. To prevent from firewall blocks when accessing</w:t>
      </w:r>
      <w:r w:rsidR="00FF7707" w:rsidRPr="003D5EBD">
        <w:rPr>
          <w:lang w:val="en-US"/>
        </w:rPr>
        <w:t xml:space="preserve"> the database, we did not use MongoDB proprie</w:t>
      </w:r>
      <w:r w:rsidR="00FF7707" w:rsidRPr="00F1211A">
        <w:rPr>
          <w:lang w:val="en-US"/>
        </w:rPr>
        <w:t xml:space="preserve">tary API, which would demand opening specific ports to connect to MongoDB. Instead, we opted to use MongoLab’s RESTful </w:t>
      </w:r>
      <w:r w:rsidR="00FF7707" w:rsidRPr="00831EDB">
        <w:rPr>
          <w:lang w:val="en-US"/>
        </w:rPr>
        <w:t>API</w:t>
      </w:r>
      <w:r w:rsidR="00FF7707" w:rsidRPr="0086347E">
        <w:rPr>
          <w:lang w:val="en-US"/>
        </w:rPr>
        <w:t xml:space="preserve">. RESTful APIs </w:t>
      </w:r>
      <w:r w:rsidR="00207A98" w:rsidRPr="003D5EBD">
        <w:rPr>
          <w:lang w:val="en-US"/>
        </w:rPr>
        <w:fldChar w:fldCharType="begin"/>
      </w:r>
      <w:r w:rsidR="00207A98" w:rsidRPr="004C0112">
        <w:rPr>
          <w:lang w:val="en-US"/>
        </w:rPr>
        <w:instrText xml:space="preserve"> ADDIN ZOTERO_ITEM {"citationID":"2bug5p5mnk","properties":{"formattedCitation":"(FIELDING, 2000)","plainCitation":"(FIELDING, 2000)"},"citationItems":[{"id":2972,"uris":["http://zotero.org/users/892576/items/F44F9XKU"],"uri":["http://zotero.org/users/892576/items/F44F9XKU"]}]} </w:instrText>
      </w:r>
      <w:r w:rsidR="00207A98" w:rsidRPr="003D5EBD">
        <w:rPr>
          <w:lang w:val="en-US"/>
        </w:rPr>
        <w:fldChar w:fldCharType="separate"/>
      </w:r>
      <w:r w:rsidR="00207A98" w:rsidRPr="003D5EBD">
        <w:rPr>
          <w:lang w:val="en-US"/>
        </w:rPr>
        <w:t>(FIELDING, 2000)</w:t>
      </w:r>
      <w:r w:rsidR="00207A98" w:rsidRPr="003D5EBD">
        <w:rPr>
          <w:lang w:val="en-US"/>
        </w:rPr>
        <w:fldChar w:fldCharType="end"/>
      </w:r>
      <w:r w:rsidR="00207A98" w:rsidRPr="007C3F08">
        <w:rPr>
          <w:lang w:val="en-US"/>
        </w:rPr>
        <w:t xml:space="preserve"> </w:t>
      </w:r>
      <w:r w:rsidR="00FF7707" w:rsidRPr="003D5EBD">
        <w:rPr>
          <w:lang w:val="en-US"/>
        </w:rPr>
        <w:t>have the advantage to be available using standard HTTP and HTTPS protocols. This way, our approach can be used from inside corporate and academic environments, without major problems. In order to use the RESTful API provided by Mon</w:t>
      </w:r>
      <w:r w:rsidR="00FF7707" w:rsidRPr="00F1211A">
        <w:rPr>
          <w:lang w:val="en-US"/>
        </w:rPr>
        <w:t xml:space="preserve">goLab, we implemented a </w:t>
      </w:r>
      <w:r w:rsidR="00FF7707" w:rsidRPr="0004762A">
        <w:rPr>
          <w:rFonts w:ascii="Courier New" w:hAnsi="Courier New" w:cs="Courier New"/>
          <w:sz w:val="20"/>
          <w:szCs w:val="20"/>
          <w:lang w:val="en-US"/>
        </w:rPr>
        <w:t>MongoLabProvider</w:t>
      </w:r>
      <w:r w:rsidR="00FF7707" w:rsidRPr="00831EDB">
        <w:rPr>
          <w:lang w:val="en-US"/>
        </w:rPr>
        <w:t xml:space="preserve">, </w:t>
      </w:r>
      <w:r w:rsidR="00207A98" w:rsidRPr="0086347E">
        <w:rPr>
          <w:lang w:val="en-US"/>
        </w:rPr>
        <w:t>which translates</w:t>
      </w:r>
      <w:r w:rsidR="00FF7707" w:rsidRPr="0086347E">
        <w:rPr>
          <w:lang w:val="en-US"/>
        </w:rPr>
        <w:t xml:space="preserve"> the application methods into RESTful commands and vice-versa. This provider also serializes and deserializes the application obje</w:t>
      </w:r>
      <w:r w:rsidR="00FF7707" w:rsidRPr="00071773">
        <w:rPr>
          <w:lang w:val="en-US"/>
        </w:rPr>
        <w:t>cts to and from JSON</w:t>
      </w:r>
      <w:r w:rsidR="00D01150">
        <w:rPr>
          <w:rStyle w:val="FootnoteReference"/>
          <w:lang w:val="en-US"/>
        </w:rPr>
        <w:footnoteReference w:id="23"/>
      </w:r>
      <w:r w:rsidR="00FF7707" w:rsidRPr="007C3F08">
        <w:rPr>
          <w:i/>
          <w:lang w:val="en-US"/>
        </w:rPr>
        <w:t xml:space="preserve"> </w:t>
      </w:r>
      <w:r w:rsidR="00FF7707" w:rsidRPr="003D5EBD">
        <w:rPr>
          <w:lang w:val="en-US"/>
        </w:rPr>
        <w:t>representations in order to send and receive them through the RESTful commands.</w:t>
      </w:r>
      <w:r w:rsidR="00FF7707" w:rsidRPr="003D5EBD">
        <w:rPr>
          <w:lang w:val="en-US"/>
        </w:rPr>
        <w:tab/>
      </w:r>
    </w:p>
    <w:p w14:paraId="1208A577" w14:textId="65EACB02" w:rsidR="00FF7707" w:rsidRPr="00071773" w:rsidRDefault="00FF7707" w:rsidP="00FF7707">
      <w:pPr>
        <w:rPr>
          <w:lang w:val="en-US"/>
        </w:rPr>
      </w:pPr>
      <w:r w:rsidRPr="00F1211A">
        <w:rPr>
          <w:lang w:val="en-US"/>
        </w:rPr>
        <w:t xml:space="preserve"> We present the information gathered as a series of graphs by using JUNG (</w:t>
      </w:r>
      <w:r w:rsidRPr="0004762A">
        <w:rPr>
          <w:i/>
          <w:lang w:val="en-US"/>
        </w:rPr>
        <w:t>Java Universal Network/Graph Framework</w:t>
      </w:r>
      <w:r w:rsidRPr="00831EDB">
        <w:rPr>
          <w:lang w:val="en-US"/>
        </w:rPr>
        <w:t>) library</w:t>
      </w:r>
      <w:r w:rsidR="00D01150">
        <w:rPr>
          <w:rStyle w:val="FootnoteReference"/>
          <w:lang w:val="en-US"/>
        </w:rPr>
        <w:footnoteReference w:id="24"/>
      </w:r>
      <w:r w:rsidRPr="007C3F08">
        <w:rPr>
          <w:lang w:val="en-US"/>
        </w:rPr>
        <w:t xml:space="preserve">, from which it inherits the ability to extend existing layouts and filters. </w:t>
      </w:r>
      <w:r w:rsidRPr="003D5EBD">
        <w:rPr>
          <w:lang w:val="en-US"/>
        </w:rPr>
        <w:t xml:space="preserve">All graphs present similar behavior, allowing the window to be zoomed in or out, whether the user wants to see details of a particular area or an overview of the entire graph. </w:t>
      </w:r>
      <w:r w:rsidRPr="00F1211A">
        <w:rPr>
          <w:lang w:val="en-US"/>
        </w:rPr>
        <w:t xml:space="preserve">By changing the window mode from </w:t>
      </w:r>
      <w:r w:rsidRPr="0004762A">
        <w:rPr>
          <w:i/>
          <w:lang w:val="en-US"/>
        </w:rPr>
        <w:t>transforming</w:t>
      </w:r>
      <w:r w:rsidRPr="00831EDB">
        <w:rPr>
          <w:lang w:val="en-US"/>
        </w:rPr>
        <w:t xml:space="preserve"> to </w:t>
      </w:r>
      <w:r w:rsidRPr="0086347E">
        <w:rPr>
          <w:i/>
          <w:lang w:val="en-US"/>
        </w:rPr>
        <w:t>picking</w:t>
      </w:r>
      <w:r w:rsidRPr="0086347E">
        <w:rPr>
          <w:lang w:val="en-US"/>
        </w:rPr>
        <w:t>, it is possible to select a group of nodes and collapse them into one node, or simply drag them into new positions to have a better understanding</w:t>
      </w:r>
      <w:r w:rsidRPr="00071773">
        <w:rPr>
          <w:lang w:val="en-US"/>
        </w:rPr>
        <w:t xml:space="preserve"> of an area where there are too many crossing lines.</w:t>
      </w:r>
    </w:p>
    <w:p w14:paraId="50074568" w14:textId="77777777" w:rsidR="00FF7707" w:rsidRPr="0021209D" w:rsidRDefault="009C7D7A" w:rsidP="00FF7707">
      <w:pPr>
        <w:pStyle w:val="Heading2"/>
        <w:rPr>
          <w:lang w:val="en-US"/>
        </w:rPr>
      </w:pPr>
      <w:bookmarkStart w:id="222" w:name="_Ref397275417"/>
      <w:bookmarkStart w:id="223" w:name="_Toc399663058"/>
      <w:bookmarkStart w:id="224" w:name="_Toc412126121"/>
      <w:bookmarkStart w:id="225" w:name="_Toc414223624"/>
      <w:r w:rsidRPr="00717F71">
        <w:rPr>
          <w:lang w:val="en-US"/>
        </w:rPr>
        <w:t>Final c</w:t>
      </w:r>
      <w:r w:rsidR="00FF7707" w:rsidRPr="0021209D">
        <w:rPr>
          <w:lang w:val="en-US"/>
        </w:rPr>
        <w:t>onsiderations</w:t>
      </w:r>
      <w:bookmarkEnd w:id="222"/>
      <w:bookmarkEnd w:id="223"/>
      <w:bookmarkEnd w:id="224"/>
      <w:bookmarkEnd w:id="225"/>
    </w:p>
    <w:p w14:paraId="41FE99DF" w14:textId="77777777" w:rsidR="00FF7707" w:rsidRPr="00555496" w:rsidRDefault="00FF7707" w:rsidP="00FF7707">
      <w:pPr>
        <w:rPr>
          <w:lang w:val="en-US"/>
        </w:rPr>
      </w:pPr>
      <w:r w:rsidRPr="00BD155A">
        <w:rPr>
          <w:lang w:val="en-US"/>
        </w:rPr>
        <w:t>In projects that use DVCS, there</w:t>
      </w:r>
      <w:r w:rsidRPr="00555496">
        <w:rPr>
          <w:lang w:val="en-US"/>
        </w:rPr>
        <w:t xml:space="preserve"> may be several clones where changes are being inserted simultaneously. These clones may communicate with each other indistinctively, turning the administration of such environment into a tough task. Today, administrators have no way to visualize the various clones and their dependencies, and developers have limited choices to provide awareness regarding parallel changes.</w:t>
      </w:r>
    </w:p>
    <w:p w14:paraId="5F61D9D9" w14:textId="4B5F6D45" w:rsidR="00FF7707" w:rsidRDefault="00FF7707" w:rsidP="00FF7707">
      <w:pPr>
        <w:rPr>
          <w:lang w:val="en-US"/>
        </w:rPr>
      </w:pPr>
      <w:r w:rsidRPr="003767D2">
        <w:rPr>
          <w:lang w:val="en-US"/>
        </w:rPr>
        <w:t xml:space="preserve">In this chapter, we presented the DyeVC approach, which supports the development and administration under DVCS environments, providing awareness in a non-obtrusive way, enabling administrators to visualize the repository topology and establishing a platform to present information and metrics. We also discussed aspects </w:t>
      </w:r>
      <w:r w:rsidR="00572D7D">
        <w:rPr>
          <w:lang w:val="en-US"/>
        </w:rPr>
        <w:t>of its implementation and usage.</w:t>
      </w:r>
    </w:p>
    <w:p w14:paraId="6A39EDA9" w14:textId="3C9F18C7" w:rsidR="00572D7D" w:rsidRPr="00572D7D" w:rsidRDefault="00572D7D" w:rsidP="00FF7707">
      <w:pPr>
        <w:rPr>
          <w:lang w:val="en-US"/>
        </w:rPr>
      </w:pPr>
      <w:commentRangeStart w:id="226"/>
      <w:commentRangeStart w:id="227"/>
      <w:r>
        <w:rPr>
          <w:lang w:val="en-US"/>
        </w:rPr>
        <w:t>At first sight</w:t>
      </w:r>
      <w:commentRangeEnd w:id="226"/>
      <w:r>
        <w:rPr>
          <w:rStyle w:val="CommentReference"/>
        </w:rPr>
        <w:commentReference w:id="226"/>
      </w:r>
      <w:commentRangeEnd w:id="227"/>
      <w:r w:rsidR="00A11BBD">
        <w:rPr>
          <w:rStyle w:val="CommentReference"/>
        </w:rPr>
        <w:commentReference w:id="227"/>
      </w:r>
      <w:r>
        <w:rPr>
          <w:lang w:val="en-US"/>
        </w:rPr>
        <w:t xml:space="preserve">, it may seem that DyeVC is very similar to </w:t>
      </w:r>
      <w:r>
        <w:rPr>
          <w:i/>
          <w:lang w:val="en-US"/>
        </w:rPr>
        <w:t>Crystal</w:t>
      </w:r>
      <w:r>
        <w:rPr>
          <w:lang w:val="en-US"/>
        </w:rPr>
        <w:t xml:space="preserve">, one of the related works discussed in Section </w:t>
      </w:r>
      <w:r>
        <w:rPr>
          <w:lang w:val="en-US"/>
        </w:rPr>
        <w:fldChar w:fldCharType="begin"/>
      </w:r>
      <w:r>
        <w:rPr>
          <w:lang w:val="en-US"/>
        </w:rPr>
        <w:instrText xml:space="preserve"> REF _Ref412033459 \r \h </w:instrText>
      </w:r>
      <w:r>
        <w:rPr>
          <w:lang w:val="en-US"/>
        </w:rPr>
      </w:r>
      <w:r>
        <w:rPr>
          <w:lang w:val="en-US"/>
        </w:rPr>
        <w:fldChar w:fldCharType="separate"/>
      </w:r>
      <w:r w:rsidR="00A80296">
        <w:rPr>
          <w:lang w:val="en-US"/>
        </w:rPr>
        <w:t>2.4.2</w:t>
      </w:r>
      <w:r>
        <w:rPr>
          <w:lang w:val="en-US"/>
        </w:rPr>
        <w:fldChar w:fldCharType="end"/>
      </w:r>
      <w:r>
        <w:rPr>
          <w:lang w:val="en-US"/>
        </w:rPr>
        <w:t xml:space="preserve">, </w:t>
      </w:r>
    </w:p>
    <w:p w14:paraId="08835730" w14:textId="50F9670D" w:rsidR="00572D7D" w:rsidRPr="0021209D" w:rsidRDefault="00572D7D" w:rsidP="00572D7D">
      <w:pPr>
        <w:rPr>
          <w:lang w:val="en-US"/>
        </w:rPr>
      </w:pPr>
      <w:r w:rsidRPr="004C0112">
        <w:rPr>
          <w:i/>
          <w:lang w:val="en-US"/>
        </w:rPr>
        <w:t>Crystal</w:t>
      </w:r>
      <w:r w:rsidRPr="004C0112">
        <w:rPr>
          <w:lang w:val="en-US"/>
        </w:rPr>
        <w:t xml:space="preserve"> and </w:t>
      </w:r>
      <w:r w:rsidRPr="004C0112">
        <w:rPr>
          <w:i/>
          <w:lang w:val="en-US"/>
        </w:rPr>
        <w:t>DyeVC</w:t>
      </w:r>
      <w:r w:rsidRPr="004C0112">
        <w:rPr>
          <w:lang w:val="en-US"/>
        </w:rPr>
        <w:t xml:space="preserve"> may seem to be very similar approaches, especially due to the icons used in the visual interface to indicate status (compare </w:t>
      </w:r>
      <w:r w:rsidRPr="003D5EBD">
        <w:rPr>
          <w:lang w:val="en-US"/>
        </w:rPr>
        <w:fldChar w:fldCharType="begin"/>
      </w:r>
      <w:r w:rsidRPr="004C0112">
        <w:rPr>
          <w:lang w:val="en-US"/>
        </w:rPr>
        <w:instrText xml:space="preserve"> REF _Ref394668626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19</w:t>
      </w:r>
      <w:r w:rsidRPr="003D5EBD">
        <w:rPr>
          <w:lang w:val="en-US"/>
        </w:rPr>
        <w:fldChar w:fldCharType="end"/>
      </w:r>
      <w:r>
        <w:rPr>
          <w:lang w:val="en-US"/>
        </w:rPr>
        <w:t xml:space="preserve"> on page </w:t>
      </w:r>
      <w:r>
        <w:rPr>
          <w:lang w:val="en-US"/>
        </w:rPr>
        <w:fldChar w:fldCharType="begin"/>
      </w:r>
      <w:r>
        <w:rPr>
          <w:lang w:val="en-US"/>
        </w:rPr>
        <w:instrText xml:space="preserve"> PAGEREF _Ref412033519 \h </w:instrText>
      </w:r>
      <w:r>
        <w:rPr>
          <w:lang w:val="en-US"/>
        </w:rPr>
      </w:r>
      <w:r>
        <w:rPr>
          <w:lang w:val="en-US"/>
        </w:rPr>
        <w:fldChar w:fldCharType="separate"/>
      </w:r>
      <w:r w:rsidR="00A80296">
        <w:rPr>
          <w:noProof/>
          <w:lang w:val="en-US"/>
        </w:rPr>
        <w:t>32</w:t>
      </w:r>
      <w:r>
        <w:rPr>
          <w:lang w:val="en-US"/>
        </w:rPr>
        <w:fldChar w:fldCharType="end"/>
      </w:r>
      <w:r w:rsidRPr="005656D8">
        <w:rPr>
          <w:lang w:val="en-US"/>
        </w:rPr>
        <w:t xml:space="preserve"> with </w:t>
      </w:r>
      <w:r w:rsidRPr="003D5EBD">
        <w:rPr>
          <w:lang w:val="en-US"/>
        </w:rPr>
        <w:fldChar w:fldCharType="begin"/>
      </w:r>
      <w:r w:rsidRPr="004C0112">
        <w:rPr>
          <w:lang w:val="en-US"/>
        </w:rPr>
        <w:instrText xml:space="preserve"> REF _Ref393358555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35</w:t>
      </w:r>
      <w:r w:rsidRPr="003D5EBD">
        <w:rPr>
          <w:lang w:val="en-US"/>
        </w:rPr>
        <w:fldChar w:fldCharType="end"/>
      </w:r>
      <w:r w:rsidRPr="005656D8">
        <w:rPr>
          <w:lang w:val="en-US"/>
        </w:rPr>
        <w:t xml:space="preserve"> </w:t>
      </w:r>
      <w:r w:rsidRPr="003D5EBD">
        <w:rPr>
          <w:lang w:val="en-US"/>
        </w:rPr>
        <w:t>on page</w:t>
      </w:r>
      <w:r w:rsidRPr="00F1211A">
        <w:rPr>
          <w:lang w:val="en-US"/>
        </w:rPr>
        <w:t xml:space="preserve"> </w:t>
      </w:r>
      <w:r w:rsidRPr="003D5EBD">
        <w:rPr>
          <w:lang w:val="en-US"/>
        </w:rPr>
        <w:fldChar w:fldCharType="begin"/>
      </w:r>
      <w:r w:rsidRPr="004C0112">
        <w:rPr>
          <w:lang w:val="en-US"/>
        </w:rPr>
        <w:instrText xml:space="preserve"> PAGEREF _Ref409857534 \h </w:instrText>
      </w:r>
      <w:r w:rsidRPr="003D5EBD">
        <w:rPr>
          <w:lang w:val="en-US"/>
        </w:rPr>
      </w:r>
      <w:r w:rsidRPr="003D5EBD">
        <w:rPr>
          <w:lang w:val="en-US"/>
        </w:rPr>
        <w:fldChar w:fldCharType="separate"/>
      </w:r>
      <w:r w:rsidR="00A80296">
        <w:rPr>
          <w:noProof/>
          <w:lang w:val="en-US"/>
        </w:rPr>
        <w:t>47</w:t>
      </w:r>
      <w:r w:rsidRPr="003D5EBD">
        <w:rPr>
          <w:lang w:val="en-US"/>
        </w:rPr>
        <w:fldChar w:fldCharType="end"/>
      </w:r>
      <w:r w:rsidRPr="005656D8">
        <w:rPr>
          <w:lang w:val="en-US"/>
        </w:rPr>
        <w:t xml:space="preserve">, and </w:t>
      </w:r>
      <w:r w:rsidRPr="003D5EBD">
        <w:rPr>
          <w:lang w:val="en-US"/>
        </w:rPr>
        <w:t xml:space="preserve">with </w:t>
      </w:r>
      <w:r w:rsidRPr="003D5EBD">
        <w:rPr>
          <w:lang w:val="en-US"/>
        </w:rPr>
        <w:fldChar w:fldCharType="begin"/>
      </w:r>
      <w:r w:rsidRPr="004C0112">
        <w:rPr>
          <w:lang w:val="en-US"/>
        </w:rPr>
        <w:instrText xml:space="preserve"> REF _Ref409510508 \h </w:instrText>
      </w:r>
      <w:r w:rsidRPr="003D5EBD">
        <w:rPr>
          <w:lang w:val="en-US"/>
        </w:rPr>
      </w:r>
      <w:r w:rsidRPr="003D5EBD">
        <w:rPr>
          <w:lang w:val="en-US"/>
        </w:rPr>
        <w:fldChar w:fldCharType="separate"/>
      </w:r>
      <w:r w:rsidR="00A80296" w:rsidRPr="003D5EBD">
        <w:rPr>
          <w:lang w:val="en-US"/>
        </w:rPr>
        <w:t xml:space="preserve">Table </w:t>
      </w:r>
      <w:r w:rsidR="00A80296">
        <w:rPr>
          <w:noProof/>
          <w:lang w:val="en-US"/>
        </w:rPr>
        <w:t>1</w:t>
      </w:r>
      <w:r w:rsidRPr="003D5EBD">
        <w:rPr>
          <w:lang w:val="en-US"/>
        </w:rPr>
        <w:fldChar w:fldCharType="end"/>
      </w:r>
      <w:r w:rsidRPr="005656D8">
        <w:rPr>
          <w:lang w:val="en-US"/>
        </w:rPr>
        <w:t xml:space="preserve"> </w:t>
      </w:r>
      <w:r w:rsidRPr="003D5EBD">
        <w:rPr>
          <w:lang w:val="en-US"/>
        </w:rPr>
        <w:t>on page</w:t>
      </w:r>
      <w:r w:rsidRPr="00F1211A">
        <w:rPr>
          <w:lang w:val="en-US"/>
        </w:rPr>
        <w:t xml:space="preserve"> </w:t>
      </w:r>
      <w:r w:rsidRPr="003D5EBD">
        <w:rPr>
          <w:lang w:val="en-US"/>
        </w:rPr>
        <w:fldChar w:fldCharType="begin"/>
      </w:r>
      <w:r w:rsidRPr="004C0112">
        <w:rPr>
          <w:lang w:val="en-US"/>
        </w:rPr>
        <w:instrText xml:space="preserve"> PAGEREF _Ref409857574 \h </w:instrText>
      </w:r>
      <w:r w:rsidRPr="003D5EBD">
        <w:rPr>
          <w:lang w:val="en-US"/>
        </w:rPr>
      </w:r>
      <w:r w:rsidRPr="003D5EBD">
        <w:rPr>
          <w:lang w:val="en-US"/>
        </w:rPr>
        <w:fldChar w:fldCharType="separate"/>
      </w:r>
      <w:r w:rsidR="00A80296">
        <w:rPr>
          <w:noProof/>
          <w:lang w:val="en-US"/>
        </w:rPr>
        <w:t>48</w:t>
      </w:r>
      <w:r w:rsidRPr="003D5EBD">
        <w:rPr>
          <w:lang w:val="en-US"/>
        </w:rPr>
        <w:fldChar w:fldCharType="end"/>
      </w:r>
      <w:r w:rsidRPr="005656D8">
        <w:rPr>
          <w:lang w:val="en-US"/>
        </w:rPr>
        <w:t xml:space="preserve">). </w:t>
      </w:r>
      <w:r w:rsidRPr="003D5EBD">
        <w:rPr>
          <w:lang w:val="en-US"/>
        </w:rPr>
        <w:t xml:space="preserve">Both approaches work with DVCSs </w:t>
      </w:r>
      <w:r w:rsidRPr="00F1211A">
        <w:rPr>
          <w:lang w:val="en-US"/>
        </w:rPr>
        <w:t xml:space="preserve">(besides Git, </w:t>
      </w:r>
      <w:r w:rsidRPr="0004762A">
        <w:rPr>
          <w:i/>
          <w:lang w:val="en-US"/>
        </w:rPr>
        <w:t xml:space="preserve">Crystal </w:t>
      </w:r>
      <w:r w:rsidRPr="00831EDB">
        <w:rPr>
          <w:lang w:val="en-US"/>
        </w:rPr>
        <w:t>also supports Mercurial) and use working copies to per</w:t>
      </w:r>
      <w:r w:rsidRPr="0086347E">
        <w:rPr>
          <w:lang w:val="en-US"/>
        </w:rPr>
        <w:t>form analysis without affecting the user’s repositories. Apart from these similarities, there are major differences between the</w:t>
      </w:r>
      <w:r w:rsidRPr="00071773">
        <w:rPr>
          <w:lang w:val="en-US"/>
        </w:rPr>
        <w:t>m</w:t>
      </w:r>
      <w:r w:rsidRPr="00717F71">
        <w:rPr>
          <w:lang w:val="en-US"/>
        </w:rPr>
        <w:t>, as follows:</w:t>
      </w:r>
    </w:p>
    <w:p w14:paraId="31B47281" w14:textId="77777777" w:rsidR="00572D7D" w:rsidRPr="00C70AA2" w:rsidRDefault="00572D7D" w:rsidP="00572D7D">
      <w:pPr>
        <w:pStyle w:val="Listasemnumerao"/>
      </w:pPr>
      <w:r w:rsidRPr="0021209D">
        <w:rPr>
          <w:b/>
        </w:rPr>
        <w:t>Goal:</w:t>
      </w:r>
      <w:r w:rsidRPr="0021209D">
        <w:t xml:space="preserve"> </w:t>
      </w:r>
      <w:r w:rsidRPr="00545B59">
        <w:rPr>
          <w:i/>
        </w:rPr>
        <w:t>Crystal</w:t>
      </w:r>
      <w:r w:rsidRPr="00555496">
        <w:rPr>
          <w:i/>
        </w:rPr>
        <w:t>’s</w:t>
      </w:r>
      <w:r w:rsidRPr="00555496">
        <w:t xml:space="preserve"> goal</w:t>
      </w:r>
      <w:r w:rsidRPr="003767D2">
        <w:t xml:space="preserve"> is to identify conflicts among pairs of repositories (local repository versus </w:t>
      </w:r>
      <w:r w:rsidRPr="00C70AA2">
        <w:t xml:space="preserve">central repository or peer’s repository), whereas </w:t>
      </w:r>
      <w:r w:rsidRPr="00C70AA2">
        <w:rPr>
          <w:i/>
        </w:rPr>
        <w:t>DyeVC’s</w:t>
      </w:r>
      <w:r w:rsidRPr="00C70AA2">
        <w:t xml:space="preserve"> goal is to provide awareness regarding the existing peers and their synchronization, in different levels.</w:t>
      </w:r>
    </w:p>
    <w:p w14:paraId="72997CD4" w14:textId="77777777" w:rsidR="00572D7D" w:rsidRPr="00E606E1" w:rsidRDefault="00572D7D" w:rsidP="00572D7D">
      <w:pPr>
        <w:pStyle w:val="Listasemnumerao"/>
      </w:pPr>
      <w:r w:rsidRPr="008A010A">
        <w:rPr>
          <w:b/>
        </w:rPr>
        <w:t>Repository identification:</w:t>
      </w:r>
      <w:r w:rsidRPr="005D7C16">
        <w:t xml:space="preserve"> </w:t>
      </w:r>
      <w:r w:rsidRPr="005D7C16">
        <w:rPr>
          <w:i/>
        </w:rPr>
        <w:t xml:space="preserve">Crystal </w:t>
      </w:r>
      <w:r w:rsidRPr="00312A5F">
        <w:t xml:space="preserve">demands that the user points out every repository she wants to compare. For instance, when working with four repositories, all of them need to be manually registered in the approach. </w:t>
      </w:r>
      <w:r w:rsidRPr="005D0FBE">
        <w:rPr>
          <w:i/>
        </w:rPr>
        <w:t>DyeVC</w:t>
      </w:r>
      <w:r w:rsidRPr="00CE72A1">
        <w:t xml:space="preserve"> does not require that every repository be registered, because it </w:t>
      </w:r>
      <w:r w:rsidRPr="00CE4584">
        <w:t>automatically looks at configuration files to discover all the repositories that one</w:t>
      </w:r>
      <w:r w:rsidRPr="00AA5E55">
        <w:t xml:space="preserve"> pushes to or pulls from. </w:t>
      </w:r>
      <w:r w:rsidRPr="00817340">
        <w:rPr>
          <w:i/>
        </w:rPr>
        <w:t>DyeVC</w:t>
      </w:r>
      <w:r w:rsidRPr="001E2F28">
        <w:t xml:space="preserve"> works even with scenarios where a repository pushes to or pulls from more than one partner.</w:t>
      </w:r>
    </w:p>
    <w:p w14:paraId="0556B32D" w14:textId="77777777" w:rsidR="00572D7D" w:rsidRPr="00CC3C90" w:rsidRDefault="00572D7D" w:rsidP="00572D7D">
      <w:pPr>
        <w:pStyle w:val="Listasemnumerao"/>
      </w:pPr>
      <w:r w:rsidRPr="001B3747">
        <w:rPr>
          <w:b/>
        </w:rPr>
        <w:t>Repository comparison:</w:t>
      </w:r>
      <w:r w:rsidRPr="00AF57B6">
        <w:t xml:space="preserve"> </w:t>
      </w:r>
      <w:r w:rsidRPr="00C307B6">
        <w:rPr>
          <w:i/>
        </w:rPr>
        <w:t xml:space="preserve">Crystal </w:t>
      </w:r>
      <w:r w:rsidRPr="002E055B">
        <w:t>analyses one repo</w:t>
      </w:r>
      <w:r w:rsidRPr="000B73DE">
        <w:t xml:space="preserve">sitory against several peers, on a pair basis, whereas </w:t>
      </w:r>
      <w:r w:rsidRPr="0063421B">
        <w:rPr>
          <w:i/>
        </w:rPr>
        <w:t>DyeVC</w:t>
      </w:r>
      <w:r w:rsidRPr="008E0D70">
        <w:t xml:space="preserve"> analyzes all repositories against each other, provided that there are pushes or pulls among them.</w:t>
      </w:r>
    </w:p>
    <w:p w14:paraId="6A247706" w14:textId="77777777" w:rsidR="00572D7D" w:rsidRPr="004C0112" w:rsidRDefault="00572D7D" w:rsidP="00572D7D">
      <w:pPr>
        <w:pStyle w:val="Listasemnumerao"/>
      </w:pPr>
      <w:r w:rsidRPr="00894561">
        <w:rPr>
          <w:b/>
        </w:rPr>
        <w:t>Information shown:</w:t>
      </w:r>
      <w:r w:rsidRPr="004641E8">
        <w:t xml:space="preserve"> </w:t>
      </w:r>
      <w:r w:rsidRPr="004641E8">
        <w:rPr>
          <w:i/>
        </w:rPr>
        <w:t>Crystal</w:t>
      </w:r>
      <w:r w:rsidRPr="004641E8">
        <w:t xml:space="preserve"> provides information regarding the synchronization between two reposit</w:t>
      </w:r>
      <w:r w:rsidRPr="006E00DF">
        <w:t xml:space="preserve">ories and the existence of conflicts. </w:t>
      </w:r>
      <w:r w:rsidRPr="006E00DF">
        <w:rPr>
          <w:i/>
        </w:rPr>
        <w:t>DyeVC</w:t>
      </w:r>
      <w:r w:rsidRPr="006E00DF">
        <w:t xml:space="preserve"> does not report conflicts natively, but it shows synchronization information in different levels of detail (repositories, branches</w:t>
      </w:r>
      <w:r>
        <w:t>,</w:t>
      </w:r>
      <w:r w:rsidRPr="006E00DF">
        <w:t xml:space="preserve"> and commits, see more at Section </w:t>
      </w:r>
      <w:r w:rsidRPr="004C0112">
        <w:fldChar w:fldCharType="begin"/>
      </w:r>
      <w:r w:rsidRPr="004C0112">
        <w:instrText xml:space="preserve"> REF _Ref397239844 \r \h </w:instrText>
      </w:r>
      <w:r w:rsidRPr="004C0112">
        <w:fldChar w:fldCharType="separate"/>
      </w:r>
      <w:r w:rsidR="00A80296">
        <w:t>3.3</w:t>
      </w:r>
      <w:r w:rsidRPr="004C0112">
        <w:fldChar w:fldCharType="end"/>
      </w:r>
      <w:r w:rsidRPr="004C0112">
        <w:t>), including a topology view, that shows all known repositories and their interdependencies.</w:t>
      </w:r>
    </w:p>
    <w:p w14:paraId="13F70B6E" w14:textId="77777777" w:rsidR="00572D7D" w:rsidRPr="004C0112" w:rsidRDefault="00572D7D" w:rsidP="00572D7D">
      <w:pPr>
        <w:pStyle w:val="Listasemnumerao"/>
      </w:pPr>
      <w:r w:rsidRPr="004C0112">
        <w:rPr>
          <w:b/>
        </w:rPr>
        <w:t>Multiple branches:</w:t>
      </w:r>
      <w:r w:rsidRPr="004C0112">
        <w:t xml:space="preserve"> </w:t>
      </w:r>
      <w:r w:rsidRPr="004C0112">
        <w:rPr>
          <w:i/>
        </w:rPr>
        <w:t>Crystal</w:t>
      </w:r>
      <w:r w:rsidRPr="004C0112">
        <w:t xml:space="preserve"> deals with only one branch at a time. If one wants to make comparisons involving different branches, it would be necessary to create different working copies of the same repository, each one pointing to a different branch, and register these working copies so that the approach can monitor them. </w:t>
      </w:r>
      <w:r w:rsidRPr="004C0112">
        <w:rPr>
          <w:i/>
        </w:rPr>
        <w:t>DyeVC</w:t>
      </w:r>
      <w:r w:rsidRPr="004C0112">
        <w:t xml:space="preserve"> automatically checks all tracked branches in all registered repositories.</w:t>
      </w:r>
    </w:p>
    <w:p w14:paraId="077E442B" w14:textId="77777777" w:rsidR="00572D7D" w:rsidRPr="008A010A" w:rsidRDefault="00572D7D" w:rsidP="00572D7D">
      <w:pPr>
        <w:pStyle w:val="Listasemnumerao"/>
        <w:rPr>
          <w:b/>
        </w:rPr>
      </w:pPr>
      <w:r w:rsidRPr="004C0112">
        <w:rPr>
          <w:b/>
        </w:rPr>
        <w:t>Allowed actions:</w:t>
      </w:r>
      <w:r w:rsidRPr="004C0112">
        <w:t xml:space="preserve"> While </w:t>
      </w:r>
      <w:r w:rsidRPr="004C0112">
        <w:rPr>
          <w:i/>
        </w:rPr>
        <w:t xml:space="preserve">Crystal </w:t>
      </w:r>
      <w:r w:rsidRPr="004C0112">
        <w:t xml:space="preserve">provides commands to </w:t>
      </w:r>
      <w:r w:rsidRPr="004C0112">
        <w:rPr>
          <w:i/>
        </w:rPr>
        <w:t>push</w:t>
      </w:r>
      <w:r w:rsidRPr="004C0112">
        <w:t xml:space="preserve">, </w:t>
      </w:r>
      <w:r w:rsidRPr="004C0112">
        <w:rPr>
          <w:i/>
        </w:rPr>
        <w:t>pull</w:t>
      </w:r>
      <w:r w:rsidRPr="004C0112">
        <w:t xml:space="preserve">, </w:t>
      </w:r>
      <w:r w:rsidRPr="004C0112">
        <w:rPr>
          <w:i/>
        </w:rPr>
        <w:t>compile</w:t>
      </w:r>
      <w:r>
        <w:t>,</w:t>
      </w:r>
      <w:r w:rsidRPr="00845C4C">
        <w:t xml:space="preserve"> and </w:t>
      </w:r>
      <w:r w:rsidRPr="00C70AA2">
        <w:rPr>
          <w:i/>
        </w:rPr>
        <w:t>test</w:t>
      </w:r>
      <w:r w:rsidRPr="00C70AA2">
        <w:t xml:space="preserve"> a repository, </w:t>
      </w:r>
      <w:r w:rsidRPr="00C70AA2">
        <w:rPr>
          <w:i/>
        </w:rPr>
        <w:t>DyeVC</w:t>
      </w:r>
      <w:r w:rsidRPr="00C70AA2">
        <w:t xml:space="preserve"> allows one to visualize branches status, topology</w:t>
      </w:r>
      <w:r>
        <w:t>,</w:t>
      </w:r>
      <w:r w:rsidRPr="00C70AA2">
        <w:t xml:space="preserve"> and history.</w:t>
      </w:r>
    </w:p>
    <w:p w14:paraId="38A3C759" w14:textId="77777777" w:rsidR="000E03B7" w:rsidRDefault="000E03B7" w:rsidP="00FF7707">
      <w:pPr>
        <w:rPr>
          <w:lang w:val="en-US"/>
        </w:rPr>
      </w:pPr>
    </w:p>
    <w:p w14:paraId="47EF51DE" w14:textId="4DC278DE" w:rsidR="00581A4A" w:rsidRPr="009A2C5C" w:rsidRDefault="00581A4A" w:rsidP="00FF7707">
      <w:pPr>
        <w:rPr>
          <w:lang w:val="en-US"/>
        </w:rPr>
      </w:pPr>
      <w:r w:rsidRPr="009A2C5C">
        <w:rPr>
          <w:lang w:val="en-US"/>
        </w:rPr>
        <w:br w:type="page"/>
      </w:r>
    </w:p>
    <w:p w14:paraId="43248B0A" w14:textId="77777777" w:rsidR="00581A4A" w:rsidRPr="004C0112" w:rsidRDefault="009C7D7A" w:rsidP="00AB2F05">
      <w:pPr>
        <w:pStyle w:val="Heading1"/>
      </w:pPr>
      <w:bookmarkStart w:id="228" w:name="_Ref393357902"/>
      <w:bookmarkStart w:id="229" w:name="_Ref408146230"/>
      <w:bookmarkStart w:id="230" w:name="_Toc412126122"/>
      <w:r w:rsidRPr="009A2C5C">
        <w:t>– E</w:t>
      </w:r>
      <w:r w:rsidR="00593F6D" w:rsidRPr="004C0112">
        <w:t>valuation</w:t>
      </w:r>
      <w:bookmarkEnd w:id="228"/>
      <w:bookmarkEnd w:id="229"/>
      <w:bookmarkEnd w:id="230"/>
    </w:p>
    <w:p w14:paraId="6BF6CCDB" w14:textId="77777777" w:rsidR="00FF7707" w:rsidRPr="004C0112" w:rsidRDefault="00FF7707" w:rsidP="00FF7707">
      <w:pPr>
        <w:pStyle w:val="Heading2"/>
        <w:rPr>
          <w:lang w:val="en-US"/>
        </w:rPr>
      </w:pPr>
      <w:bookmarkStart w:id="231" w:name="_Toc397616265"/>
      <w:bookmarkStart w:id="232" w:name="_Toc412126123"/>
      <w:bookmarkStart w:id="233" w:name="_Toc414223625"/>
      <w:commentRangeStart w:id="234"/>
      <w:commentRangeStart w:id="235"/>
      <w:r w:rsidRPr="004C0112">
        <w:rPr>
          <w:lang w:val="en-US"/>
        </w:rPr>
        <w:t>Introduction</w:t>
      </w:r>
      <w:bookmarkEnd w:id="231"/>
      <w:bookmarkEnd w:id="232"/>
      <w:commentRangeEnd w:id="234"/>
      <w:r w:rsidR="00301E6C">
        <w:rPr>
          <w:rStyle w:val="CommentReference"/>
          <w:rFonts w:eastAsia="Calibri"/>
          <w:b w:val="0"/>
          <w:bCs w:val="0"/>
          <w:caps w:val="0"/>
        </w:rPr>
        <w:commentReference w:id="234"/>
      </w:r>
      <w:bookmarkEnd w:id="233"/>
      <w:commentRangeEnd w:id="235"/>
      <w:r w:rsidR="001C1101">
        <w:rPr>
          <w:rStyle w:val="CommentReference"/>
          <w:rFonts w:eastAsia="Calibri"/>
          <w:b w:val="0"/>
          <w:bCs w:val="0"/>
          <w:caps w:val="0"/>
        </w:rPr>
        <w:commentReference w:id="235"/>
      </w:r>
    </w:p>
    <w:p w14:paraId="761DDFAC" w14:textId="7354BE7E" w:rsidR="00FF7707" w:rsidRPr="007C3F08" w:rsidRDefault="008C1F1C" w:rsidP="00FF7707">
      <w:pPr>
        <w:rPr>
          <w:lang w:val="en-US"/>
        </w:rPr>
      </w:pPr>
      <w:r>
        <w:rPr>
          <w:lang w:val="en-US"/>
        </w:rPr>
        <w:t xml:space="preserve">We conducted </w:t>
      </w:r>
      <w:r w:rsidR="00592047">
        <w:rPr>
          <w:lang w:val="en-US"/>
        </w:rPr>
        <w:t>two</w:t>
      </w:r>
      <w:r>
        <w:rPr>
          <w:lang w:val="en-US"/>
        </w:rPr>
        <w:t xml:space="preserve"> experiments </w:t>
      </w:r>
      <w:r w:rsidR="00592047">
        <w:rPr>
          <w:lang w:val="en-US"/>
        </w:rPr>
        <w:t xml:space="preserve">and an observational study </w:t>
      </w:r>
      <w:r>
        <w:rPr>
          <w:lang w:val="en-US"/>
        </w:rPr>
        <w:t xml:space="preserve">to evaluate DyeVC. Besides using the </w:t>
      </w:r>
      <w:r w:rsidR="00592047">
        <w:rPr>
          <w:lang w:val="en-US"/>
        </w:rPr>
        <w:t>evaluation results</w:t>
      </w:r>
      <w:r>
        <w:rPr>
          <w:lang w:val="en-US"/>
        </w:rPr>
        <w:t xml:space="preserve"> to identify limitations and improvements in our approach</w:t>
      </w:r>
      <w:ins w:id="236" w:author="Leonardo Murta" w:date="2015-03-16T10:43:00Z">
        <w:r w:rsidR="00893C09">
          <w:rPr>
            <w:lang w:val="en-US"/>
          </w:rPr>
          <w:t>,</w:t>
        </w:r>
      </w:ins>
      <w:r>
        <w:rPr>
          <w:lang w:val="en-US"/>
        </w:rPr>
        <w:t xml:space="preserve"> we aim at verifying if</w:t>
      </w:r>
      <w:r w:rsidR="0045733B" w:rsidRPr="004C0112">
        <w:rPr>
          <w:lang w:val="en-US"/>
        </w:rPr>
        <w:t xml:space="preserve"> DyeVC is capable of answering the</w:t>
      </w:r>
      <w:r w:rsidR="00FF7707" w:rsidRPr="004C0112">
        <w:rPr>
          <w:lang w:val="en-US"/>
        </w:rPr>
        <w:t xml:space="preserve"> questions posed in</w:t>
      </w:r>
      <w:r w:rsidR="0045733B" w:rsidRPr="004C0112">
        <w:rPr>
          <w:lang w:val="en-US"/>
        </w:rPr>
        <w:t xml:space="preserve"> Section </w:t>
      </w:r>
      <w:r w:rsidR="0045733B" w:rsidRPr="003D5EBD">
        <w:rPr>
          <w:lang w:val="en-US"/>
        </w:rPr>
        <w:fldChar w:fldCharType="begin"/>
      </w:r>
      <w:r w:rsidR="0045733B" w:rsidRPr="004C0112">
        <w:rPr>
          <w:lang w:val="en-US"/>
        </w:rPr>
        <w:instrText xml:space="preserve"> REF _Ref409533083 \r \h </w:instrText>
      </w:r>
      <w:r w:rsidR="0045733B" w:rsidRPr="003D5EBD">
        <w:rPr>
          <w:lang w:val="en-US"/>
        </w:rPr>
      </w:r>
      <w:r w:rsidR="0045733B" w:rsidRPr="003D5EBD">
        <w:rPr>
          <w:lang w:val="en-US"/>
        </w:rPr>
        <w:fldChar w:fldCharType="separate"/>
      </w:r>
      <w:r w:rsidR="00A80296">
        <w:rPr>
          <w:lang w:val="en-US"/>
        </w:rPr>
        <w:t>1.2</w:t>
      </w:r>
      <w:r w:rsidR="0045733B" w:rsidRPr="003D5EBD">
        <w:rPr>
          <w:lang w:val="en-US"/>
        </w:rPr>
        <w:fldChar w:fldCharType="end"/>
      </w:r>
      <w:r w:rsidR="00FF7707" w:rsidRPr="007C3F08">
        <w:rPr>
          <w:lang w:val="en-US"/>
        </w:rPr>
        <w:t>:</w:t>
      </w:r>
    </w:p>
    <w:p w14:paraId="731ABBE6" w14:textId="77777777" w:rsidR="00FF7707" w:rsidRPr="003D5EBD" w:rsidRDefault="00FF7707" w:rsidP="0091399A">
      <w:pPr>
        <w:pStyle w:val="Listasemnumerao"/>
      </w:pPr>
      <w:r w:rsidRPr="003D5EBD">
        <w:t>Q1: Which clones were created from a repository?</w:t>
      </w:r>
    </w:p>
    <w:p w14:paraId="63A74E7A" w14:textId="77777777" w:rsidR="00FF7707" w:rsidRPr="0004762A" w:rsidRDefault="00FF7707" w:rsidP="0091399A">
      <w:pPr>
        <w:pStyle w:val="Listasemnumerao"/>
      </w:pPr>
      <w:r w:rsidRPr="00F1211A">
        <w:t>Q2: What are the dependencies between different c</w:t>
      </w:r>
      <w:r w:rsidRPr="0004762A">
        <w:t>lones?</w:t>
      </w:r>
    </w:p>
    <w:p w14:paraId="247A9C20" w14:textId="77777777" w:rsidR="00FF7707" w:rsidRPr="00831EDB" w:rsidRDefault="00FF7707" w:rsidP="0091399A">
      <w:pPr>
        <w:pStyle w:val="Listasemnumerao"/>
      </w:pPr>
      <w:r w:rsidRPr="00831EDB">
        <w:t>Q3: Which changes are under work in parallel (in different clones or different branches) and which of them are available to be incorporated into my work?</w:t>
      </w:r>
    </w:p>
    <w:p w14:paraId="0EC4507E" w14:textId="77777777" w:rsidR="0045733B" w:rsidRPr="007C3F08" w:rsidRDefault="0045733B" w:rsidP="0045733B">
      <w:pPr>
        <w:rPr>
          <w:lang w:val="en-US"/>
        </w:rPr>
      </w:pPr>
      <w:r w:rsidRPr="0086347E">
        <w:rPr>
          <w:lang w:val="en-US"/>
        </w:rPr>
        <w:t xml:space="preserve">We also aim at answering the question related to non-function aspects of our approach, </w:t>
      </w:r>
      <w:r w:rsidR="002E2605" w:rsidRPr="00071773">
        <w:rPr>
          <w:lang w:val="en-US"/>
        </w:rPr>
        <w:t>which</w:t>
      </w:r>
      <w:r w:rsidRPr="00717F71">
        <w:rPr>
          <w:lang w:val="en-US"/>
        </w:rPr>
        <w:t xml:space="preserve"> was also introduced in Section </w:t>
      </w:r>
      <w:r w:rsidRPr="004C0112">
        <w:rPr>
          <w:lang w:val="en-US"/>
        </w:rPr>
        <w:fldChar w:fldCharType="begin"/>
      </w:r>
      <w:r w:rsidRPr="004C0112">
        <w:rPr>
          <w:lang w:val="en-US"/>
        </w:rPr>
        <w:instrText xml:space="preserve"> REF _Ref409533189 \r \h </w:instrText>
      </w:r>
      <w:r w:rsidRPr="004C0112">
        <w:rPr>
          <w:lang w:val="en-US"/>
        </w:rPr>
      </w:r>
      <w:r w:rsidRPr="004C0112">
        <w:rPr>
          <w:lang w:val="en-US"/>
        </w:rPr>
        <w:fldChar w:fldCharType="separate"/>
      </w:r>
      <w:r w:rsidR="00A80296">
        <w:rPr>
          <w:lang w:val="en-US"/>
        </w:rPr>
        <w:t>1.2</w:t>
      </w:r>
      <w:r w:rsidRPr="004C0112">
        <w:rPr>
          <w:lang w:val="en-US"/>
        </w:rPr>
        <w:fldChar w:fldCharType="end"/>
      </w:r>
      <w:r w:rsidRPr="007C3F08">
        <w:rPr>
          <w:lang w:val="en-US"/>
        </w:rPr>
        <w:t>:</w:t>
      </w:r>
    </w:p>
    <w:p w14:paraId="1C50B596" w14:textId="77777777" w:rsidR="00FF7707" w:rsidRDefault="00FF7707" w:rsidP="0091399A">
      <w:pPr>
        <w:pStyle w:val="Listasemnumerao"/>
      </w:pPr>
      <w:r w:rsidRPr="003D5EBD">
        <w:t>Q4: Is it computationally feasible to gather this information from all known repositories, keeping them av</w:t>
      </w:r>
      <w:r w:rsidRPr="00F1211A">
        <w:t>ailable to be used when needed?</w:t>
      </w:r>
    </w:p>
    <w:p w14:paraId="5F52FDBA" w14:textId="06639E71" w:rsidR="00FF7707" w:rsidRPr="0086347E" w:rsidRDefault="008C1F1C" w:rsidP="00FF7707">
      <w:pPr>
        <w:spacing w:before="240"/>
        <w:rPr>
          <w:lang w:val="en-US"/>
        </w:rPr>
      </w:pPr>
      <w:r>
        <w:rPr>
          <w:lang w:val="en-US"/>
        </w:rPr>
        <w:t>In the first experiment</w:t>
      </w:r>
      <w:r w:rsidR="00FF7707" w:rsidRPr="0086347E">
        <w:rPr>
          <w:lang w:val="en-US"/>
        </w:rPr>
        <w:t xml:space="preserve">, we conducted a </w:t>
      </w:r>
      <w:r w:rsidR="00FF7707" w:rsidRPr="00071773">
        <w:rPr>
          <w:i/>
          <w:lang w:val="en-US"/>
        </w:rPr>
        <w:t xml:space="preserve">post-hoc </w:t>
      </w:r>
      <w:r w:rsidR="00FF7707" w:rsidRPr="00717F71">
        <w:rPr>
          <w:lang w:val="en-US"/>
        </w:rPr>
        <w:t xml:space="preserve">analysis </w:t>
      </w:r>
      <w:r w:rsidR="0045733B" w:rsidRPr="0021209D">
        <w:rPr>
          <w:lang w:val="en-US"/>
        </w:rPr>
        <w:t>over the JQuery</w:t>
      </w:r>
      <w:r w:rsidR="0045733B" w:rsidRPr="004C0112">
        <w:rPr>
          <w:rStyle w:val="FootnoteReference"/>
          <w:lang w:val="en-US"/>
        </w:rPr>
        <w:footnoteReference w:id="25"/>
      </w:r>
      <w:r w:rsidR="00FF7707" w:rsidRPr="003D5EBD">
        <w:rPr>
          <w:lang w:val="en-US"/>
        </w:rPr>
        <w:t xml:space="preserve"> </w:t>
      </w:r>
      <w:r w:rsidR="0045733B" w:rsidRPr="00F1211A">
        <w:rPr>
          <w:lang w:val="en-US"/>
        </w:rPr>
        <w:t xml:space="preserve">open-source </w:t>
      </w:r>
      <w:r w:rsidR="00FF7707" w:rsidRPr="0004762A">
        <w:rPr>
          <w:lang w:val="en-US"/>
        </w:rPr>
        <w:t xml:space="preserve">project, to check if DyeVC can help answering questions Q1-Q3. </w:t>
      </w:r>
      <w:r>
        <w:rPr>
          <w:lang w:val="en-US"/>
        </w:rPr>
        <w:t>Next, we conducted an observational study involving four students that used DyeVC</w:t>
      </w:r>
      <w:r w:rsidR="00D319F7">
        <w:rPr>
          <w:lang w:val="en-US"/>
        </w:rPr>
        <w:t>. This study also used the JQuery project</w:t>
      </w:r>
      <w:r>
        <w:rPr>
          <w:lang w:val="en-US"/>
        </w:rPr>
        <w:t>. Finally</w:t>
      </w:r>
      <w:r w:rsidR="00FF7707" w:rsidRPr="0004762A">
        <w:rPr>
          <w:lang w:val="en-US"/>
        </w:rPr>
        <w:t xml:space="preserve">, we took some </w:t>
      </w:r>
      <w:r w:rsidR="0045733B" w:rsidRPr="00831EDB">
        <w:rPr>
          <w:lang w:val="en-US"/>
        </w:rPr>
        <w:t>open-source</w:t>
      </w:r>
      <w:r w:rsidR="00FF7707" w:rsidRPr="0086347E">
        <w:rPr>
          <w:lang w:val="en-US"/>
        </w:rPr>
        <w:t xml:space="preserve"> projects of different sizes and from different sources, in order to evaluate the scalability of our approach, aiming at answering question Q4.</w:t>
      </w:r>
    </w:p>
    <w:p w14:paraId="0DDCB84B" w14:textId="416AFDED" w:rsidR="00FF7707" w:rsidRPr="007C3F08" w:rsidRDefault="00FF7707" w:rsidP="00FF7707">
      <w:pPr>
        <w:spacing w:before="240"/>
        <w:rPr>
          <w:lang w:val="en-US"/>
        </w:rPr>
      </w:pPr>
      <w:r w:rsidRPr="00071773">
        <w:rPr>
          <w:lang w:val="en-US"/>
        </w:rPr>
        <w:t xml:space="preserve">This chapter is organized as follows: Section </w:t>
      </w:r>
      <w:r w:rsidRPr="003D5EBD">
        <w:rPr>
          <w:lang w:val="en-US"/>
        </w:rPr>
        <w:fldChar w:fldCharType="begin"/>
      </w:r>
      <w:r w:rsidRPr="004C0112">
        <w:rPr>
          <w:lang w:val="en-US"/>
        </w:rPr>
        <w:instrText xml:space="preserve"> REF _Ref398454514 \w \h </w:instrText>
      </w:r>
      <w:r w:rsidRPr="003D5EBD">
        <w:rPr>
          <w:lang w:val="en-US"/>
        </w:rPr>
      </w:r>
      <w:r w:rsidRPr="003D5EBD">
        <w:rPr>
          <w:lang w:val="en-US"/>
        </w:rPr>
        <w:fldChar w:fldCharType="separate"/>
      </w:r>
      <w:r w:rsidR="00A80296">
        <w:rPr>
          <w:lang w:val="en-US"/>
        </w:rPr>
        <w:t>4.2</w:t>
      </w:r>
      <w:r w:rsidRPr="003D5EBD">
        <w:rPr>
          <w:lang w:val="en-US"/>
        </w:rPr>
        <w:fldChar w:fldCharType="end"/>
      </w:r>
      <w:r w:rsidRPr="007C3F08">
        <w:rPr>
          <w:lang w:val="en-US"/>
        </w:rPr>
        <w:t xml:space="preserve"> describes the </w:t>
      </w:r>
      <w:r w:rsidRPr="003D5EBD">
        <w:rPr>
          <w:i/>
          <w:lang w:val="en-US"/>
        </w:rPr>
        <w:t>post-hoc</w:t>
      </w:r>
      <w:r w:rsidRPr="00F1211A">
        <w:rPr>
          <w:lang w:val="en-US"/>
        </w:rPr>
        <w:t xml:space="preserve"> analysis. </w:t>
      </w:r>
      <w:r w:rsidR="008C1F1C">
        <w:rPr>
          <w:lang w:val="en-US"/>
        </w:rPr>
        <w:t xml:space="preserve">Section </w:t>
      </w:r>
      <w:r w:rsidR="008C1F1C">
        <w:rPr>
          <w:lang w:val="en-US"/>
        </w:rPr>
        <w:fldChar w:fldCharType="begin"/>
      </w:r>
      <w:r w:rsidR="008C1F1C">
        <w:rPr>
          <w:lang w:val="en-US"/>
        </w:rPr>
        <w:instrText xml:space="preserve"> REF _Ref413958354 \r \h </w:instrText>
      </w:r>
      <w:r w:rsidR="008C1F1C">
        <w:rPr>
          <w:lang w:val="en-US"/>
        </w:rPr>
      </w:r>
      <w:r w:rsidR="008C1F1C">
        <w:rPr>
          <w:lang w:val="en-US"/>
        </w:rPr>
        <w:fldChar w:fldCharType="separate"/>
      </w:r>
      <w:r w:rsidR="00A80296">
        <w:rPr>
          <w:lang w:val="en-US"/>
        </w:rPr>
        <w:t>4.3</w:t>
      </w:r>
      <w:r w:rsidR="008C1F1C">
        <w:rPr>
          <w:lang w:val="en-US"/>
        </w:rPr>
        <w:fldChar w:fldCharType="end"/>
      </w:r>
      <w:r w:rsidR="008C1F1C">
        <w:rPr>
          <w:lang w:val="en-US"/>
        </w:rPr>
        <w:t xml:space="preserve"> presents the observational study. </w:t>
      </w:r>
      <w:r w:rsidRPr="00F1211A">
        <w:rPr>
          <w:lang w:val="en-US"/>
        </w:rPr>
        <w:t xml:space="preserve">Section </w:t>
      </w:r>
      <w:r w:rsidR="008C1F1C">
        <w:rPr>
          <w:lang w:val="en-US"/>
        </w:rPr>
        <w:fldChar w:fldCharType="begin"/>
      </w:r>
      <w:r w:rsidR="008C1F1C">
        <w:rPr>
          <w:lang w:val="en-US"/>
        </w:rPr>
        <w:instrText xml:space="preserve"> REF _Ref413958368 \r \h </w:instrText>
      </w:r>
      <w:r w:rsidR="008C1F1C">
        <w:rPr>
          <w:lang w:val="en-US"/>
        </w:rPr>
      </w:r>
      <w:r w:rsidR="008C1F1C">
        <w:rPr>
          <w:lang w:val="en-US"/>
        </w:rPr>
        <w:fldChar w:fldCharType="separate"/>
      </w:r>
      <w:r w:rsidR="00A80296">
        <w:rPr>
          <w:lang w:val="en-US"/>
        </w:rPr>
        <w:t>4.4</w:t>
      </w:r>
      <w:r w:rsidR="008C1F1C">
        <w:rPr>
          <w:lang w:val="en-US"/>
        </w:rPr>
        <w:fldChar w:fldCharType="end"/>
      </w:r>
      <w:r w:rsidR="008C1F1C">
        <w:rPr>
          <w:lang w:val="en-US"/>
        </w:rPr>
        <w:t xml:space="preserve"> </w:t>
      </w:r>
      <w:r w:rsidRPr="007C3F08">
        <w:rPr>
          <w:lang w:val="en-US"/>
        </w:rPr>
        <w:t>describes the performance ev</w:t>
      </w:r>
      <w:r w:rsidRPr="003D5EBD">
        <w:rPr>
          <w:lang w:val="en-US"/>
        </w:rPr>
        <w:t xml:space="preserve">aluation of our approach. </w:t>
      </w:r>
      <w:r w:rsidRPr="00F1211A">
        <w:rPr>
          <w:lang w:val="en-US"/>
        </w:rPr>
        <w:t xml:space="preserve">Section </w:t>
      </w:r>
      <w:r w:rsidRPr="003D5EBD">
        <w:rPr>
          <w:lang w:val="en-US"/>
        </w:rPr>
        <w:fldChar w:fldCharType="begin"/>
      </w:r>
      <w:r w:rsidRPr="004C0112">
        <w:rPr>
          <w:lang w:val="en-US"/>
        </w:rPr>
        <w:instrText xml:space="preserve"> REF _Ref398454717 \w \h </w:instrText>
      </w:r>
      <w:r w:rsidRPr="003D5EBD">
        <w:rPr>
          <w:lang w:val="en-US"/>
        </w:rPr>
      </w:r>
      <w:r w:rsidRPr="003D5EBD">
        <w:rPr>
          <w:lang w:val="en-US"/>
        </w:rPr>
        <w:fldChar w:fldCharType="separate"/>
      </w:r>
      <w:r w:rsidR="00A80296">
        <w:rPr>
          <w:lang w:val="en-US"/>
        </w:rPr>
        <w:t>4.5</w:t>
      </w:r>
      <w:r w:rsidRPr="003D5EBD">
        <w:rPr>
          <w:lang w:val="en-US"/>
        </w:rPr>
        <w:fldChar w:fldCharType="end"/>
      </w:r>
      <w:r w:rsidRPr="007C3F08">
        <w:rPr>
          <w:lang w:val="en-US"/>
        </w:rPr>
        <w:t xml:space="preserve"> discusses some threats to validity of the</w:t>
      </w:r>
      <w:r w:rsidRPr="003D5EBD">
        <w:rPr>
          <w:lang w:val="en-US"/>
        </w:rPr>
        <w:t xml:space="preserve"> experiment. Lastly, Section </w:t>
      </w:r>
      <w:r w:rsidRPr="003D5EBD">
        <w:rPr>
          <w:lang w:val="en-US"/>
        </w:rPr>
        <w:fldChar w:fldCharType="begin"/>
      </w:r>
      <w:r w:rsidRPr="004C0112">
        <w:rPr>
          <w:lang w:val="en-US"/>
        </w:rPr>
        <w:instrText xml:space="preserve"> REF _Ref398454730 \w \h </w:instrText>
      </w:r>
      <w:r w:rsidRPr="003D5EBD">
        <w:rPr>
          <w:lang w:val="en-US"/>
        </w:rPr>
      </w:r>
      <w:r w:rsidRPr="003D5EBD">
        <w:rPr>
          <w:lang w:val="en-US"/>
        </w:rPr>
        <w:fldChar w:fldCharType="separate"/>
      </w:r>
      <w:r w:rsidR="00A80296">
        <w:rPr>
          <w:lang w:val="en-US"/>
        </w:rPr>
        <w:t>4.6</w:t>
      </w:r>
      <w:r w:rsidRPr="003D5EBD">
        <w:rPr>
          <w:lang w:val="en-US"/>
        </w:rPr>
        <w:fldChar w:fldCharType="end"/>
      </w:r>
      <w:r w:rsidRPr="007C3F08">
        <w:rPr>
          <w:lang w:val="en-US"/>
        </w:rPr>
        <w:t xml:space="preserve"> presents the final considerations of this chapter.</w:t>
      </w:r>
    </w:p>
    <w:p w14:paraId="6796C20D" w14:textId="77777777" w:rsidR="00FF7707" w:rsidRPr="0086347E" w:rsidRDefault="00FF7707" w:rsidP="00FF7707">
      <w:pPr>
        <w:pStyle w:val="Heading2"/>
        <w:rPr>
          <w:lang w:val="en-US"/>
        </w:rPr>
      </w:pPr>
      <w:bookmarkStart w:id="237" w:name="_Toc397616266"/>
      <w:bookmarkStart w:id="238" w:name="_Ref398454514"/>
      <w:bookmarkStart w:id="239" w:name="_Toc412126124"/>
      <w:bookmarkStart w:id="240" w:name="_Toc414223626"/>
      <w:r w:rsidRPr="003D5EBD">
        <w:rPr>
          <w:lang w:val="en-US"/>
        </w:rPr>
        <w:t>Analyzing</w:t>
      </w:r>
      <w:r w:rsidRPr="00F1211A">
        <w:rPr>
          <w:lang w:val="en-US"/>
        </w:rPr>
        <w:t xml:space="preserve"> </w:t>
      </w:r>
      <w:r w:rsidR="0045733B" w:rsidRPr="0004762A">
        <w:rPr>
          <w:i/>
          <w:lang w:val="en-US"/>
        </w:rPr>
        <w:t>JQuery</w:t>
      </w:r>
      <w:r w:rsidR="0045733B" w:rsidRPr="00831EDB">
        <w:rPr>
          <w:lang w:val="en-US"/>
        </w:rPr>
        <w:t xml:space="preserve"> project</w:t>
      </w:r>
      <w:r w:rsidRPr="0086347E">
        <w:rPr>
          <w:lang w:val="en-US"/>
        </w:rPr>
        <w:t xml:space="preserve"> with DyeVC</w:t>
      </w:r>
      <w:bookmarkEnd w:id="237"/>
      <w:bookmarkEnd w:id="238"/>
      <w:bookmarkEnd w:id="239"/>
      <w:bookmarkEnd w:id="240"/>
    </w:p>
    <w:p w14:paraId="1D9F5E64" w14:textId="77777777" w:rsidR="00FF7707" w:rsidRPr="00CE4584" w:rsidRDefault="00FF7707" w:rsidP="00FF7707">
      <w:pPr>
        <w:rPr>
          <w:color w:val="FF0000"/>
          <w:lang w:val="en-US"/>
        </w:rPr>
      </w:pPr>
      <w:r w:rsidRPr="0086347E">
        <w:rPr>
          <w:lang w:val="en-US"/>
        </w:rPr>
        <w:t xml:space="preserve">We conducted a </w:t>
      </w:r>
      <w:r w:rsidRPr="00071773">
        <w:rPr>
          <w:i/>
          <w:lang w:val="en-US"/>
        </w:rPr>
        <w:t>post-hoc</w:t>
      </w:r>
      <w:r w:rsidRPr="00717F71">
        <w:rPr>
          <w:lang w:val="en-US"/>
        </w:rPr>
        <w:t xml:space="preserve"> analysis using a</w:t>
      </w:r>
      <w:r w:rsidR="00963EFF" w:rsidRPr="0021209D">
        <w:rPr>
          <w:lang w:val="en-US"/>
        </w:rPr>
        <w:t>n</w:t>
      </w:r>
      <w:r w:rsidRPr="00BD155A">
        <w:rPr>
          <w:lang w:val="en-US"/>
        </w:rPr>
        <w:t xml:space="preserve"> open source project to demonstrate that our approach can help answering questions Q1-Q3. We used the JQuery project, a project that began in 2006 and h</w:t>
      </w:r>
      <w:r w:rsidRPr="00555496">
        <w:rPr>
          <w:lang w:val="en-US"/>
        </w:rPr>
        <w:t xml:space="preserve">ad 6,222 commits by the time of the evaluation. We reconstructed </w:t>
      </w:r>
      <w:r w:rsidR="00963EFF" w:rsidRPr="00555496">
        <w:rPr>
          <w:lang w:val="en-US"/>
        </w:rPr>
        <w:t>the repository history</w:t>
      </w:r>
      <w:r w:rsidRPr="00555496">
        <w:rPr>
          <w:lang w:val="en-US"/>
        </w:rPr>
        <w:t xml:space="preserve">, simulating the actions that occurred in the past. We do not replicate the repository history here, due to its size, but the repository is public available at </w:t>
      </w:r>
      <w:r w:rsidR="006E00DF">
        <w:rPr>
          <w:lang w:val="en-US"/>
        </w:rPr>
        <w:t>Github</w:t>
      </w:r>
      <w:r w:rsidRPr="003767D2">
        <w:rPr>
          <w:lang w:val="en-US"/>
        </w:rPr>
        <w:t xml:space="preserve">. </w:t>
      </w:r>
      <w:r w:rsidR="00963EFF" w:rsidRPr="00C70AA2">
        <w:rPr>
          <w:lang w:val="en-US"/>
        </w:rPr>
        <w:t>Automatically generated comments helped us to depict specific flows that occurred in the past. For example, the comment</w:t>
      </w:r>
      <w:r w:rsidRPr="00117B7E">
        <w:rPr>
          <w:szCs w:val="24"/>
          <w:lang w:val="en-US"/>
        </w:rPr>
        <w:t xml:space="preserve"> </w:t>
      </w:r>
      <w:r w:rsidRPr="007D3EFA">
        <w:rPr>
          <w:i/>
          <w:szCs w:val="24"/>
          <w:lang w:val="en-US"/>
        </w:rPr>
        <w:t>“</w:t>
      </w:r>
      <w:r w:rsidRPr="008A010A">
        <w:rPr>
          <w:bCs/>
          <w:i/>
          <w:szCs w:val="24"/>
          <w:lang w:val="en-US"/>
        </w:rPr>
        <w:t>Merge branch 'master' of https://github.com/scottjehl/jquery into scottjehl-master</w:t>
      </w:r>
      <w:r w:rsidRPr="005D7C16">
        <w:rPr>
          <w:i/>
          <w:szCs w:val="24"/>
          <w:lang w:val="en-US"/>
        </w:rPr>
        <w:t>”</w:t>
      </w:r>
      <w:r w:rsidRPr="00723770">
        <w:rPr>
          <w:szCs w:val="24"/>
          <w:lang w:val="en-US"/>
        </w:rPr>
        <w:t xml:space="preserve"> tells us that there</w:t>
      </w:r>
      <w:r w:rsidRPr="0008190F">
        <w:rPr>
          <w:lang w:val="en-US"/>
        </w:rPr>
        <w:t xml:space="preserve"> was a user named </w:t>
      </w:r>
      <w:r w:rsidRPr="00AB1335">
        <w:rPr>
          <w:i/>
          <w:lang w:val="en-US"/>
        </w:rPr>
        <w:t>scottjehl</w:t>
      </w:r>
      <w:r w:rsidRPr="00312A5F">
        <w:rPr>
          <w:lang w:val="en-US"/>
        </w:rPr>
        <w:t xml:space="preserve"> and that the merge operation was done at a branch called </w:t>
      </w:r>
      <w:r w:rsidRPr="00312A5F">
        <w:rPr>
          <w:i/>
          <w:lang w:val="en-US"/>
        </w:rPr>
        <w:t>scottjehl-master</w:t>
      </w:r>
      <w:r w:rsidRPr="00312A5F">
        <w:rPr>
          <w:lang w:val="en-US"/>
        </w:rPr>
        <w:t>.</w:t>
      </w:r>
      <w:r w:rsidR="0048490A" w:rsidRPr="005D0FBE">
        <w:rPr>
          <w:lang w:val="en-US"/>
        </w:rPr>
        <w:t xml:space="preserve"> Although one might perform a merge manually and insert a different text in the commen</w:t>
      </w:r>
      <w:r w:rsidR="0048490A" w:rsidRPr="00DD43A6">
        <w:rPr>
          <w:lang w:val="en-US"/>
        </w:rPr>
        <w:t xml:space="preserve">t, this did not compromise our analysis because we had a focus on depicting </w:t>
      </w:r>
      <w:r w:rsidR="007723B3" w:rsidRPr="008205C3">
        <w:rPr>
          <w:lang w:val="en-US"/>
        </w:rPr>
        <w:t>some of the</w:t>
      </w:r>
      <w:r w:rsidR="0048490A" w:rsidRPr="00CE72A1">
        <w:rPr>
          <w:lang w:val="en-US"/>
        </w:rPr>
        <w:t xml:space="preserve"> merge situations, and not all of them.</w:t>
      </w:r>
    </w:p>
    <w:p w14:paraId="05F4EADD" w14:textId="77777777" w:rsidR="00FF7707" w:rsidRPr="009E6854" w:rsidRDefault="00FF7707" w:rsidP="00FF7707">
      <w:pPr>
        <w:rPr>
          <w:lang w:val="en-US"/>
        </w:rPr>
      </w:pPr>
      <w:r w:rsidRPr="00AA5E55">
        <w:rPr>
          <w:lang w:val="en-US"/>
        </w:rPr>
        <w:t xml:space="preserve">Due to the operating mode of Git, some details are missing, but these </w:t>
      </w:r>
      <w:r w:rsidR="00CD6A89" w:rsidRPr="00817340">
        <w:rPr>
          <w:lang w:val="en-US"/>
        </w:rPr>
        <w:t xml:space="preserve">details </w:t>
      </w:r>
      <w:r w:rsidRPr="005217DA">
        <w:rPr>
          <w:lang w:val="en-US"/>
        </w:rPr>
        <w:t>do not co</w:t>
      </w:r>
      <w:r w:rsidRPr="001E2F28">
        <w:rPr>
          <w:lang w:val="en-US"/>
        </w:rPr>
        <w:t>mpromise our analysis. The first one is the moment when a clone arises or deceases. This information does not exist anywhere in the repository. We inferred the creation of clones looking at the commit messages in the repository history (a</w:t>
      </w:r>
      <w:r w:rsidRPr="009E6854">
        <w:rPr>
          <w:lang w:val="en-US"/>
        </w:rPr>
        <w:t xml:space="preserve"> commit by developer X led to the creation of a clone named X). Clones created at a given time stayed alive for the rest of the analysis.</w:t>
      </w:r>
      <w:r w:rsidR="00462AFB" w:rsidRPr="009E6854">
        <w:rPr>
          <w:lang w:val="en-US"/>
        </w:rPr>
        <w:t xml:space="preserve"> </w:t>
      </w:r>
    </w:p>
    <w:p w14:paraId="1FE2CD2B" w14:textId="77777777" w:rsidR="00FF7707" w:rsidRPr="00C307B6" w:rsidRDefault="00FF7707" w:rsidP="00FF7707">
      <w:pPr>
        <w:rPr>
          <w:lang w:val="en-US"/>
        </w:rPr>
      </w:pPr>
      <w:r w:rsidRPr="009E6854">
        <w:rPr>
          <w:lang w:val="en-US"/>
        </w:rPr>
        <w:t>The second missing detail is that</w:t>
      </w:r>
      <w:r w:rsidR="00CD6A89" w:rsidRPr="00E606E1">
        <w:rPr>
          <w:lang w:val="en-US"/>
        </w:rPr>
        <w:t>,</w:t>
      </w:r>
      <w:r w:rsidRPr="00296DF5">
        <w:rPr>
          <w:lang w:val="en-US"/>
        </w:rPr>
        <w:t xml:space="preserve"> although we had the commit dates and times in the repository history, these date</w:t>
      </w:r>
      <w:r w:rsidRPr="001F3234">
        <w:rPr>
          <w:lang w:val="en-US"/>
        </w:rPr>
        <w:t xml:space="preserve">s and times were not guaranteed to be correct. This </w:t>
      </w:r>
      <w:r w:rsidR="00113A31" w:rsidRPr="001B3747">
        <w:rPr>
          <w:lang w:val="en-US"/>
        </w:rPr>
        <w:t>occurs</w:t>
      </w:r>
      <w:r w:rsidRPr="00AF57B6">
        <w:rPr>
          <w:lang w:val="en-US"/>
        </w:rPr>
        <w:t xml:space="preserve"> because DVCSs do not have a central clock. Each commit is registered with the local time at the machine where the clone is located, which could</w:t>
      </w:r>
      <w:r w:rsidRPr="00A717CA">
        <w:rPr>
          <w:lang w:val="en-US"/>
        </w:rPr>
        <w:t xml:space="preserve"> lead to commit</w:t>
      </w:r>
      <w:r w:rsidR="00113A31" w:rsidRPr="00034372">
        <w:rPr>
          <w:lang w:val="en-US"/>
        </w:rPr>
        <w:t>s</w:t>
      </w:r>
      <w:r w:rsidRPr="00034372">
        <w:rPr>
          <w:lang w:val="en-US"/>
        </w:rPr>
        <w:t xml:space="preserve"> in the history with a predecessor in the future, depending on when and where each one of them were performed. This missing detail is not important, because the precedence between two commits is not depicted from their commit times, but fro</w:t>
      </w:r>
      <w:r w:rsidRPr="00C307B6">
        <w:rPr>
          <w:lang w:val="en-US"/>
        </w:rPr>
        <w:t>m the pointers that Git maintains from a commit to its parents. We can use these dates, but not as an authoritative information.</w:t>
      </w:r>
    </w:p>
    <w:p w14:paraId="5AE5BCE4" w14:textId="77777777" w:rsidR="00262786" w:rsidRPr="007C3F08" w:rsidRDefault="00262786" w:rsidP="00262786">
      <w:pPr>
        <w:rPr>
          <w:lang w:val="en-US"/>
        </w:rPr>
      </w:pPr>
      <w:r w:rsidRPr="002E055B">
        <w:rPr>
          <w:lang w:val="en-US"/>
        </w:rPr>
        <w:t>We chose a moment in time when three developers were involved, performing commits and merging changes in the repository. We c</w:t>
      </w:r>
      <w:r w:rsidRPr="000B73DE">
        <w:rPr>
          <w:lang w:val="en-US"/>
        </w:rPr>
        <w:t xml:space="preserve">reated three clones for these developers, named after their author names and commit messages: </w:t>
      </w:r>
      <w:r w:rsidRPr="0063421B">
        <w:rPr>
          <w:i/>
          <w:lang w:val="en-US"/>
        </w:rPr>
        <w:t>jeresig</w:t>
      </w:r>
      <w:r w:rsidRPr="008E0D70">
        <w:rPr>
          <w:lang w:val="en-US"/>
        </w:rPr>
        <w:t xml:space="preserve">, </w:t>
      </w:r>
      <w:r w:rsidRPr="00CC3C90">
        <w:rPr>
          <w:i/>
          <w:lang w:val="en-US"/>
        </w:rPr>
        <w:t>adam</w:t>
      </w:r>
      <w:r w:rsidRPr="00894561">
        <w:rPr>
          <w:lang w:val="en-US"/>
        </w:rPr>
        <w:t xml:space="preserve">, and </w:t>
      </w:r>
      <w:r w:rsidRPr="007E0541">
        <w:rPr>
          <w:i/>
          <w:lang w:val="en-US"/>
        </w:rPr>
        <w:t>aakosh</w:t>
      </w:r>
      <w:r w:rsidRPr="004641E8">
        <w:rPr>
          <w:lang w:val="en-US"/>
        </w:rPr>
        <w:t xml:space="preserve">. </w:t>
      </w:r>
      <w:r w:rsidRPr="003D5EBD">
        <w:rPr>
          <w:lang w:val="en-US"/>
        </w:rPr>
        <w:fldChar w:fldCharType="begin"/>
      </w:r>
      <w:r w:rsidRPr="004C0112">
        <w:rPr>
          <w:lang w:val="en-US"/>
        </w:rPr>
        <w:instrText xml:space="preserve"> REF _Ref393359327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39</w:t>
      </w:r>
      <w:r w:rsidRPr="003D5EBD">
        <w:rPr>
          <w:lang w:val="en-US"/>
        </w:rPr>
        <w:fldChar w:fldCharType="end"/>
      </w:r>
      <w:r w:rsidRPr="007C3F08">
        <w:rPr>
          <w:lang w:val="en-US"/>
        </w:rPr>
        <w:t xml:space="preserve"> shows the topology view </w:t>
      </w:r>
      <w:r w:rsidRPr="003D5EBD">
        <w:rPr>
          <w:lang w:val="en-US"/>
        </w:rPr>
        <w:t>on Sep 24 2010</w:t>
      </w:r>
      <w:r w:rsidRPr="00F1211A">
        <w:rPr>
          <w:lang w:val="en-US"/>
        </w:rPr>
        <w:t xml:space="preserve">, when </w:t>
      </w:r>
      <w:r w:rsidRPr="0004762A">
        <w:rPr>
          <w:i/>
          <w:lang w:val="en-US"/>
        </w:rPr>
        <w:t>aakosh</w:t>
      </w:r>
      <w:r w:rsidRPr="00831EDB">
        <w:rPr>
          <w:lang w:val="en-US"/>
        </w:rPr>
        <w:t xml:space="preserve"> had 121 commits pending to be push</w:t>
      </w:r>
      <w:r w:rsidRPr="0086347E">
        <w:rPr>
          <w:lang w:val="en-US"/>
        </w:rPr>
        <w:t xml:space="preserve">ed to the central repository (hereafter represented as </w:t>
      </w:r>
      <w:r w:rsidRPr="0086347E">
        <w:rPr>
          <w:i/>
          <w:lang w:val="en-US"/>
        </w:rPr>
        <w:t>central-repo</w:t>
      </w:r>
      <w:r w:rsidRPr="00071773">
        <w:rPr>
          <w:lang w:val="en-US"/>
        </w:rPr>
        <w:t xml:space="preserve">).  </w:t>
      </w:r>
      <w:r w:rsidRPr="003D5EBD">
        <w:rPr>
          <w:lang w:val="en-US"/>
        </w:rPr>
        <w:fldChar w:fldCharType="begin"/>
      </w:r>
      <w:r w:rsidRPr="004C0112">
        <w:rPr>
          <w:lang w:val="en-US"/>
        </w:rPr>
        <w:instrText xml:space="preserve"> REF _Ref393359337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40</w:t>
      </w:r>
      <w:r w:rsidRPr="003D5EBD">
        <w:rPr>
          <w:lang w:val="en-US"/>
        </w:rPr>
        <w:fldChar w:fldCharType="end"/>
      </w:r>
      <w:r w:rsidRPr="007C3F08">
        <w:rPr>
          <w:lang w:val="en-US"/>
        </w:rPr>
        <w:t xml:space="preserve"> shows part of aakosh’s commit history and how DyeVC represents commits pending to be pushed as green nodes in the graph.</w:t>
      </w:r>
    </w:p>
    <w:p w14:paraId="3A8C619A" w14:textId="57D5E5CE" w:rsidR="00FF7707" w:rsidRPr="007C3F08" w:rsidRDefault="000239F2" w:rsidP="00FF7707">
      <w:pPr>
        <w:ind w:firstLine="0"/>
        <w:jc w:val="center"/>
        <w:rPr>
          <w:lang w:val="en-US"/>
        </w:rPr>
      </w:pPr>
      <w:r w:rsidRPr="004C0112">
        <w:rPr>
          <w:noProof/>
          <w:lang w:val="en-US"/>
        </w:rPr>
        <w:drawing>
          <wp:inline distT="0" distB="0" distL="0" distR="0" wp14:anchorId="4D6A4F02" wp14:editId="4BF6D854">
            <wp:extent cx="2962275" cy="2238375"/>
            <wp:effectExtent l="0" t="0" r="9525" b="9525"/>
            <wp:docPr id="68" name="Imagem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62275" cy="2238375"/>
                    </a:xfrm>
                    <a:prstGeom prst="rect">
                      <a:avLst/>
                    </a:prstGeom>
                    <a:noFill/>
                    <a:ln>
                      <a:noFill/>
                    </a:ln>
                  </pic:spPr>
                </pic:pic>
              </a:graphicData>
            </a:graphic>
          </wp:inline>
        </w:drawing>
      </w:r>
    </w:p>
    <w:p w14:paraId="36892491" w14:textId="77777777" w:rsidR="00FF7707" w:rsidRPr="004C0112" w:rsidRDefault="00FF7707" w:rsidP="00FF7707">
      <w:pPr>
        <w:pStyle w:val="Caption"/>
        <w:rPr>
          <w:lang w:val="en-US"/>
        </w:rPr>
      </w:pPr>
      <w:bookmarkStart w:id="241" w:name="_Ref393359327"/>
      <w:bookmarkStart w:id="242" w:name="_Toc41422357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39</w:t>
      </w:r>
      <w:r w:rsidRPr="004C0112">
        <w:rPr>
          <w:lang w:val="en-US"/>
        </w:rPr>
        <w:fldChar w:fldCharType="end"/>
      </w:r>
      <w:bookmarkEnd w:id="241"/>
      <w:r w:rsidRPr="004C0112">
        <w:rPr>
          <w:lang w:val="en-US"/>
        </w:rPr>
        <w:t xml:space="preserve"> </w:t>
      </w:r>
      <w:r w:rsidR="00347E6A" w:rsidRPr="004C0112">
        <w:rPr>
          <w:lang w:val="en-US"/>
        </w:rPr>
        <w:t>–</w:t>
      </w:r>
      <w:r w:rsidRPr="004C0112">
        <w:rPr>
          <w:lang w:val="en-US"/>
        </w:rPr>
        <w:t xml:space="preserve"> Topology view showing first monitored repository (Sep 24 2010)</w:t>
      </w:r>
      <w:bookmarkEnd w:id="242"/>
    </w:p>
    <w:p w14:paraId="464C9D6D" w14:textId="0557C344" w:rsidR="00FF7707" w:rsidRPr="007C3F08" w:rsidRDefault="000239F2" w:rsidP="00FF7707">
      <w:pPr>
        <w:ind w:firstLine="0"/>
        <w:jc w:val="center"/>
        <w:rPr>
          <w:lang w:val="en-US"/>
        </w:rPr>
      </w:pPr>
      <w:r w:rsidRPr="004C0112">
        <w:rPr>
          <w:noProof/>
          <w:lang w:val="en-US"/>
        </w:rPr>
        <w:drawing>
          <wp:inline distT="0" distB="0" distL="0" distR="0" wp14:anchorId="0265E9FB" wp14:editId="7EDD2816">
            <wp:extent cx="4991100" cy="981075"/>
            <wp:effectExtent l="0" t="0" r="0" b="9525"/>
            <wp:docPr id="69" name="Imagem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91100" cy="981075"/>
                    </a:xfrm>
                    <a:prstGeom prst="rect">
                      <a:avLst/>
                    </a:prstGeom>
                    <a:noFill/>
                    <a:ln>
                      <a:noFill/>
                    </a:ln>
                  </pic:spPr>
                </pic:pic>
              </a:graphicData>
            </a:graphic>
          </wp:inline>
        </w:drawing>
      </w:r>
    </w:p>
    <w:p w14:paraId="044034C5" w14:textId="77777777" w:rsidR="00FF7707" w:rsidRPr="004C0112" w:rsidRDefault="00FF7707" w:rsidP="00FF7707">
      <w:pPr>
        <w:pStyle w:val="Caption"/>
        <w:rPr>
          <w:lang w:val="en-US"/>
        </w:rPr>
      </w:pPr>
      <w:bookmarkStart w:id="243" w:name="_Ref393359337"/>
      <w:bookmarkStart w:id="244" w:name="_Toc41422357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40</w:t>
      </w:r>
      <w:r w:rsidRPr="004C0112">
        <w:rPr>
          <w:lang w:val="en-US"/>
        </w:rPr>
        <w:fldChar w:fldCharType="end"/>
      </w:r>
      <w:bookmarkEnd w:id="243"/>
      <w:r w:rsidRPr="004C0112">
        <w:rPr>
          <w:lang w:val="en-US"/>
        </w:rPr>
        <w:t xml:space="preserve"> </w:t>
      </w:r>
      <w:r w:rsidR="00347E6A" w:rsidRPr="004C0112">
        <w:rPr>
          <w:lang w:val="en-US"/>
        </w:rPr>
        <w:t>–</w:t>
      </w:r>
      <w:r w:rsidRPr="004C0112">
        <w:rPr>
          <w:lang w:val="en-US"/>
        </w:rPr>
        <w:t xml:space="preserve"> aakoch’s commit history showing commits pending to be pushed</w:t>
      </w:r>
      <w:bookmarkEnd w:id="244"/>
    </w:p>
    <w:p w14:paraId="2E3518B3" w14:textId="26819749" w:rsidR="00FF7707" w:rsidRPr="00555496" w:rsidRDefault="00FF7707" w:rsidP="00FF7707">
      <w:pPr>
        <w:rPr>
          <w:lang w:val="en-US"/>
        </w:rPr>
      </w:pPr>
      <w:r w:rsidRPr="004C0112">
        <w:rPr>
          <w:lang w:val="en-US"/>
        </w:rPr>
        <w:t xml:space="preserve">Later on, </w:t>
      </w:r>
      <w:r w:rsidRPr="004C0112">
        <w:rPr>
          <w:i/>
          <w:lang w:val="en-US"/>
        </w:rPr>
        <w:t>aakoch</w:t>
      </w:r>
      <w:r w:rsidRPr="004C0112">
        <w:rPr>
          <w:lang w:val="en-US"/>
        </w:rPr>
        <w:t xml:space="preserve"> pushed his commits to </w:t>
      </w:r>
      <w:r w:rsidRPr="004C0112">
        <w:rPr>
          <w:i/>
          <w:lang w:val="en-US"/>
        </w:rPr>
        <w:t xml:space="preserve">central-repo. </w:t>
      </w:r>
      <w:r w:rsidR="002E2605" w:rsidRPr="004C0112">
        <w:rPr>
          <w:i/>
          <w:lang w:val="en-US"/>
        </w:rPr>
        <w:t>Adam</w:t>
      </w:r>
      <w:r w:rsidR="002E2605" w:rsidRPr="004C0112">
        <w:rPr>
          <w:lang w:val="en-US"/>
        </w:rPr>
        <w:t xml:space="preserve"> performed a commit on Jun 21 2010 (before </w:t>
      </w:r>
      <w:r w:rsidR="002E2605" w:rsidRPr="004C0112">
        <w:rPr>
          <w:i/>
          <w:lang w:val="en-US"/>
        </w:rPr>
        <w:t>aakoch</w:t>
      </w:r>
      <w:r w:rsidR="0072692D" w:rsidRPr="004C0112">
        <w:rPr>
          <w:i/>
          <w:lang w:val="en-US"/>
        </w:rPr>
        <w:t>’s</w:t>
      </w:r>
      <w:r w:rsidR="0072692D" w:rsidRPr="004C0112">
        <w:rPr>
          <w:lang w:val="en-US"/>
        </w:rPr>
        <w:t xml:space="preserve"> push to </w:t>
      </w:r>
      <w:r w:rsidR="0072692D" w:rsidRPr="004C0112">
        <w:rPr>
          <w:i/>
          <w:lang w:val="en-US"/>
        </w:rPr>
        <w:t>central-repo</w:t>
      </w:r>
      <w:r w:rsidR="0072692D" w:rsidRPr="004C0112">
        <w:rPr>
          <w:lang w:val="en-US"/>
        </w:rPr>
        <w:t xml:space="preserve">), but he did not push this commit to </w:t>
      </w:r>
      <w:r w:rsidR="0072692D" w:rsidRPr="004C0112">
        <w:rPr>
          <w:i/>
          <w:lang w:val="en-US"/>
        </w:rPr>
        <w:t>central-repo</w:t>
      </w:r>
      <w:r w:rsidR="0072692D" w:rsidRPr="004C0112">
        <w:rPr>
          <w:lang w:val="en-US"/>
        </w:rPr>
        <w:t>.</w:t>
      </w:r>
      <w:r w:rsidRPr="004C0112">
        <w:rPr>
          <w:lang w:val="en-US"/>
        </w:rPr>
        <w:t xml:space="preserve"> </w:t>
      </w:r>
      <w:r w:rsidR="0072692D" w:rsidRPr="004C0112">
        <w:rPr>
          <w:lang w:val="en-US"/>
        </w:rPr>
        <w:t xml:space="preserve">On Sep 27 2010, </w:t>
      </w:r>
      <w:r w:rsidR="009E0C0C">
        <w:rPr>
          <w:i/>
          <w:lang w:val="en-US"/>
        </w:rPr>
        <w:t>j</w:t>
      </w:r>
      <w:r w:rsidRPr="003D1576">
        <w:rPr>
          <w:i/>
          <w:lang w:val="en-US"/>
        </w:rPr>
        <w:t>eresig</w:t>
      </w:r>
      <w:r w:rsidRPr="003D1576">
        <w:rPr>
          <w:lang w:val="en-US"/>
        </w:rPr>
        <w:t xml:space="preserve"> commi</w:t>
      </w:r>
      <w:r w:rsidR="00B820C8" w:rsidRPr="003D1576">
        <w:rPr>
          <w:lang w:val="en-US"/>
        </w:rPr>
        <w:t>t</w:t>
      </w:r>
      <w:r w:rsidRPr="003D1576">
        <w:rPr>
          <w:lang w:val="en-US"/>
        </w:rPr>
        <w:t>ted some changes</w:t>
      </w:r>
      <w:r w:rsidR="0072692D" w:rsidRPr="003D1576">
        <w:rPr>
          <w:lang w:val="en-US"/>
        </w:rPr>
        <w:t xml:space="preserve"> as well (after </w:t>
      </w:r>
      <w:r w:rsidR="0072692D" w:rsidRPr="003D1576">
        <w:rPr>
          <w:i/>
          <w:lang w:val="en-US"/>
        </w:rPr>
        <w:t>aakoch’s</w:t>
      </w:r>
      <w:r w:rsidR="0072692D" w:rsidRPr="003D1576">
        <w:rPr>
          <w:lang w:val="en-US"/>
        </w:rPr>
        <w:t xml:space="preserve"> push), and did not pushed them either</w:t>
      </w:r>
      <w:r w:rsidRPr="00253DC9">
        <w:rPr>
          <w:lang w:val="en-US"/>
        </w:rPr>
        <w:t>.</w:t>
      </w:r>
      <w:r w:rsidR="0072692D" w:rsidRPr="000A2696">
        <w:rPr>
          <w:i/>
          <w:lang w:val="en-US"/>
        </w:rPr>
        <w:t xml:space="preserve"> </w:t>
      </w:r>
      <w:r w:rsidRPr="000C040F">
        <w:rPr>
          <w:lang w:val="en-US"/>
        </w:rPr>
        <w:t>At this moment, we registered them to be monitored by</w:t>
      </w:r>
      <w:r w:rsidRPr="004E67FD">
        <w:rPr>
          <w:lang w:val="en-US"/>
        </w:rPr>
        <w:t xml:space="preserve"> DyeVC.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41</w:t>
      </w:r>
      <w:r w:rsidRPr="003D5EBD">
        <w:rPr>
          <w:lang w:val="en-US"/>
        </w:rPr>
        <w:fldChar w:fldCharType="end"/>
      </w:r>
      <w:r w:rsidRPr="007C3F08">
        <w:rPr>
          <w:lang w:val="en-US"/>
        </w:rPr>
        <w:t xml:space="preserve"> </w:t>
      </w:r>
      <w:r w:rsidRPr="003D5EBD">
        <w:rPr>
          <w:lang w:val="en-US"/>
        </w:rPr>
        <w:t>shows the topology view after this registration on Sep 27 2010</w:t>
      </w:r>
      <w:r w:rsidRPr="00F1211A">
        <w:rPr>
          <w:lang w:val="en-US"/>
        </w:rPr>
        <w:t xml:space="preserve">. Here, we can see that </w:t>
      </w:r>
      <w:r w:rsidRPr="0004762A">
        <w:rPr>
          <w:i/>
          <w:lang w:val="en-US"/>
        </w:rPr>
        <w:t>aakoch</w:t>
      </w:r>
      <w:r w:rsidRPr="00831EDB">
        <w:rPr>
          <w:lang w:val="en-US"/>
        </w:rPr>
        <w:t xml:space="preserve"> was synchronized with </w:t>
      </w:r>
      <w:r w:rsidRPr="0086347E">
        <w:rPr>
          <w:i/>
          <w:lang w:val="en-US"/>
        </w:rPr>
        <w:t>central-repo</w:t>
      </w:r>
      <w:r w:rsidRPr="0086347E">
        <w:rPr>
          <w:lang w:val="en-US"/>
        </w:rPr>
        <w:t xml:space="preserve">, whereas </w:t>
      </w:r>
      <w:r w:rsidRPr="00071773">
        <w:rPr>
          <w:i/>
          <w:lang w:val="en-US"/>
        </w:rPr>
        <w:t xml:space="preserve">adam </w:t>
      </w:r>
      <w:r w:rsidRPr="00717F71">
        <w:rPr>
          <w:lang w:val="en-US"/>
        </w:rPr>
        <w:t xml:space="preserve">and </w:t>
      </w:r>
      <w:r w:rsidRPr="0021209D">
        <w:rPr>
          <w:i/>
          <w:lang w:val="en-US"/>
        </w:rPr>
        <w:t>jeresi</w:t>
      </w:r>
      <w:r w:rsidRPr="00BD155A">
        <w:rPr>
          <w:i/>
          <w:lang w:val="en-US"/>
        </w:rPr>
        <w:t>g</w:t>
      </w:r>
      <w:r w:rsidRPr="00555496">
        <w:rPr>
          <w:lang w:val="en-US"/>
        </w:rPr>
        <w:t xml:space="preserve"> had some pending actions. </w:t>
      </w:r>
    </w:p>
    <w:p w14:paraId="4601482B" w14:textId="36098269" w:rsidR="00B40B88" w:rsidRPr="007C3F08" w:rsidRDefault="005202DF" w:rsidP="00B40B88">
      <w:pPr>
        <w:ind w:firstLine="0"/>
        <w:jc w:val="center"/>
        <w:rPr>
          <w:lang w:val="en-US" w:eastAsia="pt-BR"/>
        </w:rPr>
      </w:pPr>
      <w:r>
        <w:rPr>
          <w:noProof/>
          <w:lang w:val="en-US"/>
        </w:rPr>
        <w:drawing>
          <wp:inline distT="0" distB="0" distL="0" distR="0" wp14:anchorId="077D9E6F" wp14:editId="725B5CF1">
            <wp:extent cx="4429125" cy="2695575"/>
            <wp:effectExtent l="0" t="0" r="9525"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29125" cy="2695575"/>
                    </a:xfrm>
                    <a:prstGeom prst="rect">
                      <a:avLst/>
                    </a:prstGeom>
                    <a:noFill/>
                    <a:ln>
                      <a:noFill/>
                    </a:ln>
                  </pic:spPr>
                </pic:pic>
              </a:graphicData>
            </a:graphic>
          </wp:inline>
        </w:drawing>
      </w:r>
    </w:p>
    <w:p w14:paraId="3A3A7BDA" w14:textId="77777777" w:rsidR="00B40B88" w:rsidRPr="004C0112" w:rsidRDefault="00B40B88" w:rsidP="00B40B88">
      <w:pPr>
        <w:pStyle w:val="Caption"/>
        <w:rPr>
          <w:lang w:val="en-US"/>
        </w:rPr>
      </w:pPr>
      <w:bookmarkStart w:id="245" w:name="_Ref393359381"/>
      <w:bookmarkStart w:id="246" w:name="_Toc41422357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41</w:t>
      </w:r>
      <w:r w:rsidRPr="004C0112">
        <w:rPr>
          <w:lang w:val="en-US"/>
        </w:rPr>
        <w:fldChar w:fldCharType="end"/>
      </w:r>
      <w:bookmarkEnd w:id="245"/>
      <w:r w:rsidRPr="004C0112">
        <w:rPr>
          <w:lang w:val="en-US"/>
        </w:rPr>
        <w:t xml:space="preserve"> </w:t>
      </w:r>
      <w:r w:rsidR="00347E6A" w:rsidRPr="004C0112">
        <w:rPr>
          <w:lang w:val="en-US"/>
        </w:rPr>
        <w:t>–</w:t>
      </w:r>
      <w:r w:rsidRPr="004C0112">
        <w:rPr>
          <w:lang w:val="en-US"/>
        </w:rPr>
        <w:t xml:space="preserve"> Topology view showing the three monitored repositories (Sep 27 2010)</w:t>
      </w:r>
      <w:bookmarkEnd w:id="246"/>
    </w:p>
    <w:p w14:paraId="70AE390D" w14:textId="77777777" w:rsidR="00B40B88" w:rsidRPr="004C0112" w:rsidRDefault="00B40B88" w:rsidP="00B40B88">
      <w:pPr>
        <w:rPr>
          <w:lang w:val="en-US"/>
        </w:rPr>
      </w:pPr>
      <w:r w:rsidRPr="004C0112">
        <w:rPr>
          <w:lang w:val="en-US"/>
        </w:rPr>
        <w:t>At this point, we are able to revisit questions Q1 and Q2:</w:t>
      </w:r>
    </w:p>
    <w:p w14:paraId="66CFA646" w14:textId="77777777" w:rsidR="00FF7707" w:rsidRPr="00F1211A" w:rsidRDefault="00FF7707" w:rsidP="00FF7707">
      <w:pPr>
        <w:rPr>
          <w:lang w:val="en-US"/>
        </w:rPr>
      </w:pPr>
      <w:r w:rsidRPr="004C0112">
        <w:rPr>
          <w:b/>
          <w:lang w:val="en-US"/>
        </w:rPr>
        <w:t>Q1:</w:t>
      </w:r>
      <w:r w:rsidRPr="004C0112">
        <w:rPr>
          <w:lang w:val="en-US"/>
        </w:rPr>
        <w:t xml:space="preserve"> </w:t>
      </w:r>
      <w:r w:rsidRPr="004C0112">
        <w:rPr>
          <w:i/>
          <w:lang w:val="en-US"/>
        </w:rPr>
        <w:t>Which clones were created from a repository?</w:t>
      </w:r>
      <w:r w:rsidRPr="004C0112">
        <w:rPr>
          <w:lang w:val="en-US"/>
        </w:rPr>
        <w:t xml:space="preserve"> DyeVC’s topology view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41</w:t>
      </w:r>
      <w:r w:rsidRPr="003D5EBD">
        <w:rPr>
          <w:lang w:val="en-US"/>
        </w:rPr>
        <w:fldChar w:fldCharType="end"/>
      </w:r>
      <w:r w:rsidRPr="007C3F08">
        <w:rPr>
          <w:lang w:val="en-US"/>
        </w:rPr>
        <w:t>) shows all the</w:t>
      </w:r>
      <w:r w:rsidRPr="003D5EBD">
        <w:rPr>
          <w:lang w:val="en-US"/>
        </w:rPr>
        <w:t xml:space="preserve"> clones where there is an instance running, and discovers other clones connected to them, even if there is no instance running.</w:t>
      </w:r>
    </w:p>
    <w:p w14:paraId="472AC3B1" w14:textId="77777777" w:rsidR="00FF7707" w:rsidRPr="003D5EBD" w:rsidRDefault="00FF7707" w:rsidP="00FF7707">
      <w:pPr>
        <w:rPr>
          <w:lang w:val="en-US"/>
        </w:rPr>
      </w:pPr>
      <w:r w:rsidRPr="0004762A">
        <w:rPr>
          <w:b/>
          <w:lang w:val="en-US"/>
        </w:rPr>
        <w:t>Q2:</w:t>
      </w:r>
      <w:r w:rsidRPr="00831EDB">
        <w:rPr>
          <w:lang w:val="en-US"/>
        </w:rPr>
        <w:t xml:space="preserve"> </w:t>
      </w:r>
      <w:r w:rsidRPr="0086347E">
        <w:rPr>
          <w:i/>
          <w:lang w:val="en-US"/>
        </w:rPr>
        <w:t>What are the dependencies between different clones?</w:t>
      </w:r>
      <w:r w:rsidRPr="0086347E">
        <w:rPr>
          <w:lang w:val="en-US"/>
        </w:rPr>
        <w:t xml:space="preserve"> DyeVC’s topology v</w:t>
      </w:r>
      <w:r w:rsidRPr="00071773">
        <w:rPr>
          <w:lang w:val="en-US"/>
        </w:rPr>
        <w:t>iew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41</w:t>
      </w:r>
      <w:r w:rsidRPr="003D5EBD">
        <w:rPr>
          <w:lang w:val="en-US"/>
        </w:rPr>
        <w:fldChar w:fldCharType="end"/>
      </w:r>
      <w:r w:rsidRPr="007C3F08">
        <w:rPr>
          <w:lang w:val="en-US"/>
        </w:rPr>
        <w:t>) shows the de</w:t>
      </w:r>
      <w:r w:rsidRPr="003D5EBD">
        <w:rPr>
          <w:lang w:val="en-US"/>
        </w:rPr>
        <w:t>pendencies between the peers in the topology, as well as the number of commits ahead or behind in each of these dependencies.</w:t>
      </w:r>
    </w:p>
    <w:p w14:paraId="4EA2253B" w14:textId="77777777" w:rsidR="00FF7707" w:rsidRPr="003D5EBD" w:rsidRDefault="00FF7707" w:rsidP="00FF7707">
      <w:pPr>
        <w:rPr>
          <w:lang w:val="en-US"/>
        </w:rPr>
      </w:pPr>
      <w:r w:rsidRPr="00F1211A">
        <w:rPr>
          <w:i/>
          <w:lang w:val="en-US"/>
        </w:rPr>
        <w:t>Adam</w:t>
      </w:r>
      <w:r w:rsidRPr="0004762A">
        <w:rPr>
          <w:lang w:val="en-US"/>
        </w:rPr>
        <w:t xml:space="preserve"> had 121 commits to pull from </w:t>
      </w:r>
      <w:r w:rsidRPr="00831EDB">
        <w:rPr>
          <w:i/>
          <w:lang w:val="en-US"/>
        </w:rPr>
        <w:t>central-repo</w:t>
      </w:r>
      <w:r w:rsidRPr="0086347E">
        <w:rPr>
          <w:lang w:val="en-US"/>
        </w:rPr>
        <w:t xml:space="preserve">, what is corroborated by the details of his tracked branches (master branch in </w:t>
      </w:r>
      <w:r w:rsidRPr="003D5EBD">
        <w:rPr>
          <w:lang w:val="en-US"/>
        </w:rPr>
        <w:fldChar w:fldCharType="begin"/>
      </w:r>
      <w:r w:rsidRPr="004C0112">
        <w:rPr>
          <w:lang w:val="en-US"/>
        </w:rPr>
        <w:instrText xml:space="preserve"> REF _Ref393359506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42</w:t>
      </w:r>
      <w:r w:rsidRPr="003D5EBD">
        <w:rPr>
          <w:lang w:val="en-US"/>
        </w:rPr>
        <w:fldChar w:fldCharType="end"/>
      </w:r>
      <w:r w:rsidRPr="007C3F08">
        <w:rPr>
          <w:lang w:val="en-US"/>
        </w:rPr>
        <w:t xml:space="preserve">). He also had a non-tracked commit pending to be pushed. Non-tracked commits are not shown in the tracked branches view, but we can see them in commit history views, painted in gray. </w:t>
      </w:r>
      <w:r w:rsidR="00B40B88" w:rsidRPr="003D5EBD">
        <w:rPr>
          <w:lang w:val="en-US"/>
        </w:rPr>
        <w:fldChar w:fldCharType="begin"/>
      </w:r>
      <w:r w:rsidR="00B40B88" w:rsidRPr="004C0112">
        <w:rPr>
          <w:lang w:val="en-US"/>
        </w:rPr>
        <w:instrText xml:space="preserve"> REF _Ref409849807 \h </w:instrText>
      </w:r>
      <w:r w:rsidR="00B40B88" w:rsidRPr="003D5EBD">
        <w:rPr>
          <w:lang w:val="en-US"/>
        </w:rPr>
      </w:r>
      <w:r w:rsidR="00B40B88" w:rsidRPr="003D5EBD">
        <w:rPr>
          <w:lang w:val="en-US"/>
        </w:rPr>
        <w:fldChar w:fldCharType="separate"/>
      </w:r>
      <w:r w:rsidR="00A80296" w:rsidRPr="003D5EBD">
        <w:rPr>
          <w:lang w:val="en-US"/>
        </w:rPr>
        <w:t xml:space="preserve">Figure </w:t>
      </w:r>
      <w:r w:rsidR="00A80296">
        <w:rPr>
          <w:noProof/>
          <w:lang w:val="en-US"/>
        </w:rPr>
        <w:t>43</w:t>
      </w:r>
      <w:r w:rsidR="00B40B88" w:rsidRPr="003D5EBD">
        <w:rPr>
          <w:lang w:val="en-US"/>
        </w:rPr>
        <w:fldChar w:fldCharType="end"/>
      </w:r>
      <w:r w:rsidR="00B40B88" w:rsidRPr="007C3F08">
        <w:rPr>
          <w:lang w:val="en-US"/>
        </w:rPr>
        <w:t xml:space="preserve"> </w:t>
      </w:r>
      <w:r w:rsidRPr="003D5EBD">
        <w:rPr>
          <w:lang w:val="en-US"/>
        </w:rPr>
        <w:t>shows</w:t>
      </w:r>
      <w:r w:rsidRPr="00F1211A">
        <w:rPr>
          <w:lang w:val="en-US"/>
        </w:rPr>
        <w:t xml:space="preserve"> the collapsed commit history for </w:t>
      </w:r>
      <w:r w:rsidRPr="0004762A">
        <w:rPr>
          <w:i/>
          <w:lang w:val="en-US"/>
        </w:rPr>
        <w:t>jeresig</w:t>
      </w:r>
      <w:r w:rsidRPr="00831EDB">
        <w:rPr>
          <w:lang w:val="en-US"/>
        </w:rPr>
        <w:t xml:space="preserve">, where we can see </w:t>
      </w:r>
      <w:r w:rsidRPr="0086347E">
        <w:rPr>
          <w:i/>
          <w:lang w:val="en-US"/>
        </w:rPr>
        <w:t>adam’s</w:t>
      </w:r>
      <w:r w:rsidRPr="0086347E">
        <w:rPr>
          <w:lang w:val="en-US"/>
        </w:rPr>
        <w:t xml:space="preserve"> </w:t>
      </w:r>
      <w:r w:rsidR="00B820C8" w:rsidRPr="00071773">
        <w:rPr>
          <w:lang w:val="en-US"/>
        </w:rPr>
        <w:t>non-tracked</w:t>
      </w:r>
      <w:r w:rsidRPr="00717F71">
        <w:rPr>
          <w:lang w:val="en-US"/>
        </w:rPr>
        <w:t xml:space="preserve"> commit </w:t>
      </w:r>
      <w:r w:rsidRPr="0021209D">
        <w:rPr>
          <w:szCs w:val="24"/>
          <w:lang w:val="en-US"/>
        </w:rPr>
        <w:t xml:space="preserve">with hash </w:t>
      </w:r>
      <w:r w:rsidRPr="00BD155A">
        <w:rPr>
          <w:i/>
          <w:szCs w:val="24"/>
          <w:lang w:val="en-US"/>
        </w:rPr>
        <w:t>a2bd8</w:t>
      </w:r>
      <w:r w:rsidR="0072692D" w:rsidRPr="00555496">
        <w:rPr>
          <w:lang w:val="en-US"/>
        </w:rPr>
        <w:t xml:space="preserve">. We can see in the details box showing the commit details that the committer was </w:t>
      </w:r>
      <w:r w:rsidR="0072692D" w:rsidRPr="00555496">
        <w:rPr>
          <w:i/>
          <w:lang w:val="en-US"/>
        </w:rPr>
        <w:t>adam j. son</w:t>
      </w:r>
      <w:r w:rsidR="0072692D" w:rsidRPr="003767D2">
        <w:rPr>
          <w:i/>
          <w:lang w:val="en-US"/>
        </w:rPr>
        <w:t>tag</w:t>
      </w:r>
      <w:r w:rsidR="0072692D" w:rsidRPr="003767D2">
        <w:rPr>
          <w:lang w:val="en-US"/>
        </w:rPr>
        <w:t>. The details also show the following message in red letters: “</w:t>
      </w:r>
      <w:r w:rsidR="0072692D" w:rsidRPr="00C70AA2">
        <w:rPr>
          <w:i/>
          <w:lang w:val="en-US"/>
        </w:rPr>
        <w:t>This commit does not belong to a tracked branch and thus cannot be retrieved by any other repository</w:t>
      </w:r>
      <w:r w:rsidR="0072692D" w:rsidRPr="00117B7E">
        <w:rPr>
          <w:lang w:val="en-US"/>
        </w:rPr>
        <w:t>”. The repository where this commit exists is shown at the end of the</w:t>
      </w:r>
      <w:r w:rsidR="0072692D" w:rsidRPr="007D3EFA">
        <w:rPr>
          <w:lang w:val="en-US"/>
        </w:rPr>
        <w:t xml:space="preserve"> details box (</w:t>
      </w:r>
      <w:r w:rsidR="0072692D" w:rsidRPr="008A010A">
        <w:rPr>
          <w:i/>
          <w:lang w:val="en-US"/>
        </w:rPr>
        <w:t>rep1403042549624</w:t>
      </w:r>
      <w:r w:rsidR="0072692D" w:rsidRPr="008A010A">
        <w:rPr>
          <w:lang w:val="en-US"/>
        </w:rPr>
        <w:t>). W</w:t>
      </w:r>
      <w:r w:rsidRPr="005D7C16">
        <w:rPr>
          <w:lang w:val="en-US"/>
        </w:rPr>
        <w:t xml:space="preserve">e know this is </w:t>
      </w:r>
      <w:r w:rsidR="0072692D" w:rsidRPr="00723770">
        <w:rPr>
          <w:i/>
          <w:lang w:val="en-US"/>
        </w:rPr>
        <w:t xml:space="preserve">adam’s </w:t>
      </w:r>
      <w:r w:rsidR="0072692D" w:rsidRPr="0008190F">
        <w:rPr>
          <w:lang w:val="en-US"/>
        </w:rPr>
        <w:t>repository</w:t>
      </w:r>
      <w:r w:rsidRPr="00AB1335">
        <w:rPr>
          <w:lang w:val="en-US"/>
        </w:rPr>
        <w:t xml:space="preserve"> by comparing th</w:t>
      </w:r>
      <w:r w:rsidR="0072692D" w:rsidRPr="00312A5F">
        <w:rPr>
          <w:lang w:val="en-US"/>
        </w:rPr>
        <w:t>is id</w:t>
      </w:r>
      <w:r w:rsidRPr="00312A5F">
        <w:rPr>
          <w:lang w:val="en-US"/>
        </w:rPr>
        <w:t xml:space="preserve"> with </w:t>
      </w:r>
      <w:r w:rsidRPr="00312A5F">
        <w:rPr>
          <w:i/>
          <w:lang w:val="en-US"/>
        </w:rPr>
        <w:t>adam’s</w:t>
      </w:r>
      <w:r w:rsidRPr="005D0FBE">
        <w:rPr>
          <w:lang w:val="en-US"/>
        </w:rPr>
        <w:t xml:space="preserve"> repository id in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41</w:t>
      </w:r>
      <w:r w:rsidRPr="003D5EBD">
        <w:rPr>
          <w:lang w:val="en-US"/>
        </w:rPr>
        <w:fldChar w:fldCharType="end"/>
      </w:r>
      <w:r w:rsidRPr="007C3F08">
        <w:rPr>
          <w:lang w:val="en-US"/>
        </w:rPr>
        <w:t>).</w:t>
      </w:r>
    </w:p>
    <w:p w14:paraId="6BEF44C5" w14:textId="77777777" w:rsidR="001D5EC2" w:rsidRPr="00C70AA2" w:rsidRDefault="001D5EC2" w:rsidP="001D5EC2">
      <w:pPr>
        <w:rPr>
          <w:lang w:val="en-US"/>
        </w:rPr>
      </w:pPr>
      <w:r w:rsidRPr="004C0112">
        <w:rPr>
          <w:lang w:val="en-US"/>
        </w:rPr>
        <w:t xml:space="preserve">The repository history leads us to think that </w:t>
      </w:r>
      <w:r w:rsidRPr="004C0112">
        <w:rPr>
          <w:i/>
          <w:lang w:val="en-US"/>
        </w:rPr>
        <w:t>jeresig</w:t>
      </w:r>
      <w:r w:rsidRPr="004C0112">
        <w:rPr>
          <w:lang w:val="en-US"/>
        </w:rPr>
        <w:t xml:space="preserve"> is a core developer in the project, because he performed most of the merges to master branch. Looking at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41</w:t>
      </w:r>
      <w:r w:rsidRPr="003D5EBD">
        <w:rPr>
          <w:lang w:val="en-US"/>
        </w:rPr>
        <w:fldChar w:fldCharType="end"/>
      </w:r>
      <w:r w:rsidRPr="007C3F08">
        <w:rPr>
          <w:lang w:val="en-US"/>
        </w:rPr>
        <w:t xml:space="preserve">, we see that he had 26 commits pending to be pushed to </w:t>
      </w:r>
      <w:r w:rsidRPr="003D5EBD">
        <w:rPr>
          <w:i/>
          <w:lang w:val="en-US"/>
        </w:rPr>
        <w:t>central-repo</w:t>
      </w:r>
      <w:r w:rsidRPr="00F1211A">
        <w:rPr>
          <w:lang w:val="en-US"/>
        </w:rPr>
        <w:t>. These 26 commits can be seen at</w:t>
      </w:r>
      <w:r w:rsidRPr="0004762A">
        <w:rPr>
          <w:lang w:val="en-US"/>
        </w:rPr>
        <w:t xml:space="preserve"> </w:t>
      </w:r>
      <w:r w:rsidRPr="00831EDB">
        <w:rPr>
          <w:i/>
          <w:lang w:val="en-US"/>
        </w:rPr>
        <w:t>aakoch’s</w:t>
      </w:r>
      <w:r w:rsidRPr="0086347E">
        <w:rPr>
          <w:lang w:val="en-US"/>
        </w:rPr>
        <w:t xml:space="preserve"> commit history (</w:t>
      </w:r>
      <w:r w:rsidRPr="003D5EBD">
        <w:rPr>
          <w:lang w:val="en-US"/>
        </w:rPr>
        <w:fldChar w:fldCharType="begin"/>
      </w:r>
      <w:r w:rsidRPr="004C0112">
        <w:rPr>
          <w:lang w:val="en-US"/>
        </w:rPr>
        <w:instrText xml:space="preserve"> REF _Ref393360031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44</w:t>
      </w:r>
      <w:r w:rsidRPr="003D5EBD">
        <w:rPr>
          <w:lang w:val="en-US"/>
        </w:rPr>
        <w:fldChar w:fldCharType="end"/>
      </w:r>
      <w:r w:rsidRPr="007C3F08">
        <w:rPr>
          <w:lang w:val="en-US"/>
        </w:rPr>
        <w:t xml:space="preserve">), as red commits, once they could not be pulled by </w:t>
      </w:r>
      <w:r w:rsidRPr="003D5EBD">
        <w:rPr>
          <w:i/>
          <w:lang w:val="en-US"/>
        </w:rPr>
        <w:t>aakoch</w:t>
      </w:r>
      <w:r w:rsidRPr="00F1211A">
        <w:rPr>
          <w:lang w:val="en-US"/>
        </w:rPr>
        <w:t xml:space="preserve"> until </w:t>
      </w:r>
      <w:r w:rsidRPr="0004762A">
        <w:rPr>
          <w:i/>
          <w:lang w:val="en-US"/>
        </w:rPr>
        <w:t>jeresig</w:t>
      </w:r>
      <w:r w:rsidRPr="00831EDB">
        <w:rPr>
          <w:lang w:val="en-US"/>
        </w:rPr>
        <w:t xml:space="preserve"> </w:t>
      </w:r>
      <w:r>
        <w:rPr>
          <w:lang w:val="en-US"/>
        </w:rPr>
        <w:t xml:space="preserve">had </w:t>
      </w:r>
      <w:r w:rsidRPr="00831EDB">
        <w:rPr>
          <w:lang w:val="en-US"/>
        </w:rPr>
        <w:t xml:space="preserve">pushed them to </w:t>
      </w:r>
      <w:r w:rsidRPr="0086347E">
        <w:rPr>
          <w:i/>
          <w:lang w:val="en-US"/>
        </w:rPr>
        <w:t>central-repo</w:t>
      </w:r>
      <w:r w:rsidRPr="0086347E">
        <w:rPr>
          <w:lang w:val="en-US"/>
        </w:rPr>
        <w:t>.</w:t>
      </w:r>
      <w:r w:rsidRPr="00071773">
        <w:rPr>
          <w:i/>
          <w:lang w:val="en-US"/>
        </w:rPr>
        <w:t xml:space="preserve"> </w:t>
      </w:r>
      <w:r w:rsidRPr="00717F71">
        <w:rPr>
          <w:lang w:val="en-US"/>
        </w:rPr>
        <w:t xml:space="preserve">There was also a commit in </w:t>
      </w:r>
      <w:r w:rsidRPr="0021209D">
        <w:rPr>
          <w:i/>
          <w:lang w:val="en-US"/>
        </w:rPr>
        <w:t>central-repo</w:t>
      </w:r>
      <w:r w:rsidRPr="00BD155A">
        <w:rPr>
          <w:lang w:val="en-US"/>
        </w:rPr>
        <w:t xml:space="preserve"> pending to be pulled by </w:t>
      </w:r>
      <w:r w:rsidRPr="00555496">
        <w:rPr>
          <w:i/>
          <w:lang w:val="en-US"/>
        </w:rPr>
        <w:t>jeresig</w:t>
      </w:r>
      <w:r w:rsidRPr="00555496">
        <w:rPr>
          <w:lang w:val="en-US"/>
        </w:rPr>
        <w:t xml:space="preserve">. If we look at </w:t>
      </w:r>
      <w:r w:rsidRPr="003D5EBD">
        <w:rPr>
          <w:lang w:val="en-US"/>
        </w:rPr>
        <w:fldChar w:fldCharType="begin"/>
      </w:r>
      <w:r w:rsidRPr="004C0112">
        <w:rPr>
          <w:lang w:val="en-US"/>
        </w:rPr>
        <w:instrText xml:space="preserve"> REF _Ref409849807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43</w:t>
      </w:r>
      <w:r w:rsidRPr="003D5EBD">
        <w:rPr>
          <w:lang w:val="en-US"/>
        </w:rPr>
        <w:fldChar w:fldCharType="end"/>
      </w:r>
      <w:r w:rsidRPr="007C3F08">
        <w:rPr>
          <w:lang w:val="en-US"/>
        </w:rPr>
        <w:t xml:space="preserve"> </w:t>
      </w:r>
      <w:r w:rsidRPr="003D5EBD">
        <w:rPr>
          <w:lang w:val="en-US"/>
        </w:rPr>
        <w:t xml:space="preserve">we see that the only yellow </w:t>
      </w:r>
      <w:r w:rsidRPr="00F1211A">
        <w:rPr>
          <w:szCs w:val="24"/>
          <w:lang w:val="en-US"/>
        </w:rPr>
        <w:t xml:space="preserve">commit is </w:t>
      </w:r>
      <w:r w:rsidRPr="0004762A">
        <w:rPr>
          <w:i/>
          <w:szCs w:val="24"/>
          <w:lang w:val="en-US"/>
        </w:rPr>
        <w:t>a0887</w:t>
      </w:r>
      <w:r w:rsidRPr="00831EDB">
        <w:rPr>
          <w:lang w:val="en-US"/>
        </w:rPr>
        <w:t xml:space="preserve">, made by </w:t>
      </w:r>
      <w:r w:rsidRPr="0086347E">
        <w:rPr>
          <w:i/>
          <w:lang w:val="en-US"/>
        </w:rPr>
        <w:t>aakoch</w:t>
      </w:r>
      <w:r w:rsidRPr="0086347E">
        <w:rPr>
          <w:lang w:val="en-US"/>
        </w:rPr>
        <w:t xml:space="preserve">. This tells us that </w:t>
      </w:r>
      <w:r w:rsidRPr="00071773">
        <w:rPr>
          <w:i/>
          <w:lang w:val="en-US"/>
        </w:rPr>
        <w:t>jeresig</w:t>
      </w:r>
      <w:r w:rsidRPr="00717F71">
        <w:rPr>
          <w:lang w:val="en-US"/>
        </w:rPr>
        <w:t xml:space="preserve"> pulled changes from </w:t>
      </w:r>
      <w:r w:rsidRPr="0021209D">
        <w:rPr>
          <w:i/>
          <w:lang w:val="en-US"/>
        </w:rPr>
        <w:t>central-repo</w:t>
      </w:r>
      <w:r w:rsidRPr="00BD155A">
        <w:rPr>
          <w:lang w:val="en-US"/>
        </w:rPr>
        <w:t xml:space="preserve"> at a moment before </w:t>
      </w:r>
      <w:r w:rsidRPr="00555496">
        <w:rPr>
          <w:i/>
          <w:lang w:val="en-US"/>
        </w:rPr>
        <w:t>aakoch</w:t>
      </w:r>
      <w:r w:rsidRPr="00555496">
        <w:rPr>
          <w:lang w:val="en-US"/>
        </w:rPr>
        <w:t xml:space="preserve"> pushed commit </w:t>
      </w:r>
      <w:r w:rsidRPr="003767D2">
        <w:rPr>
          <w:i/>
          <w:szCs w:val="24"/>
          <w:lang w:val="en-US"/>
        </w:rPr>
        <w:t>a0887</w:t>
      </w:r>
      <w:r w:rsidRPr="003767D2">
        <w:rPr>
          <w:lang w:val="en-US"/>
        </w:rPr>
        <w:t xml:space="preserve">. </w:t>
      </w:r>
      <w:r w:rsidRPr="00C70AA2">
        <w:rPr>
          <w:lang w:val="en-US"/>
        </w:rPr>
        <w:t xml:space="preserve">This analysis make us return to the discussion we had after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41</w:t>
      </w:r>
      <w:r w:rsidRPr="003D5EBD">
        <w:rPr>
          <w:lang w:val="en-US"/>
        </w:rPr>
        <w:fldChar w:fldCharType="end"/>
      </w:r>
      <w:r w:rsidRPr="007C3F08">
        <w:rPr>
          <w:lang w:val="en-US"/>
        </w:rPr>
        <w:t xml:space="preserve">. There, our conclusion was that </w:t>
      </w:r>
      <w:r w:rsidRPr="003D5EBD">
        <w:rPr>
          <w:i/>
          <w:lang w:val="en-US"/>
        </w:rPr>
        <w:t xml:space="preserve">aakoch </w:t>
      </w:r>
      <w:r w:rsidRPr="00F1211A">
        <w:rPr>
          <w:lang w:val="en-US"/>
        </w:rPr>
        <w:t xml:space="preserve">had pushed all pending commits at once, and then </w:t>
      </w:r>
      <w:r w:rsidRPr="0004762A">
        <w:rPr>
          <w:i/>
          <w:lang w:val="en-US"/>
        </w:rPr>
        <w:t xml:space="preserve">jeresig </w:t>
      </w:r>
      <w:r w:rsidRPr="00831EDB">
        <w:rPr>
          <w:lang w:val="en-US"/>
        </w:rPr>
        <w:t xml:space="preserve">pulled these commits. </w:t>
      </w:r>
      <w:r w:rsidRPr="0086347E">
        <w:rPr>
          <w:lang w:val="en-US"/>
        </w:rPr>
        <w:t xml:space="preserve">However, if this was the case, </w:t>
      </w:r>
      <w:r w:rsidRPr="00071773">
        <w:rPr>
          <w:i/>
          <w:lang w:val="en-US"/>
        </w:rPr>
        <w:t>jeresig</w:t>
      </w:r>
      <w:r w:rsidRPr="00717F71">
        <w:rPr>
          <w:lang w:val="en-US"/>
        </w:rPr>
        <w:t xml:space="preserve"> would already </w:t>
      </w:r>
      <w:r w:rsidRPr="0021209D">
        <w:rPr>
          <w:lang w:val="en-US"/>
        </w:rPr>
        <w:t xml:space="preserve">have commit </w:t>
      </w:r>
      <w:r w:rsidRPr="00BD155A">
        <w:rPr>
          <w:i/>
          <w:lang w:val="en-US"/>
        </w:rPr>
        <w:t>a0887</w:t>
      </w:r>
      <w:r w:rsidRPr="00555496">
        <w:rPr>
          <w:lang w:val="en-US"/>
        </w:rPr>
        <w:t xml:space="preserve">, but the last commit from </w:t>
      </w:r>
      <w:r w:rsidRPr="00555496">
        <w:rPr>
          <w:i/>
          <w:lang w:val="en-US"/>
        </w:rPr>
        <w:t>aakoch</w:t>
      </w:r>
      <w:r w:rsidRPr="003767D2">
        <w:rPr>
          <w:lang w:val="en-US"/>
        </w:rPr>
        <w:t xml:space="preserve"> that </w:t>
      </w:r>
      <w:r w:rsidRPr="003767D2">
        <w:rPr>
          <w:i/>
          <w:lang w:val="en-US"/>
        </w:rPr>
        <w:t xml:space="preserve">jeresig </w:t>
      </w:r>
      <w:r w:rsidRPr="00C70AA2">
        <w:rPr>
          <w:lang w:val="en-US"/>
        </w:rPr>
        <w:t xml:space="preserve">has is </w:t>
      </w:r>
      <w:r w:rsidRPr="00117B7E">
        <w:rPr>
          <w:i/>
          <w:lang w:val="en-US"/>
        </w:rPr>
        <w:t>5c055</w:t>
      </w:r>
      <w:r w:rsidRPr="007D3EFA">
        <w:rPr>
          <w:lang w:val="en-US"/>
        </w:rPr>
        <w:t xml:space="preserve"> (the white node just before commit </w:t>
      </w:r>
      <w:r w:rsidRPr="008A010A">
        <w:rPr>
          <w:i/>
          <w:lang w:val="en-US"/>
        </w:rPr>
        <w:t>a0887</w:t>
      </w:r>
      <w:r w:rsidRPr="005D7C16">
        <w:rPr>
          <w:lang w:val="en-US"/>
        </w:rPr>
        <w:t xml:space="preserve"> in</w:t>
      </w:r>
      <w:r w:rsidRPr="00723770">
        <w:rPr>
          <w:lang w:val="en-US"/>
        </w:rPr>
        <w:t xml:space="preserve"> </w:t>
      </w:r>
      <w:r w:rsidRPr="003D5EBD">
        <w:rPr>
          <w:lang w:val="en-US"/>
        </w:rPr>
        <w:fldChar w:fldCharType="begin"/>
      </w:r>
      <w:r w:rsidRPr="004C0112">
        <w:rPr>
          <w:lang w:val="en-US"/>
        </w:rPr>
        <w:instrText xml:space="preserve"> REF _Ref409849807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43</w:t>
      </w:r>
      <w:r w:rsidRPr="003D5EBD">
        <w:rPr>
          <w:lang w:val="en-US"/>
        </w:rPr>
        <w:fldChar w:fldCharType="end"/>
      </w:r>
      <w:r w:rsidRPr="007C3F08">
        <w:rPr>
          <w:lang w:val="en-US"/>
        </w:rPr>
        <w:t xml:space="preserve">). Thus, we conclude that what happened in fact was that </w:t>
      </w:r>
      <w:r w:rsidRPr="003D5EBD">
        <w:rPr>
          <w:i/>
          <w:lang w:val="en-US"/>
        </w:rPr>
        <w:t>aakoch</w:t>
      </w:r>
      <w:r w:rsidRPr="00F1211A">
        <w:rPr>
          <w:lang w:val="en-US"/>
        </w:rPr>
        <w:t xml:space="preserve"> pushed all commits up to commit </w:t>
      </w:r>
      <w:r w:rsidRPr="0004762A">
        <w:rPr>
          <w:i/>
          <w:lang w:val="en-US"/>
        </w:rPr>
        <w:t>5c055</w:t>
      </w:r>
      <w:r w:rsidRPr="00831EDB">
        <w:rPr>
          <w:lang w:val="en-US"/>
        </w:rPr>
        <w:t xml:space="preserve">, </w:t>
      </w:r>
      <w:r w:rsidRPr="0086347E">
        <w:rPr>
          <w:i/>
          <w:lang w:val="en-US"/>
        </w:rPr>
        <w:t>jeresig</w:t>
      </w:r>
      <w:r w:rsidRPr="0086347E">
        <w:rPr>
          <w:lang w:val="en-US"/>
        </w:rPr>
        <w:t xml:space="preserve"> pulled these commits and, later on, </w:t>
      </w:r>
      <w:r w:rsidRPr="00071773">
        <w:rPr>
          <w:i/>
          <w:lang w:val="en-US"/>
        </w:rPr>
        <w:t xml:space="preserve">aakoch </w:t>
      </w:r>
      <w:r w:rsidRPr="00717F71">
        <w:rPr>
          <w:lang w:val="en-US"/>
        </w:rPr>
        <w:t xml:space="preserve">performed commit </w:t>
      </w:r>
      <w:r w:rsidRPr="0021209D">
        <w:rPr>
          <w:i/>
          <w:lang w:val="en-US"/>
        </w:rPr>
        <w:t>a0887</w:t>
      </w:r>
      <w:r w:rsidRPr="00BD155A">
        <w:rPr>
          <w:lang w:val="en-US"/>
        </w:rPr>
        <w:t xml:space="preserve"> and pu</w:t>
      </w:r>
      <w:r>
        <w:rPr>
          <w:lang w:val="en-US"/>
        </w:rPr>
        <w:t>shed</w:t>
      </w:r>
      <w:r w:rsidRPr="00BD155A">
        <w:rPr>
          <w:lang w:val="en-US"/>
        </w:rPr>
        <w:t xml:space="preserve"> it, leaving </w:t>
      </w:r>
      <w:r w:rsidRPr="00555496">
        <w:rPr>
          <w:i/>
          <w:lang w:val="en-US"/>
        </w:rPr>
        <w:t>jeresig</w:t>
      </w:r>
      <w:r w:rsidRPr="00555496">
        <w:rPr>
          <w:lang w:val="en-US"/>
        </w:rPr>
        <w:t xml:space="preserve"> </w:t>
      </w:r>
      <w:r w:rsidRPr="003767D2">
        <w:rPr>
          <w:lang w:val="en-US"/>
        </w:rPr>
        <w:t>with no awareness of this action.</w:t>
      </w:r>
    </w:p>
    <w:p w14:paraId="3D7B30A9" w14:textId="78C2E64D" w:rsidR="00B40B88" w:rsidRPr="007C3F08" w:rsidRDefault="000239F2" w:rsidP="00B40B88">
      <w:pPr>
        <w:ind w:firstLine="0"/>
        <w:jc w:val="center"/>
        <w:rPr>
          <w:lang w:val="en-US" w:eastAsia="pt-BR"/>
        </w:rPr>
      </w:pPr>
      <w:r w:rsidRPr="004C0112">
        <w:rPr>
          <w:noProof/>
          <w:lang w:val="en-US"/>
        </w:rPr>
        <w:drawing>
          <wp:inline distT="0" distB="0" distL="0" distR="0" wp14:anchorId="67D802C7" wp14:editId="49706AED">
            <wp:extent cx="4257675" cy="2714625"/>
            <wp:effectExtent l="0" t="0" r="9525" b="9525"/>
            <wp:docPr id="71" name="Imagem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7"/>
                    <pic:cNvPicPr>
                      <a:picLocks noChangeAspect="1" noChangeArrowheads="1"/>
                    </pic:cNvPicPr>
                  </pic:nvPicPr>
                  <pic:blipFill>
                    <a:blip r:embed="rId83">
                      <a:extLst>
                        <a:ext uri="{28A0092B-C50C-407E-A947-70E740481C1C}">
                          <a14:useLocalDpi xmlns:a14="http://schemas.microsoft.com/office/drawing/2010/main" val="0"/>
                        </a:ext>
                      </a:extLst>
                    </a:blip>
                    <a:srcRect r="13014"/>
                    <a:stretch>
                      <a:fillRect/>
                    </a:stretch>
                  </pic:blipFill>
                  <pic:spPr bwMode="auto">
                    <a:xfrm>
                      <a:off x="0" y="0"/>
                      <a:ext cx="4257675" cy="2714625"/>
                    </a:xfrm>
                    <a:prstGeom prst="rect">
                      <a:avLst/>
                    </a:prstGeom>
                    <a:noFill/>
                    <a:ln>
                      <a:noFill/>
                    </a:ln>
                  </pic:spPr>
                </pic:pic>
              </a:graphicData>
            </a:graphic>
          </wp:inline>
        </w:drawing>
      </w:r>
    </w:p>
    <w:p w14:paraId="3A069046" w14:textId="77777777" w:rsidR="00B40B88" w:rsidRPr="004C0112" w:rsidRDefault="00B40B88" w:rsidP="00B40B88">
      <w:pPr>
        <w:pStyle w:val="Caption"/>
        <w:rPr>
          <w:lang w:val="en-US"/>
        </w:rPr>
      </w:pPr>
      <w:bookmarkStart w:id="247" w:name="_Ref393359506"/>
      <w:bookmarkStart w:id="248" w:name="_Toc41422357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42</w:t>
      </w:r>
      <w:r w:rsidRPr="004C0112">
        <w:rPr>
          <w:lang w:val="en-US"/>
        </w:rPr>
        <w:fldChar w:fldCharType="end"/>
      </w:r>
      <w:bookmarkEnd w:id="247"/>
      <w:r w:rsidRPr="004C0112">
        <w:rPr>
          <w:lang w:val="en-US"/>
        </w:rPr>
        <w:t xml:space="preserve"> </w:t>
      </w:r>
      <w:r w:rsidR="00347E6A" w:rsidRPr="004C0112">
        <w:rPr>
          <w:lang w:val="en-US"/>
        </w:rPr>
        <w:t>–</w:t>
      </w:r>
      <w:r w:rsidRPr="004C0112">
        <w:rPr>
          <w:lang w:val="en-US"/>
        </w:rPr>
        <w:t xml:space="preserve"> Adam’s tracked branches</w:t>
      </w:r>
      <w:bookmarkEnd w:id="248"/>
    </w:p>
    <w:p w14:paraId="28D98ED8" w14:textId="7B329F0C" w:rsidR="00FF7707" w:rsidRPr="007C3F08" w:rsidRDefault="000239F2" w:rsidP="00FF7707">
      <w:pPr>
        <w:ind w:firstLine="0"/>
        <w:jc w:val="center"/>
        <w:rPr>
          <w:lang w:val="en-US"/>
        </w:rPr>
      </w:pPr>
      <w:r w:rsidRPr="004C0112">
        <w:rPr>
          <w:noProof/>
          <w:lang w:val="en-US"/>
        </w:rPr>
        <w:drawing>
          <wp:inline distT="0" distB="0" distL="0" distR="0" wp14:anchorId="64EF76D7" wp14:editId="3806E2AB">
            <wp:extent cx="5791200" cy="2581275"/>
            <wp:effectExtent l="0" t="0" r="0" b="9525"/>
            <wp:docPr id="72"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200" cy="2581275"/>
                    </a:xfrm>
                    <a:prstGeom prst="rect">
                      <a:avLst/>
                    </a:prstGeom>
                    <a:noFill/>
                    <a:ln>
                      <a:noFill/>
                    </a:ln>
                  </pic:spPr>
                </pic:pic>
              </a:graphicData>
            </a:graphic>
          </wp:inline>
        </w:drawing>
      </w:r>
    </w:p>
    <w:p w14:paraId="3D49BDE6" w14:textId="77777777" w:rsidR="00FF7707" w:rsidRPr="004C0112" w:rsidRDefault="00FF7707" w:rsidP="00FF7707">
      <w:pPr>
        <w:pStyle w:val="Caption"/>
        <w:rPr>
          <w:lang w:val="en-US"/>
        </w:rPr>
      </w:pPr>
      <w:bookmarkStart w:id="249" w:name="_Ref409849807"/>
      <w:bookmarkStart w:id="250" w:name="_Toc41422357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43</w:t>
      </w:r>
      <w:r w:rsidRPr="004C0112">
        <w:rPr>
          <w:lang w:val="en-US"/>
        </w:rPr>
        <w:fldChar w:fldCharType="end"/>
      </w:r>
      <w:bookmarkEnd w:id="249"/>
      <w:r w:rsidRPr="004C0112">
        <w:rPr>
          <w:lang w:val="en-US"/>
        </w:rPr>
        <w:t xml:space="preserve"> – Jeresig’s collapsed commit history</w:t>
      </w:r>
      <w:bookmarkEnd w:id="250"/>
    </w:p>
    <w:p w14:paraId="13CC45D9" w14:textId="611072C6" w:rsidR="008761C8" w:rsidRPr="007C3F08" w:rsidRDefault="000239F2" w:rsidP="008761C8">
      <w:pPr>
        <w:ind w:firstLine="0"/>
        <w:jc w:val="center"/>
        <w:rPr>
          <w:lang w:val="en-US"/>
        </w:rPr>
      </w:pPr>
      <w:r w:rsidRPr="004C0112">
        <w:rPr>
          <w:noProof/>
          <w:lang w:val="en-US"/>
        </w:rPr>
        <w:drawing>
          <wp:inline distT="0" distB="0" distL="0" distR="0" wp14:anchorId="51AEFB2F" wp14:editId="797D9029">
            <wp:extent cx="5572125" cy="2305050"/>
            <wp:effectExtent l="0" t="0" r="9525" b="0"/>
            <wp:docPr id="73" name="Imagem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2125" cy="2305050"/>
                    </a:xfrm>
                    <a:prstGeom prst="rect">
                      <a:avLst/>
                    </a:prstGeom>
                    <a:noFill/>
                    <a:ln>
                      <a:noFill/>
                    </a:ln>
                  </pic:spPr>
                </pic:pic>
              </a:graphicData>
            </a:graphic>
          </wp:inline>
        </w:drawing>
      </w:r>
    </w:p>
    <w:p w14:paraId="1EA05EBD" w14:textId="77777777" w:rsidR="008761C8" w:rsidRPr="004C0112" w:rsidRDefault="008761C8" w:rsidP="008761C8">
      <w:pPr>
        <w:pStyle w:val="Caption"/>
        <w:rPr>
          <w:lang w:val="en-US"/>
        </w:rPr>
      </w:pPr>
      <w:bookmarkStart w:id="251" w:name="_Ref393360031"/>
      <w:bookmarkStart w:id="252" w:name="_Toc41422357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44</w:t>
      </w:r>
      <w:r w:rsidRPr="004C0112">
        <w:rPr>
          <w:lang w:val="en-US"/>
        </w:rPr>
        <w:fldChar w:fldCharType="end"/>
      </w:r>
      <w:bookmarkEnd w:id="251"/>
      <w:r w:rsidRPr="004C0112">
        <w:rPr>
          <w:lang w:val="en-US"/>
        </w:rPr>
        <w:t xml:space="preserve"> </w:t>
      </w:r>
      <w:r w:rsidR="00347E6A" w:rsidRPr="004C0112">
        <w:rPr>
          <w:lang w:val="en-US"/>
        </w:rPr>
        <w:t>–</w:t>
      </w:r>
      <w:r w:rsidRPr="004C0112">
        <w:rPr>
          <w:lang w:val="en-US"/>
        </w:rPr>
        <w:t xml:space="preserve"> Aakoch’s commit history</w:t>
      </w:r>
      <w:bookmarkEnd w:id="252"/>
    </w:p>
    <w:p w14:paraId="095F4863" w14:textId="77777777" w:rsidR="00FF7707" w:rsidRPr="00717F71" w:rsidRDefault="00FF7707" w:rsidP="00FF7707">
      <w:pPr>
        <w:rPr>
          <w:lang w:val="en-US"/>
        </w:rPr>
      </w:pPr>
      <w:r w:rsidRPr="004C0112">
        <w:rPr>
          <w:lang w:val="en-US"/>
        </w:rPr>
        <w:t xml:space="preserve">If we look at </w:t>
      </w:r>
      <w:r w:rsidRPr="003D5EBD">
        <w:rPr>
          <w:lang w:val="en-US"/>
        </w:rPr>
        <w:fldChar w:fldCharType="begin"/>
      </w:r>
      <w:r w:rsidRPr="004C0112">
        <w:rPr>
          <w:lang w:val="en-US"/>
        </w:rPr>
        <w:instrText xml:space="preserve"> REF _Ref393359723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45</w:t>
      </w:r>
      <w:r w:rsidRPr="003D5EBD">
        <w:rPr>
          <w:lang w:val="en-US"/>
        </w:rPr>
        <w:fldChar w:fldCharType="end"/>
      </w:r>
      <w:r w:rsidRPr="007C3F08">
        <w:rPr>
          <w:lang w:val="en-US"/>
        </w:rPr>
        <w:t>, we see that all pending commits (those that were pendin</w:t>
      </w:r>
      <w:r w:rsidRPr="003D5EBD">
        <w:rPr>
          <w:lang w:val="en-US"/>
        </w:rPr>
        <w:t xml:space="preserve">g to be pushed and those that were pending to be pulled) are related to the same branch </w:t>
      </w:r>
      <w:r w:rsidR="004E67FD">
        <w:rPr>
          <w:lang w:val="en-US"/>
        </w:rPr>
        <w:t>(</w:t>
      </w:r>
      <w:r w:rsidRPr="00F1211A">
        <w:rPr>
          <w:i/>
          <w:lang w:val="en-US"/>
        </w:rPr>
        <w:t>master</w:t>
      </w:r>
      <w:r w:rsidR="004E67FD">
        <w:rPr>
          <w:lang w:val="en-US"/>
        </w:rPr>
        <w:t>)</w:t>
      </w:r>
      <w:r w:rsidRPr="0004762A">
        <w:rPr>
          <w:lang w:val="en-US"/>
        </w:rPr>
        <w:t xml:space="preserve">. This tells us that, if </w:t>
      </w:r>
      <w:r w:rsidRPr="00831EDB">
        <w:rPr>
          <w:i/>
          <w:lang w:val="en-US"/>
        </w:rPr>
        <w:t>jeresig</w:t>
      </w:r>
      <w:r w:rsidRPr="0086347E">
        <w:rPr>
          <w:lang w:val="en-US"/>
        </w:rPr>
        <w:t xml:space="preserve"> wanted to push these commits to </w:t>
      </w:r>
      <w:r w:rsidRPr="0086347E">
        <w:rPr>
          <w:i/>
          <w:lang w:val="en-US"/>
        </w:rPr>
        <w:t>central-repo</w:t>
      </w:r>
      <w:r w:rsidRPr="00071773">
        <w:rPr>
          <w:lang w:val="en-US"/>
        </w:rPr>
        <w:t>, he would have to perform bot</w:t>
      </w:r>
      <w:r w:rsidRPr="00717F71">
        <w:rPr>
          <w:lang w:val="en-US"/>
        </w:rPr>
        <w:t>h push and pull operations. This analysis helps us revisit and answer Q3.</w:t>
      </w:r>
    </w:p>
    <w:p w14:paraId="2768BBA2" w14:textId="1F4F2E33" w:rsidR="00FF7707" w:rsidRPr="007C3F08" w:rsidRDefault="000239F2" w:rsidP="00FF7707">
      <w:pPr>
        <w:ind w:firstLine="0"/>
        <w:jc w:val="center"/>
        <w:rPr>
          <w:lang w:val="en-US" w:eastAsia="pt-BR"/>
        </w:rPr>
      </w:pPr>
      <w:r w:rsidRPr="004C0112">
        <w:rPr>
          <w:noProof/>
          <w:lang w:val="en-US"/>
        </w:rPr>
        <w:drawing>
          <wp:inline distT="0" distB="0" distL="0" distR="0" wp14:anchorId="40E71530" wp14:editId="67360AF4">
            <wp:extent cx="4257675" cy="2352675"/>
            <wp:effectExtent l="0" t="0" r="9525" b="9525"/>
            <wp:docPr id="74" name="Imagem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9"/>
                    <pic:cNvPicPr>
                      <a:picLocks noChangeAspect="1" noChangeArrowheads="1"/>
                    </pic:cNvPicPr>
                  </pic:nvPicPr>
                  <pic:blipFill>
                    <a:blip r:embed="rId85">
                      <a:extLst>
                        <a:ext uri="{28A0092B-C50C-407E-A947-70E740481C1C}">
                          <a14:useLocalDpi xmlns:a14="http://schemas.microsoft.com/office/drawing/2010/main" val="0"/>
                        </a:ext>
                      </a:extLst>
                    </a:blip>
                    <a:srcRect r="12892"/>
                    <a:stretch>
                      <a:fillRect/>
                    </a:stretch>
                  </pic:blipFill>
                  <pic:spPr bwMode="auto">
                    <a:xfrm>
                      <a:off x="0" y="0"/>
                      <a:ext cx="4257675" cy="2352675"/>
                    </a:xfrm>
                    <a:prstGeom prst="rect">
                      <a:avLst/>
                    </a:prstGeom>
                    <a:noFill/>
                    <a:ln>
                      <a:noFill/>
                    </a:ln>
                  </pic:spPr>
                </pic:pic>
              </a:graphicData>
            </a:graphic>
          </wp:inline>
        </w:drawing>
      </w:r>
    </w:p>
    <w:p w14:paraId="77F2FC22" w14:textId="77777777" w:rsidR="00FF7707" w:rsidRPr="004C0112" w:rsidRDefault="00FF7707" w:rsidP="00FF7707">
      <w:pPr>
        <w:pStyle w:val="Caption"/>
        <w:rPr>
          <w:lang w:val="en-US"/>
        </w:rPr>
      </w:pPr>
      <w:bookmarkStart w:id="253" w:name="_Ref393359723"/>
      <w:bookmarkStart w:id="254" w:name="_Toc41422357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45</w:t>
      </w:r>
      <w:r w:rsidRPr="004C0112">
        <w:rPr>
          <w:lang w:val="en-US"/>
        </w:rPr>
        <w:fldChar w:fldCharType="end"/>
      </w:r>
      <w:bookmarkEnd w:id="253"/>
      <w:r w:rsidRPr="004C0112">
        <w:rPr>
          <w:lang w:val="en-US"/>
        </w:rPr>
        <w:t xml:space="preserve"> </w:t>
      </w:r>
      <w:r w:rsidR="00347E6A" w:rsidRPr="004C0112">
        <w:rPr>
          <w:lang w:val="en-US"/>
        </w:rPr>
        <w:t>–</w:t>
      </w:r>
      <w:r w:rsidRPr="004C0112">
        <w:rPr>
          <w:lang w:val="en-US"/>
        </w:rPr>
        <w:t xml:space="preserve"> Jeresig’s tracked branches</w:t>
      </w:r>
      <w:bookmarkEnd w:id="254"/>
    </w:p>
    <w:p w14:paraId="3FBF8CBA" w14:textId="77777777" w:rsidR="00FF7707" w:rsidRPr="00F1211A" w:rsidRDefault="00FF7707" w:rsidP="00FF7707">
      <w:pPr>
        <w:rPr>
          <w:lang w:val="en-US"/>
        </w:rPr>
      </w:pPr>
      <w:r w:rsidRPr="004C0112">
        <w:rPr>
          <w:b/>
          <w:lang w:val="en-US"/>
        </w:rPr>
        <w:t>Q3:</w:t>
      </w:r>
      <w:r w:rsidRPr="004C0112">
        <w:rPr>
          <w:lang w:val="en-US"/>
        </w:rPr>
        <w:t xml:space="preserve"> </w:t>
      </w:r>
      <w:r w:rsidRPr="004C0112">
        <w:rPr>
          <w:i/>
          <w:lang w:val="en-US"/>
        </w:rPr>
        <w:t>Which changes are under work in parallel (in different clones or different branches) and which of them are available to be incorporated into my work?</w:t>
      </w:r>
      <w:r w:rsidRPr="004C0112">
        <w:rPr>
          <w:lang w:val="en-US"/>
        </w:rPr>
        <w:t xml:space="preserve"> New commits in tracked branches of peers can easily be found looking at Level 3 information (tracked branches, shown in </w:t>
      </w:r>
      <w:r w:rsidRPr="003D5EBD">
        <w:rPr>
          <w:lang w:val="en-US"/>
        </w:rPr>
        <w:fldChar w:fldCharType="begin"/>
      </w:r>
      <w:r w:rsidRPr="004C0112">
        <w:rPr>
          <w:lang w:val="en-US"/>
        </w:rPr>
        <w:instrText xml:space="preserve"> REF _Ref393359506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42</w:t>
      </w:r>
      <w:r w:rsidRPr="003D5EBD">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_Ref393359723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45</w:t>
      </w:r>
      <w:r w:rsidRPr="003D5EBD">
        <w:rPr>
          <w:lang w:val="en-US"/>
        </w:rPr>
        <w:fldChar w:fldCharType="end"/>
      </w:r>
      <w:r w:rsidRPr="007C3F08">
        <w:rPr>
          <w:lang w:val="en-US"/>
        </w:rPr>
        <w:t xml:space="preserve">). This view </w:t>
      </w:r>
      <w:r w:rsidRPr="003D5EBD">
        <w:rPr>
          <w:lang w:val="en-US"/>
        </w:rPr>
        <w:t>shows</w:t>
      </w:r>
      <w:r w:rsidRPr="00F1211A">
        <w:rPr>
          <w:lang w:val="en-US"/>
        </w:rPr>
        <w:t xml:space="preserve"> to which branch these commits are related and how m</w:t>
      </w:r>
      <w:r w:rsidRPr="0004762A">
        <w:rPr>
          <w:lang w:val="en-US"/>
        </w:rPr>
        <w:t xml:space="preserve">any new commits exist.  If we want to look at each commit individually, we can look at Level 4 information (commit history, shown in </w:t>
      </w:r>
      <w:r w:rsidRPr="003D5EBD">
        <w:rPr>
          <w:lang w:val="en-US"/>
        </w:rPr>
        <w:fldChar w:fldCharType="begin"/>
      </w:r>
      <w:r w:rsidRPr="004C0112">
        <w:rPr>
          <w:lang w:val="en-US"/>
        </w:rPr>
        <w:instrText xml:space="preserve"> REF _Ref393359337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40</w:t>
      </w:r>
      <w:r w:rsidRPr="003D5EBD">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_Ref393360031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44</w:t>
      </w:r>
      <w:r w:rsidRPr="003D5EBD">
        <w:rPr>
          <w:lang w:val="en-US"/>
        </w:rPr>
        <w:fldChar w:fldCharType="end"/>
      </w:r>
      <w:r w:rsidRPr="007C3F08">
        <w:rPr>
          <w:lang w:val="en-US"/>
        </w:rPr>
        <w:t xml:space="preserve">) and notice the yellow nodes. </w:t>
      </w:r>
      <w:r w:rsidRPr="003D5EBD">
        <w:rPr>
          <w:lang w:val="en-US"/>
        </w:rPr>
        <w:t>Additionally, Level 4 inf</w:t>
      </w:r>
      <w:r w:rsidRPr="00F1211A">
        <w:rPr>
          <w:lang w:val="en-US"/>
        </w:rPr>
        <w:t>ormation is used to find new commits in repositories that are not peers (red nodes), or new commits in non-tracked branches (gray nodes).</w:t>
      </w:r>
    </w:p>
    <w:p w14:paraId="010E6F07" w14:textId="47084C26" w:rsidR="008C1F1C" w:rsidRDefault="008C1F1C" w:rsidP="008C1F1C">
      <w:pPr>
        <w:pStyle w:val="Heading2"/>
        <w:rPr>
          <w:lang w:val="en-US"/>
        </w:rPr>
      </w:pPr>
      <w:bookmarkStart w:id="255" w:name="_Ref413958354"/>
      <w:bookmarkStart w:id="256" w:name="_Toc414223627"/>
      <w:r>
        <w:rPr>
          <w:lang w:val="en-US"/>
        </w:rPr>
        <w:t>Observational Study</w:t>
      </w:r>
      <w:bookmarkEnd w:id="255"/>
      <w:bookmarkEnd w:id="256"/>
    </w:p>
    <w:p w14:paraId="4DDF538B" w14:textId="4F241DEF" w:rsidR="00D319F7" w:rsidRDefault="007A7C49" w:rsidP="00D319F7">
      <w:pPr>
        <w:rPr>
          <w:lang w:val="en-US"/>
        </w:rPr>
      </w:pPr>
      <w:del w:id="257" w:author="Leonardo Murta" w:date="2015-03-16T10:45:00Z">
        <w:r w:rsidRPr="007A7C49" w:rsidDel="008D246C">
          <w:rPr>
            <w:lang w:val="en-US"/>
          </w:rPr>
          <w:delText xml:space="preserve">To analyze the </w:delText>
        </w:r>
        <w:r w:rsidR="003221BD" w:rsidDel="008D246C">
          <w:rPr>
            <w:lang w:val="en-US"/>
          </w:rPr>
          <w:delText>usage of</w:delText>
        </w:r>
        <w:r w:rsidRPr="007A7C49" w:rsidDel="008D246C">
          <w:rPr>
            <w:lang w:val="en-US"/>
          </w:rPr>
          <w:delText xml:space="preserve"> visualizations provided by DyeVC in supporting developers and repository administrators, w</w:delText>
        </w:r>
      </w:del>
      <w:ins w:id="258" w:author="Leonardo Murta" w:date="2015-03-16T10:45:00Z">
        <w:r w:rsidR="008D246C">
          <w:rPr>
            <w:lang w:val="en-US"/>
          </w:rPr>
          <w:t>W</w:t>
        </w:r>
      </w:ins>
      <w:r w:rsidRPr="007A7C49">
        <w:rPr>
          <w:lang w:val="en-US"/>
        </w:rPr>
        <w:t>e conducted an observational study</w:t>
      </w:r>
      <w:r w:rsidR="00D319F7">
        <w:rPr>
          <w:lang w:val="en-US"/>
        </w:rPr>
        <w:t xml:space="preserve"> </w:t>
      </w:r>
      <w:ins w:id="259" w:author="Leonardo Murta" w:date="2015-03-16T10:45:00Z">
        <w:r w:rsidR="008D246C">
          <w:rPr>
            <w:lang w:val="en-US"/>
          </w:rPr>
          <w:t xml:space="preserve">over </w:t>
        </w:r>
      </w:ins>
      <w:r w:rsidR="00D319F7">
        <w:rPr>
          <w:lang w:val="en-US"/>
        </w:rPr>
        <w:t xml:space="preserve">the same project used in the </w:t>
      </w:r>
      <w:r w:rsidR="00D319F7">
        <w:rPr>
          <w:i/>
          <w:lang w:val="en-US"/>
        </w:rPr>
        <w:t>post-hoc</w:t>
      </w:r>
      <w:r w:rsidR="00D319F7">
        <w:rPr>
          <w:lang w:val="en-US"/>
        </w:rPr>
        <w:t xml:space="preserve"> analysis (JQuery)</w:t>
      </w:r>
      <w:ins w:id="260" w:author="Leonardo Murta" w:date="2015-03-16T10:45:00Z">
        <w:r w:rsidR="008D246C">
          <w:rPr>
            <w:lang w:val="en-US"/>
          </w:rPr>
          <w:t xml:space="preserve"> t</w:t>
        </w:r>
      </w:ins>
      <w:del w:id="261" w:author="Leonardo Murta" w:date="2015-03-16T10:45:00Z">
        <w:r w:rsidRPr="007A7C49" w:rsidDel="008D246C">
          <w:rPr>
            <w:lang w:val="en-US"/>
          </w:rPr>
          <w:delText xml:space="preserve">. </w:delText>
        </w:r>
      </w:del>
      <w:ins w:id="262" w:author="Leonardo Murta" w:date="2015-03-16T10:45:00Z">
        <w:r w:rsidR="008D246C" w:rsidRPr="007A7C49">
          <w:rPr>
            <w:lang w:val="en-US"/>
          </w:rPr>
          <w:t xml:space="preserve">o analyze the </w:t>
        </w:r>
      </w:ins>
      <w:ins w:id="263" w:author="Leonardo Murta" w:date="2015-03-16T10:46:00Z">
        <w:r w:rsidR="00B61A07">
          <w:rPr>
            <w:lang w:val="en-US"/>
          </w:rPr>
          <w:t>capability</w:t>
        </w:r>
      </w:ins>
      <w:ins w:id="264" w:author="Leonardo Murta" w:date="2015-03-16T10:45:00Z">
        <w:r w:rsidR="008D246C">
          <w:rPr>
            <w:lang w:val="en-US"/>
          </w:rPr>
          <w:t xml:space="preserve"> of</w:t>
        </w:r>
        <w:r w:rsidR="008D246C" w:rsidRPr="007A7C49">
          <w:rPr>
            <w:lang w:val="en-US"/>
          </w:rPr>
          <w:t xml:space="preserve"> </w:t>
        </w:r>
      </w:ins>
      <w:ins w:id="265" w:author="Leonardo Murta" w:date="2015-03-16T10:46:00Z">
        <w:r w:rsidR="00B61A07">
          <w:rPr>
            <w:lang w:val="en-US"/>
          </w:rPr>
          <w:t xml:space="preserve">the </w:t>
        </w:r>
      </w:ins>
      <w:ins w:id="266" w:author="Leonardo Murta" w:date="2015-03-16T10:45:00Z">
        <w:r w:rsidR="008D246C" w:rsidRPr="007A7C49">
          <w:rPr>
            <w:lang w:val="en-US"/>
          </w:rPr>
          <w:t>visualizations provided by DyeVC in supporting developers and repository administrators</w:t>
        </w:r>
      </w:ins>
      <w:ins w:id="267" w:author="Leonardo Murta" w:date="2015-03-16T10:46:00Z">
        <w:r w:rsidR="00B61A07">
          <w:rPr>
            <w:lang w:val="en-US"/>
          </w:rPr>
          <w:t>.</w:t>
        </w:r>
      </w:ins>
      <w:ins w:id="268" w:author="Leonardo Murta" w:date="2015-03-16T10:45:00Z">
        <w:r w:rsidR="008D246C">
          <w:rPr>
            <w:lang w:val="en-US"/>
          </w:rPr>
          <w:t xml:space="preserve"> </w:t>
        </w:r>
      </w:ins>
      <w:r>
        <w:rPr>
          <w:lang w:val="en-US"/>
        </w:rPr>
        <w:t>In this kind of study, the participant performs tasks while an experimenter observes the actions taken. This kind of study aims at collecting information regarding how a given task is performed</w:t>
      </w:r>
      <w:r w:rsidR="00F06ADC">
        <w:rPr>
          <w:lang w:val="en-US"/>
        </w:rPr>
        <w:t xml:space="preserve"> </w:t>
      </w:r>
      <w:r w:rsidR="00F06ADC">
        <w:rPr>
          <w:lang w:val="en-US"/>
        </w:rPr>
        <w:fldChar w:fldCharType="begin"/>
      </w:r>
      <w:r w:rsidR="00F06ADC">
        <w:rPr>
          <w:lang w:val="en-US"/>
        </w:rPr>
        <w:instrText xml:space="preserve"> ADDIN ZOTERO_ITEM {"citationID":"82u3rfit4","properties":{"formattedCitation":"{\\rtf (SHULL \\i et al.\\i0{}, 2001)}","plainCitation":"(SHULL et al., 2001)"},"citationItems":[{"id":3058,"uris":["http://zotero.org/users/892576/items/XXA5F5TB"],"uri":["http://zotero.org/users/892576/items/XXA5F5TB"]}]} </w:instrText>
      </w:r>
      <w:r w:rsidR="00F06ADC">
        <w:rPr>
          <w:lang w:val="en-US"/>
        </w:rPr>
        <w:fldChar w:fldCharType="separate"/>
      </w:r>
      <w:r w:rsidR="00F06ADC" w:rsidRPr="00F06ADC">
        <w:rPr>
          <w:szCs w:val="24"/>
          <w:lang w:val="en-US"/>
        </w:rPr>
        <w:t xml:space="preserve">(SHULL </w:t>
      </w:r>
      <w:r w:rsidR="00F06ADC" w:rsidRPr="00F06ADC">
        <w:rPr>
          <w:i/>
          <w:iCs/>
          <w:szCs w:val="24"/>
          <w:lang w:val="en-US"/>
        </w:rPr>
        <w:t>et al.</w:t>
      </w:r>
      <w:r w:rsidR="00F06ADC" w:rsidRPr="00F06ADC">
        <w:rPr>
          <w:szCs w:val="24"/>
          <w:lang w:val="en-US"/>
        </w:rPr>
        <w:t>, 2001)</w:t>
      </w:r>
      <w:r w:rsidR="00F06ADC">
        <w:rPr>
          <w:lang w:val="en-US"/>
        </w:rPr>
        <w:fldChar w:fldCharType="end"/>
      </w:r>
      <w:r w:rsidRPr="007A7C49">
        <w:rPr>
          <w:lang w:val="en-US"/>
        </w:rPr>
        <w:t xml:space="preserve">. </w:t>
      </w:r>
      <w:r w:rsidR="003221BD" w:rsidRPr="003221BD">
        <w:rPr>
          <w:lang w:val="en-US"/>
        </w:rPr>
        <w:t>This information can help in understand how a new process is used.</w:t>
      </w:r>
    </w:p>
    <w:p w14:paraId="57562D1B" w14:textId="5BB03B1B" w:rsidR="00D319F7" w:rsidRDefault="00D319F7" w:rsidP="00D319F7">
      <w:pPr>
        <w:rPr>
          <w:lang w:val="en-US"/>
        </w:rPr>
      </w:pPr>
      <w:r>
        <w:rPr>
          <w:lang w:val="en-US"/>
        </w:rPr>
        <w:t xml:space="preserve">This Section is organized as follows: </w:t>
      </w:r>
      <w:r w:rsidR="00BA3AFB">
        <w:rPr>
          <w:lang w:val="en-US"/>
        </w:rPr>
        <w:t xml:space="preserve">Section </w:t>
      </w:r>
      <w:r w:rsidR="00BA3AFB">
        <w:rPr>
          <w:lang w:val="en-US"/>
        </w:rPr>
        <w:fldChar w:fldCharType="begin"/>
      </w:r>
      <w:r w:rsidR="00BA3AFB">
        <w:rPr>
          <w:lang w:val="en-US"/>
        </w:rPr>
        <w:instrText xml:space="preserve"> REF _Ref414114107 \r \h </w:instrText>
      </w:r>
      <w:r w:rsidR="00BA3AFB">
        <w:rPr>
          <w:lang w:val="en-US"/>
        </w:rPr>
      </w:r>
      <w:r w:rsidR="00BA3AFB">
        <w:rPr>
          <w:lang w:val="en-US"/>
        </w:rPr>
        <w:fldChar w:fldCharType="separate"/>
      </w:r>
      <w:r w:rsidR="00A80296">
        <w:rPr>
          <w:lang w:val="en-US"/>
        </w:rPr>
        <w:t>4.3.1</w:t>
      </w:r>
      <w:r w:rsidR="00BA3AFB">
        <w:rPr>
          <w:lang w:val="en-US"/>
        </w:rPr>
        <w:fldChar w:fldCharType="end"/>
      </w:r>
      <w:r>
        <w:rPr>
          <w:lang w:val="en-US"/>
        </w:rPr>
        <w:t xml:space="preserve"> describes the study. Section </w:t>
      </w:r>
      <w:r w:rsidR="00BA3AFB">
        <w:rPr>
          <w:lang w:val="en-US"/>
        </w:rPr>
        <w:fldChar w:fldCharType="begin"/>
      </w:r>
      <w:r w:rsidR="00BA3AFB">
        <w:rPr>
          <w:lang w:val="en-US"/>
        </w:rPr>
        <w:instrText xml:space="preserve"> REF _Ref414114114 \r \h </w:instrText>
      </w:r>
      <w:r w:rsidR="00BA3AFB">
        <w:rPr>
          <w:lang w:val="en-US"/>
        </w:rPr>
      </w:r>
      <w:r w:rsidR="00BA3AFB">
        <w:rPr>
          <w:lang w:val="en-US"/>
        </w:rPr>
        <w:fldChar w:fldCharType="separate"/>
      </w:r>
      <w:r w:rsidR="00A80296">
        <w:rPr>
          <w:lang w:val="en-US"/>
        </w:rPr>
        <w:t>4.3.2</w:t>
      </w:r>
      <w:r w:rsidR="00BA3AFB">
        <w:rPr>
          <w:lang w:val="en-US"/>
        </w:rPr>
        <w:fldChar w:fldCharType="end"/>
      </w:r>
      <w:r>
        <w:rPr>
          <w:lang w:val="en-US"/>
        </w:rPr>
        <w:t xml:space="preserve"> presents the procedure used during the study. </w:t>
      </w:r>
      <w:r w:rsidR="00390471">
        <w:rPr>
          <w:lang w:val="en-US"/>
        </w:rPr>
        <w:t xml:space="preserve">Section </w:t>
      </w:r>
      <w:r w:rsidR="00390471">
        <w:rPr>
          <w:lang w:val="en-US"/>
        </w:rPr>
        <w:fldChar w:fldCharType="begin"/>
      </w:r>
      <w:r w:rsidR="00390471">
        <w:rPr>
          <w:lang w:val="en-US"/>
        </w:rPr>
        <w:instrText xml:space="preserve"> REF _Ref414114153 \r \h </w:instrText>
      </w:r>
      <w:r w:rsidR="00390471">
        <w:rPr>
          <w:lang w:val="en-US"/>
        </w:rPr>
      </w:r>
      <w:r w:rsidR="00390471">
        <w:rPr>
          <w:lang w:val="en-US"/>
        </w:rPr>
        <w:fldChar w:fldCharType="separate"/>
      </w:r>
      <w:r w:rsidR="00A80296">
        <w:rPr>
          <w:lang w:val="en-US"/>
        </w:rPr>
        <w:t>4.3.3</w:t>
      </w:r>
      <w:r w:rsidR="00390471">
        <w:rPr>
          <w:lang w:val="en-US"/>
        </w:rPr>
        <w:fldChar w:fldCharType="end"/>
      </w:r>
      <w:r w:rsidR="00390471">
        <w:rPr>
          <w:lang w:val="en-US"/>
        </w:rPr>
        <w:t xml:space="preserve"> </w:t>
      </w:r>
      <w:r>
        <w:rPr>
          <w:lang w:val="en-US"/>
        </w:rPr>
        <w:t xml:space="preserve">presents the study results. Finally, </w:t>
      </w:r>
      <w:r w:rsidR="00390471">
        <w:rPr>
          <w:lang w:val="en-US"/>
        </w:rPr>
        <w:t xml:space="preserve">Section </w:t>
      </w:r>
      <w:r w:rsidR="009C439F">
        <w:rPr>
          <w:lang w:val="en-US"/>
        </w:rPr>
        <w:fldChar w:fldCharType="begin"/>
      </w:r>
      <w:r w:rsidR="009C439F">
        <w:rPr>
          <w:lang w:val="en-US"/>
        </w:rPr>
        <w:instrText xml:space="preserve"> REF _Ref414206527 \r \h </w:instrText>
      </w:r>
      <w:r w:rsidR="009C439F">
        <w:rPr>
          <w:lang w:val="en-US"/>
        </w:rPr>
      </w:r>
      <w:r w:rsidR="009C439F">
        <w:rPr>
          <w:lang w:val="en-US"/>
        </w:rPr>
        <w:fldChar w:fldCharType="separate"/>
      </w:r>
      <w:r w:rsidR="00A80296">
        <w:rPr>
          <w:lang w:val="en-US"/>
        </w:rPr>
        <w:t>4.3.4</w:t>
      </w:r>
      <w:r w:rsidR="009C439F">
        <w:rPr>
          <w:lang w:val="en-US"/>
        </w:rPr>
        <w:fldChar w:fldCharType="end"/>
      </w:r>
      <w:r w:rsidR="00390471">
        <w:rPr>
          <w:lang w:val="en-US"/>
        </w:rPr>
        <w:t xml:space="preserve"> </w:t>
      </w:r>
      <w:r>
        <w:rPr>
          <w:lang w:val="en-US"/>
        </w:rPr>
        <w:t xml:space="preserve">presents the </w:t>
      </w:r>
      <w:r w:rsidR="00D86D0F">
        <w:rPr>
          <w:lang w:val="en-US"/>
        </w:rPr>
        <w:t>participants evaluation regarding the study and the approach</w:t>
      </w:r>
      <w:r>
        <w:rPr>
          <w:lang w:val="en-US"/>
        </w:rPr>
        <w:t>.</w:t>
      </w:r>
    </w:p>
    <w:p w14:paraId="0668BDC0" w14:textId="4F866CD0" w:rsidR="00D319F7" w:rsidRDefault="00D319F7" w:rsidP="00D319F7">
      <w:pPr>
        <w:pStyle w:val="Heading3"/>
        <w:rPr>
          <w:lang w:val="en-US"/>
        </w:rPr>
      </w:pPr>
      <w:bookmarkStart w:id="269" w:name="_Ref414114107"/>
      <w:bookmarkStart w:id="270" w:name="_Toc414223628"/>
      <w:r>
        <w:rPr>
          <w:lang w:val="en-US"/>
        </w:rPr>
        <w:t>Description</w:t>
      </w:r>
      <w:bookmarkEnd w:id="269"/>
      <w:bookmarkEnd w:id="270"/>
    </w:p>
    <w:p w14:paraId="3BDA5B6A" w14:textId="661229D3" w:rsidR="0087279B" w:rsidRDefault="0087279B" w:rsidP="0087279B">
      <w:pPr>
        <w:rPr>
          <w:ins w:id="271" w:author="Leonardo Murta" w:date="2015-03-16T10:54:00Z"/>
          <w:lang w:val="en-US"/>
        </w:rPr>
      </w:pPr>
      <w:r>
        <w:rPr>
          <w:lang w:val="en-US"/>
        </w:rPr>
        <w:t xml:space="preserve">The pre-requisite to participate in this study was to have experience in any DVCS. The study was conducted with four volunteers. </w:t>
      </w:r>
      <w:r w:rsidR="00D86650">
        <w:rPr>
          <w:lang w:val="en-US"/>
        </w:rPr>
        <w:t xml:space="preserve">All of them </w:t>
      </w:r>
      <w:r>
        <w:rPr>
          <w:lang w:val="en-US"/>
        </w:rPr>
        <w:t xml:space="preserve">are </w:t>
      </w:r>
      <w:r w:rsidR="006233A2">
        <w:rPr>
          <w:lang w:val="en-US"/>
        </w:rPr>
        <w:t xml:space="preserve">male </w:t>
      </w:r>
      <w:del w:id="272" w:author="Leonardo Murta" w:date="2015-03-16T11:02:00Z">
        <w:r w:rsidR="00F226C5" w:rsidDel="007D6341">
          <w:rPr>
            <w:lang w:val="en-US"/>
          </w:rPr>
          <w:delText>post</w:delText>
        </w:r>
      </w:del>
      <w:r>
        <w:rPr>
          <w:lang w:val="en-US"/>
        </w:rPr>
        <w:t>graduate students from the Software Engineering area at Universidade Federal Fluminense (UFF). There was no compensation of any kind to the participants. Four different sessions were conducted, each of them with one participant. All forms presented in this study are written in Portuguese, which was the native language of all participants</w:t>
      </w:r>
      <w:ins w:id="273" w:author="Leonardo Murta" w:date="2015-03-16T10:54:00Z">
        <w:r w:rsidR="00124A55">
          <w:rPr>
            <w:lang w:val="en-US"/>
          </w:rPr>
          <w:t>.</w:t>
        </w:r>
      </w:ins>
    </w:p>
    <w:p w14:paraId="1EE8DA79" w14:textId="630F4A2E" w:rsidR="00124A55" w:rsidDel="008928A6" w:rsidRDefault="00124A55" w:rsidP="0087279B">
      <w:pPr>
        <w:rPr>
          <w:del w:id="274" w:author="Leonardo Murta" w:date="2015-03-16T10:56:00Z"/>
          <w:lang w:val="en-US"/>
        </w:rPr>
      </w:pPr>
      <w:ins w:id="275" w:author="Leonardo Murta" w:date="2015-03-16T10:54:00Z">
        <w:r>
          <w:rPr>
            <w:lang w:val="en-US"/>
          </w:rPr>
          <w:t xml:space="preserve">The goal of this observational study was to </w:t>
        </w:r>
      </w:ins>
      <w:ins w:id="276" w:author="Leonardo Murta" w:date="2015-03-16T10:55:00Z">
        <w:r w:rsidR="008928A6">
          <w:rPr>
            <w:lang w:val="en-US"/>
          </w:rPr>
          <w:t>analyze</w:t>
        </w:r>
      </w:ins>
      <w:ins w:id="277" w:author="Leonardo Murta" w:date="2015-03-16T10:54:00Z">
        <w:r>
          <w:rPr>
            <w:lang w:val="en-US"/>
          </w:rPr>
          <w:t xml:space="preserve"> when DyeVC </w:t>
        </w:r>
        <w:r w:rsidR="008928A6">
          <w:rPr>
            <w:lang w:val="en-US"/>
          </w:rPr>
          <w:t xml:space="preserve">helps on </w:t>
        </w:r>
      </w:ins>
      <w:ins w:id="278" w:author="Leonardo Murta" w:date="2015-03-16T10:55:00Z">
        <w:r w:rsidR="008928A6">
          <w:rPr>
            <w:lang w:val="en-US"/>
          </w:rPr>
          <w:t>understanding the project history better than existing tools.</w:t>
        </w:r>
      </w:ins>
      <w:ins w:id="279" w:author="Leonardo Murta" w:date="2015-03-16T10:56:00Z">
        <w:r w:rsidR="008928A6">
          <w:rPr>
            <w:lang w:val="en-US"/>
          </w:rPr>
          <w:t xml:space="preserve"> </w:t>
        </w:r>
      </w:ins>
    </w:p>
    <w:p w14:paraId="53E08A6C" w14:textId="5AF43DE3" w:rsidR="000E3F0A" w:rsidRDefault="00D319F7" w:rsidP="00DC62D7">
      <w:pPr>
        <w:rPr>
          <w:lang w:val="en-US"/>
        </w:rPr>
      </w:pPr>
      <w:r>
        <w:rPr>
          <w:lang w:val="en-US"/>
        </w:rPr>
        <w:t xml:space="preserve">This study was divided in two phases, each one with two </w:t>
      </w:r>
      <w:commentRangeStart w:id="280"/>
      <w:r w:rsidR="00F42D48">
        <w:rPr>
          <w:lang w:val="en-US"/>
        </w:rPr>
        <w:t>scenarios</w:t>
      </w:r>
      <w:commentRangeEnd w:id="280"/>
      <w:r w:rsidR="003C4DC9">
        <w:rPr>
          <w:rStyle w:val="CommentReference"/>
        </w:rPr>
        <w:commentReference w:id="280"/>
      </w:r>
      <w:r w:rsidR="006F46AF">
        <w:rPr>
          <w:lang w:val="en-US"/>
        </w:rPr>
        <w:t xml:space="preserve">, where the participant had to answer a number of questions related to usual work with DVCS. </w:t>
      </w:r>
      <w:r w:rsidR="000E3F0A">
        <w:rPr>
          <w:lang w:val="en-US"/>
        </w:rPr>
        <w:t xml:space="preserve">The </w:t>
      </w:r>
      <w:r w:rsidR="00F42D48">
        <w:rPr>
          <w:lang w:val="en-US"/>
        </w:rPr>
        <w:t>scenarios</w:t>
      </w:r>
      <w:r w:rsidR="000E3F0A">
        <w:rPr>
          <w:lang w:val="en-US"/>
        </w:rPr>
        <w:t xml:space="preserve"> in each phase were the same and in each one of them the participant played a different role. In </w:t>
      </w:r>
      <w:r w:rsidR="00F42D48">
        <w:rPr>
          <w:lang w:val="en-US"/>
        </w:rPr>
        <w:t>Scenario</w:t>
      </w:r>
      <w:r w:rsidR="000E3F0A">
        <w:rPr>
          <w:lang w:val="en-US"/>
        </w:rPr>
        <w:t xml:space="preserve"> </w:t>
      </w:r>
      <w:r w:rsidR="00F42D48">
        <w:rPr>
          <w:lang w:val="en-US"/>
        </w:rPr>
        <w:t>O</w:t>
      </w:r>
      <w:r w:rsidR="000E3F0A">
        <w:rPr>
          <w:lang w:val="en-US"/>
        </w:rPr>
        <w:t xml:space="preserve">ne, the participant played </w:t>
      </w:r>
      <w:ins w:id="281" w:author="Leonardo Murta" w:date="2015-03-16T10:49:00Z">
        <w:r w:rsidR="009C279F">
          <w:rPr>
            <w:lang w:val="en-US"/>
          </w:rPr>
          <w:t>the</w:t>
        </w:r>
      </w:ins>
      <w:del w:id="282" w:author="Leonardo Murta" w:date="2015-03-16T10:49:00Z">
        <w:r w:rsidR="000E3F0A" w:rsidDel="009C279F">
          <w:rPr>
            <w:lang w:val="en-US"/>
          </w:rPr>
          <w:delText>a</w:delText>
        </w:r>
      </w:del>
      <w:r w:rsidR="000E3F0A">
        <w:rPr>
          <w:lang w:val="en-US"/>
        </w:rPr>
        <w:t xml:space="preserve"> developer role, while in </w:t>
      </w:r>
      <w:r w:rsidR="00F42D48">
        <w:rPr>
          <w:lang w:val="en-US"/>
        </w:rPr>
        <w:t>Scenario</w:t>
      </w:r>
      <w:r w:rsidR="000E3F0A">
        <w:rPr>
          <w:lang w:val="en-US"/>
        </w:rPr>
        <w:t xml:space="preserve"> </w:t>
      </w:r>
      <w:r w:rsidR="00F42D48">
        <w:rPr>
          <w:lang w:val="en-US"/>
        </w:rPr>
        <w:t>T</w:t>
      </w:r>
      <w:r w:rsidR="000E3F0A">
        <w:rPr>
          <w:lang w:val="en-US"/>
        </w:rPr>
        <w:t xml:space="preserve">wo, the participant played </w:t>
      </w:r>
      <w:ins w:id="283" w:author="Leonardo Murta" w:date="2015-03-16T10:50:00Z">
        <w:r w:rsidR="009C279F">
          <w:rPr>
            <w:lang w:val="en-US"/>
          </w:rPr>
          <w:t>the</w:t>
        </w:r>
      </w:ins>
      <w:del w:id="284" w:author="Leonardo Murta" w:date="2015-03-16T10:50:00Z">
        <w:r w:rsidR="000E3F0A" w:rsidDel="009C279F">
          <w:rPr>
            <w:lang w:val="en-US"/>
          </w:rPr>
          <w:delText>a</w:delText>
        </w:r>
      </w:del>
      <w:r w:rsidR="000E3F0A">
        <w:rPr>
          <w:lang w:val="en-US"/>
        </w:rPr>
        <w:t xml:space="preserve"> repository administrator role.</w:t>
      </w:r>
    </w:p>
    <w:p w14:paraId="37D9C404" w14:textId="46C6A7F3" w:rsidR="00030FA4" w:rsidRDefault="00030FA4" w:rsidP="006F46AF">
      <w:pPr>
        <w:rPr>
          <w:lang w:val="en-US"/>
        </w:rPr>
      </w:pPr>
      <w:r>
        <w:rPr>
          <w:lang w:val="en-US"/>
        </w:rPr>
        <w:t xml:space="preserve">In </w:t>
      </w:r>
      <w:r w:rsidR="00F42D48">
        <w:rPr>
          <w:lang w:val="en-US"/>
        </w:rPr>
        <w:t>P</w:t>
      </w:r>
      <w:r>
        <w:rPr>
          <w:lang w:val="en-US"/>
        </w:rPr>
        <w:t xml:space="preserve">hase </w:t>
      </w:r>
      <w:r w:rsidR="00B56930">
        <w:rPr>
          <w:lang w:val="en-US"/>
        </w:rPr>
        <w:t>1</w:t>
      </w:r>
      <w:r>
        <w:rPr>
          <w:lang w:val="en-US"/>
        </w:rPr>
        <w:t xml:space="preserve">, the participant </w:t>
      </w:r>
      <w:r w:rsidR="000E3F0A">
        <w:rPr>
          <w:lang w:val="en-US"/>
        </w:rPr>
        <w:t>had a number of questions to be answered</w:t>
      </w:r>
      <w:ins w:id="285" w:author="Leonardo Murta" w:date="2015-03-16T10:51:00Z">
        <w:r w:rsidR="00F63127">
          <w:rPr>
            <w:lang w:val="en-US"/>
          </w:rPr>
          <w:t xml:space="preserve"> about the JQuery project history</w:t>
        </w:r>
      </w:ins>
      <w:r w:rsidR="000E3F0A">
        <w:rPr>
          <w:lang w:val="en-US"/>
        </w:rPr>
        <w:t>, before</w:t>
      </w:r>
      <w:r>
        <w:rPr>
          <w:lang w:val="en-US"/>
        </w:rPr>
        <w:t xml:space="preserve"> knowing DyeVC</w:t>
      </w:r>
      <w:r w:rsidR="00DC71D3">
        <w:rPr>
          <w:lang w:val="en-US"/>
        </w:rPr>
        <w:t>.</w:t>
      </w:r>
      <w:r>
        <w:rPr>
          <w:lang w:val="en-US"/>
        </w:rPr>
        <w:t xml:space="preserve"> </w:t>
      </w:r>
      <w:r w:rsidR="00DC71D3">
        <w:rPr>
          <w:lang w:val="en-US"/>
        </w:rPr>
        <w:t>The participant could use any desired DVCS client</w:t>
      </w:r>
      <w:ins w:id="286" w:author="Leonardo Murta" w:date="2015-03-16T10:52:00Z">
        <w:r w:rsidR="00F63127">
          <w:rPr>
            <w:lang w:val="en-US"/>
          </w:rPr>
          <w:t xml:space="preserve"> to answer these questions</w:t>
        </w:r>
      </w:ins>
      <w:del w:id="287" w:author="Leonardo Murta" w:date="2015-03-16T10:52:00Z">
        <w:r w:rsidR="00DC71D3" w:rsidDel="00F63127">
          <w:rPr>
            <w:lang w:val="en-US"/>
          </w:rPr>
          <w:delText>,</w:delText>
        </w:r>
      </w:del>
      <w:r w:rsidR="00DC71D3">
        <w:rPr>
          <w:lang w:val="en-US"/>
        </w:rPr>
        <w:t xml:space="preserve"> among the ones available in the test machine: </w:t>
      </w:r>
      <w:r w:rsidR="00DC71D3">
        <w:rPr>
          <w:i/>
          <w:lang w:val="en-US"/>
        </w:rPr>
        <w:t>gitk, Tortoise Git, Git Bash</w:t>
      </w:r>
      <w:ins w:id="288" w:author="Leonardo Murta" w:date="2015-03-16T10:50:00Z">
        <w:r w:rsidR="00F63127">
          <w:rPr>
            <w:lang w:val="en-US"/>
          </w:rPr>
          <w:t>,</w:t>
        </w:r>
      </w:ins>
      <w:r w:rsidR="00DC71D3">
        <w:rPr>
          <w:lang w:val="en-US"/>
        </w:rPr>
        <w:t xml:space="preserve"> and </w:t>
      </w:r>
      <w:r w:rsidR="00DC71D3">
        <w:rPr>
          <w:i/>
          <w:lang w:val="en-US"/>
        </w:rPr>
        <w:t>SourceTree</w:t>
      </w:r>
      <w:r w:rsidR="00DC71D3">
        <w:rPr>
          <w:lang w:val="en-US"/>
        </w:rPr>
        <w:t xml:space="preserve">. It was also possible to access the </w:t>
      </w:r>
      <w:ins w:id="289" w:author="Leonardo Murta" w:date="2015-03-16T10:56:00Z">
        <w:r w:rsidR="008928A6">
          <w:rPr>
            <w:lang w:val="en-US"/>
          </w:rPr>
          <w:t>I</w:t>
        </w:r>
      </w:ins>
      <w:del w:id="290" w:author="Leonardo Murta" w:date="2015-03-16T10:56:00Z">
        <w:r w:rsidR="00DC71D3" w:rsidDel="008928A6">
          <w:rPr>
            <w:lang w:val="en-US"/>
          </w:rPr>
          <w:delText>i</w:delText>
        </w:r>
      </w:del>
      <w:r w:rsidR="00DC71D3">
        <w:rPr>
          <w:lang w:val="en-US"/>
        </w:rPr>
        <w:t>nternet to search for any other procedure or tool that could help in answering the questions.</w:t>
      </w:r>
      <w:del w:id="291" w:author="Leonardo Murta" w:date="2015-03-16T10:52:00Z">
        <w:r w:rsidR="00DC71D3" w:rsidDel="00F63127">
          <w:rPr>
            <w:lang w:val="en-US"/>
          </w:rPr>
          <w:delText xml:space="preserve"> </w:delText>
        </w:r>
      </w:del>
      <w:r w:rsidR="00DC71D3">
        <w:rPr>
          <w:lang w:val="en-US"/>
        </w:rPr>
        <w:t xml:space="preserve"> </w:t>
      </w:r>
      <w:r>
        <w:rPr>
          <w:lang w:val="en-US"/>
        </w:rPr>
        <w:t xml:space="preserve">In </w:t>
      </w:r>
      <w:r w:rsidR="00F42D48">
        <w:rPr>
          <w:lang w:val="en-US"/>
        </w:rPr>
        <w:t>P</w:t>
      </w:r>
      <w:r>
        <w:rPr>
          <w:lang w:val="en-US"/>
        </w:rPr>
        <w:t xml:space="preserve">hase </w:t>
      </w:r>
      <w:r w:rsidR="00B56930">
        <w:rPr>
          <w:lang w:val="en-US"/>
        </w:rPr>
        <w:t>2</w:t>
      </w:r>
      <w:r>
        <w:rPr>
          <w:lang w:val="en-US"/>
        </w:rPr>
        <w:t xml:space="preserve">, DyeVC approach was presented and the participant used it to help answering the same questions. The </w:t>
      </w:r>
      <w:ins w:id="292" w:author="Leonardo Murta" w:date="2015-03-16T10:53:00Z">
        <w:r w:rsidR="00124A55">
          <w:rPr>
            <w:lang w:val="en-US"/>
          </w:rPr>
          <w:t xml:space="preserve">possible </w:t>
        </w:r>
      </w:ins>
      <w:r>
        <w:rPr>
          <w:lang w:val="en-US"/>
        </w:rPr>
        <w:t xml:space="preserve">answers in </w:t>
      </w:r>
      <w:r w:rsidR="00F42D48">
        <w:rPr>
          <w:lang w:val="en-US"/>
        </w:rPr>
        <w:t>P</w:t>
      </w:r>
      <w:r>
        <w:rPr>
          <w:lang w:val="en-US"/>
        </w:rPr>
        <w:t xml:space="preserve">hase </w:t>
      </w:r>
      <w:r w:rsidR="00B56930">
        <w:rPr>
          <w:lang w:val="en-US"/>
        </w:rPr>
        <w:t>2</w:t>
      </w:r>
      <w:r>
        <w:rPr>
          <w:lang w:val="en-US"/>
        </w:rPr>
        <w:t xml:space="preserve"> were either “</w:t>
      </w:r>
      <w:del w:id="293" w:author="Leonardo Murta" w:date="2015-03-16T10:56:00Z">
        <w:r w:rsidDel="00DC62D7">
          <w:rPr>
            <w:lang w:val="en-US"/>
          </w:rPr>
          <w:delText xml:space="preserve">same </w:delText>
        </w:r>
      </w:del>
      <w:ins w:id="294" w:author="Leonardo Murta" w:date="2015-03-16T10:56:00Z">
        <w:r w:rsidR="00DC62D7">
          <w:rPr>
            <w:lang w:val="en-US"/>
          </w:rPr>
          <w:t>keep the answer of</w:t>
        </w:r>
      </w:ins>
      <w:del w:id="295" w:author="Leonardo Murta" w:date="2015-03-16T10:57:00Z">
        <w:r w:rsidDel="00DC62D7">
          <w:rPr>
            <w:lang w:val="en-US"/>
          </w:rPr>
          <w:delText>as</w:delText>
        </w:r>
      </w:del>
      <w:r>
        <w:rPr>
          <w:lang w:val="en-US"/>
        </w:rPr>
        <w:t xml:space="preserve"> </w:t>
      </w:r>
      <w:r w:rsidR="00F42D48">
        <w:rPr>
          <w:lang w:val="en-US"/>
        </w:rPr>
        <w:t>P</w:t>
      </w:r>
      <w:r>
        <w:rPr>
          <w:lang w:val="en-US"/>
        </w:rPr>
        <w:t xml:space="preserve">hase </w:t>
      </w:r>
      <w:r w:rsidR="00B56930">
        <w:rPr>
          <w:lang w:val="en-US"/>
        </w:rPr>
        <w:t>1</w:t>
      </w:r>
      <w:r>
        <w:rPr>
          <w:lang w:val="en-US"/>
        </w:rPr>
        <w:t>”</w:t>
      </w:r>
      <w:ins w:id="296" w:author="Leonardo Murta" w:date="2015-03-16T10:57:00Z">
        <w:r w:rsidR="00F94C64">
          <w:rPr>
            <w:lang w:val="en-US"/>
          </w:rPr>
          <w:t xml:space="preserve">, </w:t>
        </w:r>
        <w:r w:rsidR="00DC62D7">
          <w:rPr>
            <w:lang w:val="en-US"/>
          </w:rPr>
          <w:t>meaning that using DyeVC did not change the participant perception</w:t>
        </w:r>
        <w:r w:rsidR="00F94C64">
          <w:rPr>
            <w:lang w:val="en-US"/>
          </w:rPr>
          <w:t>,</w:t>
        </w:r>
      </w:ins>
      <w:r>
        <w:rPr>
          <w:lang w:val="en-US"/>
        </w:rPr>
        <w:t xml:space="preserve"> or a different answer</w:t>
      </w:r>
      <w:ins w:id="297" w:author="Leonardo Murta" w:date="2015-03-16T10:57:00Z">
        <w:r w:rsidR="00F94C64">
          <w:rPr>
            <w:lang w:val="en-US"/>
          </w:rPr>
          <w:t xml:space="preserve">, </w:t>
        </w:r>
        <w:r w:rsidR="00DC62D7">
          <w:rPr>
            <w:lang w:val="en-US"/>
          </w:rPr>
          <w:t>meaning that using DyeVC actually changed the participant perception</w:t>
        </w:r>
      </w:ins>
      <w:r>
        <w:rPr>
          <w:lang w:val="en-US"/>
        </w:rPr>
        <w:t>.</w:t>
      </w:r>
    </w:p>
    <w:p w14:paraId="6A17DD49" w14:textId="5D49B342" w:rsidR="00DC71D3" w:rsidRDefault="00DC71D3" w:rsidP="006F46AF">
      <w:pPr>
        <w:rPr>
          <w:lang w:val="en-US"/>
        </w:rPr>
      </w:pPr>
      <w:r>
        <w:rPr>
          <w:lang w:val="en-US"/>
        </w:rPr>
        <w:t>The main points to be observed in this study</w:t>
      </w:r>
      <w:r w:rsidR="000E3F0A">
        <w:rPr>
          <w:lang w:val="en-US"/>
        </w:rPr>
        <w:t xml:space="preserve"> are:</w:t>
      </w:r>
    </w:p>
    <w:p w14:paraId="12298115" w14:textId="169BDB47" w:rsidR="000E3F0A" w:rsidRDefault="000E3F0A" w:rsidP="00301E6C">
      <w:pPr>
        <w:pStyle w:val="Listasemnumerao"/>
        <w:numPr>
          <w:ilvl w:val="0"/>
          <w:numId w:val="27"/>
        </w:numPr>
      </w:pPr>
      <w:r>
        <w:t>What procedure participants follo</w:t>
      </w:r>
      <w:r w:rsidR="00B56930">
        <w:t>wed to answer the questions in P</w:t>
      </w:r>
      <w:r>
        <w:t xml:space="preserve">hase </w:t>
      </w:r>
      <w:r w:rsidR="00B56930">
        <w:t>1</w:t>
      </w:r>
      <w:r>
        <w:t>;</w:t>
      </w:r>
    </w:p>
    <w:p w14:paraId="5D08161C" w14:textId="5372A6A4" w:rsidR="000E3F0A" w:rsidRDefault="000E3F0A" w:rsidP="00126362">
      <w:pPr>
        <w:pStyle w:val="Listasemnumerao"/>
        <w:numPr>
          <w:ilvl w:val="0"/>
          <w:numId w:val="27"/>
        </w:numPr>
      </w:pPr>
      <w:r>
        <w:t xml:space="preserve">Which (if any) of the questions in </w:t>
      </w:r>
      <w:r w:rsidR="00B56930">
        <w:t>P</w:t>
      </w:r>
      <w:r>
        <w:t xml:space="preserve">hase </w:t>
      </w:r>
      <w:r w:rsidR="00B56930">
        <w:t>1</w:t>
      </w:r>
      <w:r>
        <w:t xml:space="preserve"> could not be answered;</w:t>
      </w:r>
    </w:p>
    <w:p w14:paraId="6530ABAD" w14:textId="22B00806" w:rsidR="000E3F0A" w:rsidRDefault="000E3F0A" w:rsidP="00126362">
      <w:pPr>
        <w:pStyle w:val="Listasemnumerao"/>
        <w:numPr>
          <w:ilvl w:val="0"/>
          <w:numId w:val="27"/>
        </w:numPr>
      </w:pPr>
      <w:r>
        <w:t>If DyeVC let parti</w:t>
      </w:r>
      <w:r w:rsidR="00B56930">
        <w:t>cipants answer any question</w:t>
      </w:r>
      <w:r w:rsidR="00126362">
        <w:t>s</w:t>
      </w:r>
      <w:r w:rsidR="00B56930">
        <w:t xml:space="preserve"> in P</w:t>
      </w:r>
      <w:r>
        <w:t xml:space="preserve">hase </w:t>
      </w:r>
      <w:r w:rsidR="00B56930">
        <w:t>2</w:t>
      </w:r>
      <w:del w:id="298" w:author="Leonardo Murta" w:date="2015-03-16T10:53:00Z">
        <w:r w:rsidDel="00124A55">
          <w:delText>,</w:delText>
        </w:r>
      </w:del>
      <w:r>
        <w:t xml:space="preserve"> that </w:t>
      </w:r>
      <w:r w:rsidR="00126362">
        <w:t>were</w:t>
      </w:r>
      <w:r>
        <w:t xml:space="preserve"> not previously answered in </w:t>
      </w:r>
      <w:r w:rsidR="00F42D48">
        <w:t xml:space="preserve">Phase </w:t>
      </w:r>
      <w:r w:rsidR="00B56930">
        <w:t>1</w:t>
      </w:r>
      <w:r>
        <w:t>;</w:t>
      </w:r>
    </w:p>
    <w:p w14:paraId="730330C1" w14:textId="7571D9DF" w:rsidR="00126362" w:rsidRDefault="00126362" w:rsidP="00126362">
      <w:pPr>
        <w:pStyle w:val="Listasemnumerao"/>
        <w:numPr>
          <w:ilvl w:val="0"/>
          <w:numId w:val="27"/>
        </w:numPr>
      </w:pPr>
      <w:r>
        <w:t>The overall evaluation that DyeVC received from participants.</w:t>
      </w:r>
    </w:p>
    <w:p w14:paraId="064B6B78" w14:textId="74B8F8FD" w:rsidR="006F46AF" w:rsidRPr="00D319F7" w:rsidRDefault="006F46AF" w:rsidP="006F46AF">
      <w:pPr>
        <w:pStyle w:val="Heading3"/>
        <w:rPr>
          <w:lang w:val="en-US"/>
        </w:rPr>
      </w:pPr>
      <w:bookmarkStart w:id="299" w:name="_Ref414114114"/>
      <w:bookmarkStart w:id="300" w:name="_Toc414223629"/>
      <w:r>
        <w:rPr>
          <w:lang w:val="en-US"/>
        </w:rPr>
        <w:t>Procedure</w:t>
      </w:r>
      <w:bookmarkEnd w:id="299"/>
      <w:bookmarkEnd w:id="300"/>
    </w:p>
    <w:p w14:paraId="74CD3399" w14:textId="67EE7D3E" w:rsidR="00F42D48" w:rsidRDefault="008B2B73" w:rsidP="00E1252A">
      <w:pPr>
        <w:rPr>
          <w:lang w:val="en-US"/>
        </w:rPr>
      </w:pPr>
      <w:r>
        <w:rPr>
          <w:lang w:val="en-US"/>
        </w:rPr>
        <w:t>Initially, the participant filled the Informed Consent Form (</w:t>
      </w:r>
      <w:r>
        <w:rPr>
          <w:lang w:val="en-US"/>
        </w:rPr>
        <w:fldChar w:fldCharType="begin"/>
      </w:r>
      <w:r>
        <w:rPr>
          <w:lang w:val="en-US"/>
        </w:rPr>
        <w:instrText xml:space="preserve"> REF _Ref414112343 \r \h </w:instrText>
      </w:r>
      <w:r>
        <w:rPr>
          <w:lang w:val="en-US"/>
        </w:rPr>
      </w:r>
      <w:r>
        <w:rPr>
          <w:lang w:val="en-US"/>
        </w:rPr>
        <w:fldChar w:fldCharType="separate"/>
      </w:r>
      <w:r w:rsidR="00A80296">
        <w:rPr>
          <w:lang w:val="en-US"/>
        </w:rPr>
        <w:t>Appendix C</w:t>
      </w:r>
      <w:r>
        <w:rPr>
          <w:lang w:val="en-US"/>
        </w:rPr>
        <w:fldChar w:fldCharType="end"/>
      </w:r>
      <w:r>
        <w:rPr>
          <w:lang w:val="en-US"/>
        </w:rPr>
        <w:t xml:space="preserve">) and, upon accepting the terms, she </w:t>
      </w:r>
      <w:del w:id="301" w:author="Leonardo Murta" w:date="2015-03-16T10:58:00Z">
        <w:r w:rsidDel="003020F0">
          <w:rPr>
            <w:lang w:val="en-US"/>
          </w:rPr>
          <w:delText xml:space="preserve">had to </w:delText>
        </w:r>
      </w:del>
      <w:r>
        <w:rPr>
          <w:lang w:val="en-US"/>
        </w:rPr>
        <w:t>fill</w:t>
      </w:r>
      <w:ins w:id="302" w:author="Leonardo Murta" w:date="2015-03-16T10:58:00Z">
        <w:r w:rsidR="003020F0">
          <w:rPr>
            <w:lang w:val="en-US"/>
          </w:rPr>
          <w:t>ed</w:t>
        </w:r>
      </w:ins>
      <w:r>
        <w:rPr>
          <w:lang w:val="en-US"/>
        </w:rPr>
        <w:t xml:space="preserve"> the Characterization Form</w:t>
      </w:r>
      <w:r w:rsidR="00BA3AFB">
        <w:rPr>
          <w:lang w:val="en-US"/>
        </w:rPr>
        <w:t xml:space="preserve"> </w:t>
      </w:r>
      <w:r>
        <w:rPr>
          <w:lang w:val="en-US"/>
        </w:rPr>
        <w:t>(</w:t>
      </w:r>
      <w:r w:rsidR="00BA3AFB">
        <w:rPr>
          <w:lang w:val="en-US"/>
        </w:rPr>
        <w:fldChar w:fldCharType="begin"/>
      </w:r>
      <w:r w:rsidR="00BA3AFB">
        <w:rPr>
          <w:lang w:val="en-US"/>
        </w:rPr>
        <w:instrText xml:space="preserve"> REF _Ref414114201 \r \h </w:instrText>
      </w:r>
      <w:r w:rsidR="00BA3AFB">
        <w:rPr>
          <w:lang w:val="en-US"/>
        </w:rPr>
      </w:r>
      <w:r w:rsidR="00BA3AFB">
        <w:rPr>
          <w:lang w:val="en-US"/>
        </w:rPr>
        <w:fldChar w:fldCharType="separate"/>
      </w:r>
      <w:r w:rsidR="00A80296">
        <w:rPr>
          <w:lang w:val="en-US"/>
        </w:rPr>
        <w:t>Appendix D</w:t>
      </w:r>
      <w:r w:rsidR="00BA3AFB">
        <w:rPr>
          <w:lang w:val="en-US"/>
        </w:rPr>
        <w:fldChar w:fldCharType="end"/>
      </w:r>
      <w:r>
        <w:rPr>
          <w:lang w:val="en-US"/>
        </w:rPr>
        <w:t>)</w:t>
      </w:r>
      <w:r w:rsidR="00BA3AFB">
        <w:rPr>
          <w:lang w:val="en-US"/>
        </w:rPr>
        <w:t>. Next, the participant received the document entitled Activi</w:t>
      </w:r>
      <w:ins w:id="303" w:author="Leonardo Murta" w:date="2015-03-16T10:58:00Z">
        <w:r w:rsidR="00DA0101">
          <w:rPr>
            <w:lang w:val="en-US"/>
          </w:rPr>
          <w:t>ti</w:t>
        </w:r>
      </w:ins>
      <w:r w:rsidR="00BA3AFB">
        <w:rPr>
          <w:lang w:val="en-US"/>
        </w:rPr>
        <w:t xml:space="preserve">es – Phase </w:t>
      </w:r>
      <w:r w:rsidR="00B56930">
        <w:rPr>
          <w:lang w:val="en-US"/>
        </w:rPr>
        <w:t>1</w:t>
      </w:r>
      <w:r w:rsidR="00BA3AFB">
        <w:rPr>
          <w:lang w:val="en-US"/>
        </w:rPr>
        <w:t xml:space="preserve"> (</w:t>
      </w:r>
      <w:r w:rsidR="00BA3AFB">
        <w:rPr>
          <w:lang w:val="en-US"/>
        </w:rPr>
        <w:fldChar w:fldCharType="begin"/>
      </w:r>
      <w:r w:rsidR="00BA3AFB">
        <w:rPr>
          <w:lang w:val="en-US"/>
        </w:rPr>
        <w:instrText xml:space="preserve"> REF _Ref414114367 \r \h </w:instrText>
      </w:r>
      <w:r w:rsidR="00BA3AFB">
        <w:rPr>
          <w:lang w:val="en-US"/>
        </w:rPr>
      </w:r>
      <w:r w:rsidR="00BA3AFB">
        <w:rPr>
          <w:lang w:val="en-US"/>
        </w:rPr>
        <w:fldChar w:fldCharType="separate"/>
      </w:r>
      <w:r w:rsidR="00A80296">
        <w:rPr>
          <w:lang w:val="en-US"/>
        </w:rPr>
        <w:t>Appendix E</w:t>
      </w:r>
      <w:r w:rsidR="00BA3AFB">
        <w:rPr>
          <w:lang w:val="en-US"/>
        </w:rPr>
        <w:fldChar w:fldCharType="end"/>
      </w:r>
      <w:r w:rsidR="00BA3AFB">
        <w:rPr>
          <w:lang w:val="en-US"/>
        </w:rPr>
        <w:t>)</w:t>
      </w:r>
      <w:r w:rsidR="00F42D48">
        <w:rPr>
          <w:lang w:val="en-US"/>
        </w:rPr>
        <w:t xml:space="preserve"> and was allowed to read the </w:t>
      </w:r>
      <w:del w:id="304" w:author="Leonardo Murta" w:date="2015-03-16T10:59:00Z">
        <w:r w:rsidR="00BA3AFB" w:rsidDel="00DA0101">
          <w:rPr>
            <w:lang w:val="en-US"/>
          </w:rPr>
          <w:delText xml:space="preserve">the </w:delText>
        </w:r>
      </w:del>
      <w:r w:rsidR="00BA3AFB">
        <w:rPr>
          <w:lang w:val="en-US"/>
        </w:rPr>
        <w:t>first two sections of the document (Instr</w:t>
      </w:r>
      <w:r w:rsidR="00F42D48">
        <w:rPr>
          <w:lang w:val="en-US"/>
        </w:rPr>
        <w:t xml:space="preserve">uctions and Context). Phase </w:t>
      </w:r>
      <w:r w:rsidR="00B56930">
        <w:rPr>
          <w:lang w:val="en-US"/>
        </w:rPr>
        <w:t>1</w:t>
      </w:r>
      <w:r w:rsidR="00F42D48">
        <w:rPr>
          <w:lang w:val="en-US"/>
        </w:rPr>
        <w:t xml:space="preserve"> of this study included answering the questions for both scenarios.</w:t>
      </w:r>
    </w:p>
    <w:p w14:paraId="7734F107" w14:textId="58A333A6" w:rsidR="006F46AF" w:rsidRDefault="00F42D48" w:rsidP="00F42D48">
      <w:pPr>
        <w:rPr>
          <w:lang w:val="en-US"/>
        </w:rPr>
      </w:pPr>
      <w:r>
        <w:rPr>
          <w:lang w:val="en-US"/>
        </w:rPr>
        <w:t xml:space="preserve"> After finishing Phase </w:t>
      </w:r>
      <w:r w:rsidR="00B56930">
        <w:rPr>
          <w:lang w:val="en-US"/>
        </w:rPr>
        <w:t>1</w:t>
      </w:r>
      <w:r>
        <w:rPr>
          <w:lang w:val="en-US"/>
        </w:rPr>
        <w:t xml:space="preserve">, the participant watched a </w:t>
      </w:r>
      <w:r w:rsidR="0052293C">
        <w:rPr>
          <w:lang w:val="en-US"/>
        </w:rPr>
        <w:t>10</w:t>
      </w:r>
      <w:ins w:id="305" w:author="Leonardo Murta" w:date="2015-03-16T10:59:00Z">
        <w:r w:rsidR="00962D37">
          <w:rPr>
            <w:lang w:val="en-US"/>
          </w:rPr>
          <w:t>-</w:t>
        </w:r>
      </w:ins>
      <w:del w:id="306" w:author="Leonardo Murta" w:date="2015-03-16T10:59:00Z">
        <w:r w:rsidR="0052293C" w:rsidDel="00962D37">
          <w:rPr>
            <w:lang w:val="en-US"/>
          </w:rPr>
          <w:delText xml:space="preserve"> </w:delText>
        </w:r>
      </w:del>
      <w:r w:rsidR="0052293C">
        <w:rPr>
          <w:lang w:val="en-US"/>
        </w:rPr>
        <w:t xml:space="preserve">minute </w:t>
      </w:r>
      <w:r>
        <w:rPr>
          <w:lang w:val="en-US"/>
        </w:rPr>
        <w:t xml:space="preserve">video presenting DyeVC. Next, the participant received the document entitled Activities – Phase </w:t>
      </w:r>
      <w:r w:rsidR="00B56930">
        <w:rPr>
          <w:lang w:val="en-US"/>
        </w:rPr>
        <w:t>2</w:t>
      </w:r>
      <w:r>
        <w:rPr>
          <w:lang w:val="en-US"/>
        </w:rPr>
        <w:t xml:space="preserve"> (</w:t>
      </w:r>
      <w:r>
        <w:rPr>
          <w:lang w:val="en-US"/>
        </w:rPr>
        <w:fldChar w:fldCharType="begin"/>
      </w:r>
      <w:r>
        <w:rPr>
          <w:lang w:val="en-US"/>
        </w:rPr>
        <w:instrText xml:space="preserve"> REF _Ref414115264 \r \h </w:instrText>
      </w:r>
      <w:r>
        <w:rPr>
          <w:lang w:val="en-US"/>
        </w:rPr>
      </w:r>
      <w:r>
        <w:rPr>
          <w:lang w:val="en-US"/>
        </w:rPr>
        <w:fldChar w:fldCharType="separate"/>
      </w:r>
      <w:r w:rsidR="00A80296">
        <w:rPr>
          <w:lang w:val="en-US"/>
        </w:rPr>
        <w:t>Appendix F</w:t>
      </w:r>
      <w:r>
        <w:rPr>
          <w:lang w:val="en-US"/>
        </w:rPr>
        <w:fldChar w:fldCharType="end"/>
      </w:r>
      <w:r>
        <w:rPr>
          <w:lang w:val="en-US"/>
        </w:rPr>
        <w:t>)</w:t>
      </w:r>
      <w:r w:rsidR="00390471">
        <w:rPr>
          <w:lang w:val="en-US"/>
        </w:rPr>
        <w:t>. This document contained a summarization of DyeVC approach, its main visualizations</w:t>
      </w:r>
      <w:ins w:id="307" w:author="Leonardo Murta" w:date="2015-03-16T10:59:00Z">
        <w:r w:rsidR="00962D37">
          <w:rPr>
            <w:lang w:val="en-US"/>
          </w:rPr>
          <w:t>,</w:t>
        </w:r>
      </w:ins>
      <w:r w:rsidR="00390471">
        <w:rPr>
          <w:lang w:val="en-US"/>
        </w:rPr>
        <w:t xml:space="preserve"> and the meaning of each different icon, node, edge, etc. In Phase </w:t>
      </w:r>
      <w:r w:rsidR="00B56930">
        <w:rPr>
          <w:lang w:val="en-US"/>
        </w:rPr>
        <w:t>2</w:t>
      </w:r>
      <w:r w:rsidR="00390471">
        <w:rPr>
          <w:lang w:val="en-US"/>
        </w:rPr>
        <w:t xml:space="preserve"> of this study, the participant </w:t>
      </w:r>
      <w:del w:id="308" w:author="Leonardo Murta" w:date="2015-03-16T11:00:00Z">
        <w:r w:rsidR="00390471" w:rsidDel="00962D37">
          <w:rPr>
            <w:lang w:val="en-US"/>
          </w:rPr>
          <w:delText xml:space="preserve">should </w:delText>
        </w:r>
      </w:del>
      <w:ins w:id="309" w:author="Leonardo Murta" w:date="2015-03-16T11:00:00Z">
        <w:r w:rsidR="00962D37">
          <w:rPr>
            <w:lang w:val="en-US"/>
          </w:rPr>
          <w:t>used</w:t>
        </w:r>
      </w:ins>
      <w:del w:id="310" w:author="Leonardo Murta" w:date="2015-03-16T11:00:00Z">
        <w:r w:rsidR="00390471" w:rsidDel="00962D37">
          <w:rPr>
            <w:lang w:val="en-US"/>
          </w:rPr>
          <w:delText>use</w:delText>
        </w:r>
      </w:del>
      <w:r w:rsidR="00390471">
        <w:rPr>
          <w:lang w:val="en-US"/>
        </w:rPr>
        <w:t xml:space="preserve"> DyeVC and contrast</w:t>
      </w:r>
      <w:ins w:id="311" w:author="Leonardo Murta" w:date="2015-03-16T11:00:00Z">
        <w:r w:rsidR="00962D37">
          <w:rPr>
            <w:lang w:val="en-US"/>
          </w:rPr>
          <w:t>ed</w:t>
        </w:r>
      </w:ins>
      <w:r w:rsidR="00390471">
        <w:rPr>
          <w:lang w:val="en-US"/>
        </w:rPr>
        <w:t xml:space="preserve"> the answers given in Phase </w:t>
      </w:r>
      <w:r w:rsidR="00B56930">
        <w:rPr>
          <w:lang w:val="en-US"/>
        </w:rPr>
        <w:t>1</w:t>
      </w:r>
      <w:r w:rsidR="00390471">
        <w:rPr>
          <w:lang w:val="en-US"/>
        </w:rPr>
        <w:t xml:space="preserve"> with the answers found using DyeVC. The set of questions in Phase </w:t>
      </w:r>
      <w:r w:rsidR="00B56930">
        <w:rPr>
          <w:lang w:val="en-US"/>
        </w:rPr>
        <w:t>2</w:t>
      </w:r>
      <w:r w:rsidR="00390471">
        <w:rPr>
          <w:lang w:val="en-US"/>
        </w:rPr>
        <w:t xml:space="preserve"> was the same as in Phase </w:t>
      </w:r>
      <w:r w:rsidR="00B56930">
        <w:rPr>
          <w:lang w:val="en-US"/>
        </w:rPr>
        <w:t>1</w:t>
      </w:r>
      <w:r w:rsidR="00390471">
        <w:rPr>
          <w:lang w:val="en-US"/>
        </w:rPr>
        <w:t xml:space="preserve">. The participant could either answer that </w:t>
      </w:r>
      <w:ins w:id="312" w:author="Leonardo Murta" w:date="2015-03-16T11:00:00Z">
        <w:r w:rsidR="00962D37">
          <w:rPr>
            <w:lang w:val="en-US"/>
          </w:rPr>
          <w:t xml:space="preserve">she </w:t>
        </w:r>
        <w:r w:rsidR="00D9029D">
          <w:rPr>
            <w:lang w:val="en-US"/>
          </w:rPr>
          <w:t>want to keep the precious</w:t>
        </w:r>
      </w:ins>
      <w:del w:id="313" w:author="Leonardo Murta" w:date="2015-03-16T11:01:00Z">
        <w:r w:rsidR="00390471" w:rsidDel="00D9029D">
          <w:rPr>
            <w:lang w:val="en-US"/>
          </w:rPr>
          <w:delText>the answer remained the same as before,</w:delText>
        </w:r>
      </w:del>
      <w:r w:rsidR="00390471">
        <w:rPr>
          <w:lang w:val="en-US"/>
        </w:rPr>
        <w:t xml:space="preserve"> or write a </w:t>
      </w:r>
      <w:del w:id="314" w:author="Leonardo Murta" w:date="2015-03-16T11:01:00Z">
        <w:r w:rsidR="00390471" w:rsidDel="00D9029D">
          <w:rPr>
            <w:lang w:val="en-US"/>
          </w:rPr>
          <w:delText xml:space="preserve">different </w:delText>
        </w:r>
      </w:del>
      <w:ins w:id="315" w:author="Leonardo Murta" w:date="2015-03-16T11:01:00Z">
        <w:r w:rsidR="00D9029D">
          <w:rPr>
            <w:lang w:val="en-US"/>
          </w:rPr>
          <w:t xml:space="preserve">new </w:t>
        </w:r>
      </w:ins>
      <w:r w:rsidR="00390471">
        <w:rPr>
          <w:lang w:val="en-US"/>
        </w:rPr>
        <w:t>answer, based on the analysis done using DyeVC.</w:t>
      </w:r>
    </w:p>
    <w:p w14:paraId="7E639410" w14:textId="34356E37" w:rsidR="00390471" w:rsidDel="00D9029D" w:rsidRDefault="00390471" w:rsidP="00F42D48">
      <w:pPr>
        <w:rPr>
          <w:del w:id="316" w:author="Leonardo Murta" w:date="2015-03-16T11:01:00Z"/>
          <w:lang w:val="en-US"/>
        </w:rPr>
      </w:pPr>
      <w:r>
        <w:rPr>
          <w:lang w:val="en-US"/>
        </w:rPr>
        <w:t>Finally, the participant filled the Exit Survey (</w:t>
      </w:r>
      <w:r>
        <w:rPr>
          <w:lang w:val="en-US"/>
        </w:rPr>
        <w:fldChar w:fldCharType="begin"/>
      </w:r>
      <w:r>
        <w:rPr>
          <w:lang w:val="en-US"/>
        </w:rPr>
        <w:instrText xml:space="preserve"> REF _Ref414115696 \r \h </w:instrText>
      </w:r>
      <w:r>
        <w:rPr>
          <w:lang w:val="en-US"/>
        </w:rPr>
      </w:r>
      <w:r>
        <w:rPr>
          <w:lang w:val="en-US"/>
        </w:rPr>
        <w:fldChar w:fldCharType="separate"/>
      </w:r>
      <w:r w:rsidR="00A80296">
        <w:rPr>
          <w:lang w:val="en-US"/>
        </w:rPr>
        <w:t>Appendix G</w:t>
      </w:r>
      <w:r>
        <w:rPr>
          <w:lang w:val="en-US"/>
        </w:rPr>
        <w:fldChar w:fldCharType="end"/>
      </w:r>
      <w:r>
        <w:rPr>
          <w:lang w:val="en-US"/>
        </w:rPr>
        <w:t xml:space="preserve">), expressing her opinion regarding the tasks executed and </w:t>
      </w:r>
      <w:ins w:id="317" w:author="Leonardo Murta" w:date="2015-03-16T11:01:00Z">
        <w:r w:rsidR="00D9029D">
          <w:rPr>
            <w:lang w:val="en-US"/>
          </w:rPr>
          <w:t xml:space="preserve">the </w:t>
        </w:r>
      </w:ins>
      <w:r>
        <w:rPr>
          <w:lang w:val="en-US"/>
        </w:rPr>
        <w:t>DyeVC approach.</w:t>
      </w:r>
      <w:ins w:id="318" w:author="Leonardo Murta" w:date="2015-03-16T11:01:00Z">
        <w:r w:rsidR="00D9029D">
          <w:rPr>
            <w:lang w:val="en-US"/>
          </w:rPr>
          <w:t xml:space="preserve"> </w:t>
        </w:r>
      </w:ins>
    </w:p>
    <w:p w14:paraId="6321AE37" w14:textId="5D355E5A" w:rsidR="00390471" w:rsidRDefault="00CA71B6" w:rsidP="007D6341">
      <w:pPr>
        <w:rPr>
          <w:lang w:val="en-US"/>
        </w:rPr>
      </w:pPr>
      <w:r>
        <w:rPr>
          <w:lang w:val="en-US"/>
        </w:rPr>
        <w:t>Each participant spent one hour on average in this study</w:t>
      </w:r>
      <w:r w:rsidR="00390471">
        <w:rPr>
          <w:lang w:val="en-US"/>
        </w:rPr>
        <w:t>.</w:t>
      </w:r>
    </w:p>
    <w:p w14:paraId="434A1513" w14:textId="0C175B16" w:rsidR="00390471" w:rsidRDefault="00390471" w:rsidP="006F46AF">
      <w:pPr>
        <w:pStyle w:val="Heading3"/>
        <w:rPr>
          <w:lang w:val="en-US"/>
        </w:rPr>
      </w:pPr>
      <w:bookmarkStart w:id="319" w:name="_Toc414223630"/>
      <w:bookmarkStart w:id="320" w:name="_Ref414114153"/>
      <w:r>
        <w:rPr>
          <w:lang w:val="en-US"/>
        </w:rPr>
        <w:t>Results</w:t>
      </w:r>
      <w:bookmarkEnd w:id="319"/>
    </w:p>
    <w:p w14:paraId="391D4017" w14:textId="7F596D99" w:rsidR="00187C33" w:rsidRDefault="00F226C5" w:rsidP="00187C33">
      <w:pPr>
        <w:rPr>
          <w:lang w:val="en-US"/>
        </w:rPr>
      </w:pPr>
      <w:r>
        <w:rPr>
          <w:lang w:val="en-US"/>
        </w:rPr>
        <w:t xml:space="preserve">Four </w:t>
      </w:r>
      <w:del w:id="321" w:author="Leonardo Murta" w:date="2015-03-16T11:01:00Z">
        <w:r w:rsidDel="007D6341">
          <w:rPr>
            <w:lang w:val="en-US"/>
          </w:rPr>
          <w:delText>post</w:delText>
        </w:r>
      </w:del>
      <w:r w:rsidR="00187C33">
        <w:rPr>
          <w:lang w:val="en-US"/>
        </w:rPr>
        <w:t xml:space="preserve">graduate students participated in this study and all </w:t>
      </w:r>
      <w:r w:rsidR="00D86650">
        <w:rPr>
          <w:lang w:val="en-US"/>
        </w:rPr>
        <w:t xml:space="preserve">of </w:t>
      </w:r>
      <w:r w:rsidR="00187C33">
        <w:rPr>
          <w:lang w:val="en-US"/>
        </w:rPr>
        <w:t xml:space="preserve">them had experience in software development and DVCS. </w:t>
      </w:r>
      <w:r w:rsidR="00187C33">
        <w:rPr>
          <w:lang w:val="en-US"/>
        </w:rPr>
        <w:fldChar w:fldCharType="begin"/>
      </w:r>
      <w:r w:rsidR="00187C33">
        <w:rPr>
          <w:lang w:val="en-US"/>
        </w:rPr>
        <w:instrText xml:space="preserve"> REF _Ref414163398 \h </w:instrText>
      </w:r>
      <w:r w:rsidR="00187C33">
        <w:rPr>
          <w:lang w:val="en-US"/>
        </w:rPr>
      </w:r>
      <w:r w:rsidR="00187C33">
        <w:rPr>
          <w:lang w:val="en-US"/>
        </w:rPr>
        <w:fldChar w:fldCharType="separate"/>
      </w:r>
      <w:r w:rsidR="00A80296" w:rsidRPr="00187C33">
        <w:rPr>
          <w:lang w:val="en-US"/>
        </w:rPr>
        <w:t xml:space="preserve">Table </w:t>
      </w:r>
      <w:r w:rsidR="00A80296">
        <w:rPr>
          <w:noProof/>
          <w:lang w:val="en-US"/>
        </w:rPr>
        <w:t>5</w:t>
      </w:r>
      <w:r w:rsidR="00187C33">
        <w:rPr>
          <w:lang w:val="en-US"/>
        </w:rPr>
        <w:fldChar w:fldCharType="end"/>
      </w:r>
      <w:r w:rsidR="00187C33">
        <w:rPr>
          <w:lang w:val="en-US"/>
        </w:rPr>
        <w:t xml:space="preserve"> summarizes the </w:t>
      </w:r>
      <w:r w:rsidR="00D86650">
        <w:rPr>
          <w:lang w:val="en-US"/>
        </w:rPr>
        <w:t>participants’</w:t>
      </w:r>
      <w:r w:rsidR="00187C33">
        <w:rPr>
          <w:lang w:val="en-US"/>
        </w:rPr>
        <w:t xml:space="preserve"> profile.</w:t>
      </w:r>
    </w:p>
    <w:p w14:paraId="12955EDD" w14:textId="63C6C9C3" w:rsidR="00187C33" w:rsidRPr="00187C33" w:rsidRDefault="00187C33" w:rsidP="00187C33">
      <w:pPr>
        <w:pStyle w:val="Caption"/>
        <w:rPr>
          <w:lang w:val="en-US"/>
        </w:rPr>
      </w:pPr>
      <w:bookmarkStart w:id="322" w:name="_Ref414163398"/>
      <w:bookmarkStart w:id="323" w:name="_Toc414223592"/>
      <w:r w:rsidRPr="00187C33">
        <w:rPr>
          <w:lang w:val="en-US"/>
        </w:rPr>
        <w:t xml:space="preserve">Table </w:t>
      </w:r>
      <w:r>
        <w:fldChar w:fldCharType="begin"/>
      </w:r>
      <w:r w:rsidRPr="00187C33">
        <w:rPr>
          <w:lang w:val="en-US"/>
        </w:rPr>
        <w:instrText xml:space="preserve"> SEQ Table \* ARABIC </w:instrText>
      </w:r>
      <w:r>
        <w:fldChar w:fldCharType="separate"/>
      </w:r>
      <w:r w:rsidR="00A80296">
        <w:rPr>
          <w:noProof/>
          <w:lang w:val="en-US"/>
        </w:rPr>
        <w:t>5</w:t>
      </w:r>
      <w:r>
        <w:fldChar w:fldCharType="end"/>
      </w:r>
      <w:bookmarkEnd w:id="322"/>
      <w:r w:rsidRPr="00187C33">
        <w:rPr>
          <w:lang w:val="en-US"/>
        </w:rPr>
        <w:t xml:space="preserve"> – Summary of the Characterization Form</w:t>
      </w:r>
      <w:bookmarkEnd w:id="323"/>
    </w:p>
    <w:tbl>
      <w:tblPr>
        <w:tblStyle w:val="TabeladeGrade5Escura-nfase11"/>
        <w:tblW w:w="5000" w:type="pct"/>
        <w:tblLook w:val="04A0" w:firstRow="1" w:lastRow="0" w:firstColumn="1" w:lastColumn="0" w:noHBand="0" w:noVBand="1"/>
      </w:tblPr>
      <w:tblGrid>
        <w:gridCol w:w="328"/>
        <w:gridCol w:w="761"/>
        <w:gridCol w:w="2101"/>
        <w:gridCol w:w="1462"/>
        <w:gridCol w:w="1462"/>
        <w:gridCol w:w="1462"/>
        <w:gridCol w:w="1712"/>
      </w:tblGrid>
      <w:tr w:rsidR="00187C33" w:rsidRPr="00187C33" w14:paraId="3E65F445" w14:textId="77777777" w:rsidTr="00187C3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7" w:type="pct"/>
            <w:gridSpan w:val="3"/>
            <w:tcBorders>
              <w:right w:val="single" w:sz="4" w:space="0" w:color="FFFFFF" w:themeColor="background1"/>
            </w:tcBorders>
            <w:noWrap/>
            <w:hideMark/>
          </w:tcPr>
          <w:p w14:paraId="47950EB3"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Criteria</w:t>
            </w:r>
          </w:p>
        </w:tc>
        <w:tc>
          <w:tcPr>
            <w:tcW w:w="847" w:type="pct"/>
            <w:tcBorders>
              <w:left w:val="single" w:sz="4" w:space="0" w:color="FFFFFF" w:themeColor="background1"/>
              <w:right w:val="single" w:sz="4" w:space="0" w:color="FFFFFF" w:themeColor="background1"/>
            </w:tcBorders>
            <w:hideMark/>
          </w:tcPr>
          <w:p w14:paraId="3C61B6F4"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P1</w:t>
            </w:r>
          </w:p>
        </w:tc>
        <w:tc>
          <w:tcPr>
            <w:tcW w:w="847" w:type="pct"/>
            <w:tcBorders>
              <w:left w:val="single" w:sz="4" w:space="0" w:color="FFFFFF" w:themeColor="background1"/>
              <w:right w:val="single" w:sz="4" w:space="0" w:color="FFFFFF" w:themeColor="background1"/>
            </w:tcBorders>
            <w:hideMark/>
          </w:tcPr>
          <w:p w14:paraId="0BB484E3"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P2</w:t>
            </w:r>
          </w:p>
        </w:tc>
        <w:tc>
          <w:tcPr>
            <w:tcW w:w="847" w:type="pct"/>
            <w:tcBorders>
              <w:left w:val="single" w:sz="4" w:space="0" w:color="FFFFFF" w:themeColor="background1"/>
              <w:right w:val="single" w:sz="4" w:space="0" w:color="FFFFFF" w:themeColor="background1"/>
            </w:tcBorders>
            <w:hideMark/>
          </w:tcPr>
          <w:p w14:paraId="275AAE91"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P3</w:t>
            </w:r>
          </w:p>
        </w:tc>
        <w:tc>
          <w:tcPr>
            <w:tcW w:w="982" w:type="pct"/>
            <w:tcBorders>
              <w:left w:val="single" w:sz="4" w:space="0" w:color="FFFFFF" w:themeColor="background1"/>
            </w:tcBorders>
            <w:hideMark/>
          </w:tcPr>
          <w:p w14:paraId="5CE7A9B2"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P4</w:t>
            </w:r>
          </w:p>
        </w:tc>
      </w:tr>
      <w:tr w:rsidR="00187C33" w:rsidRPr="00CA71B6" w14:paraId="4C26BEF9" w14:textId="77777777" w:rsidTr="00187C3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1" w:type="pct"/>
            <w:noWrap/>
            <w:vAlign w:val="center"/>
            <w:hideMark/>
          </w:tcPr>
          <w:p w14:paraId="6858D667"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r w:rsidRPr="00187C33">
              <w:rPr>
                <w:rFonts w:ascii="Arial" w:eastAsia="Times New Roman" w:hAnsi="Arial" w:cs="Arial"/>
                <w:color w:val="FFFFFF" w:themeColor="background1"/>
                <w:sz w:val="20"/>
                <w:szCs w:val="20"/>
                <w:lang w:eastAsia="pt-BR"/>
              </w:rPr>
              <w:t>1</w:t>
            </w:r>
          </w:p>
        </w:tc>
        <w:tc>
          <w:tcPr>
            <w:tcW w:w="186" w:type="pct"/>
            <w:shd w:val="clear" w:color="auto" w:fill="4F81BD"/>
            <w:noWrap/>
            <w:vAlign w:val="center"/>
            <w:hideMark/>
          </w:tcPr>
          <w:p w14:paraId="3326175E" w14:textId="59334D2A"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p>
        </w:tc>
        <w:tc>
          <w:tcPr>
            <w:tcW w:w="1191" w:type="pct"/>
            <w:hideMark/>
          </w:tcPr>
          <w:p w14:paraId="575B44D8"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Grade</w:t>
            </w:r>
          </w:p>
        </w:tc>
        <w:tc>
          <w:tcPr>
            <w:tcW w:w="847" w:type="pct"/>
            <w:hideMark/>
          </w:tcPr>
          <w:p w14:paraId="636CE82F" w14:textId="1006FC15" w:rsidR="00187C33" w:rsidRPr="00CA71B6" w:rsidRDefault="00CA71B6"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D.Sc.</w:t>
            </w:r>
            <w:r w:rsidR="00187C33" w:rsidRPr="00CA71B6">
              <w:rPr>
                <w:rFonts w:ascii="Arial" w:eastAsia="Times New Roman" w:hAnsi="Arial" w:cs="Arial"/>
                <w:color w:val="000000"/>
                <w:sz w:val="20"/>
                <w:szCs w:val="20"/>
                <w:lang w:val="en-US" w:eastAsia="pt-BR"/>
              </w:rPr>
              <w:t xml:space="preserve"> in progress</w:t>
            </w:r>
          </w:p>
        </w:tc>
        <w:tc>
          <w:tcPr>
            <w:tcW w:w="847" w:type="pct"/>
            <w:hideMark/>
          </w:tcPr>
          <w:p w14:paraId="64144B7B" w14:textId="0C59C56E" w:rsidR="00187C33" w:rsidRPr="00CA71B6" w:rsidRDefault="00187C33" w:rsidP="00D86650">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w:t>
            </w:r>
            <w:r w:rsidR="00CA71B6">
              <w:rPr>
                <w:rFonts w:ascii="Arial" w:eastAsia="Times New Roman" w:hAnsi="Arial" w:cs="Arial"/>
                <w:color w:val="000000"/>
                <w:sz w:val="20"/>
                <w:szCs w:val="20"/>
                <w:lang w:val="en-US" w:eastAsia="pt-BR"/>
              </w:rPr>
              <w:t>.</w:t>
            </w:r>
            <w:r w:rsidR="00D86650" w:rsidRPr="00CA71B6">
              <w:rPr>
                <w:rFonts w:ascii="Arial" w:eastAsia="Times New Roman" w:hAnsi="Arial" w:cs="Arial"/>
                <w:color w:val="000000"/>
                <w:sz w:val="20"/>
                <w:szCs w:val="20"/>
                <w:lang w:val="en-US" w:eastAsia="pt-BR"/>
              </w:rPr>
              <w:t>Sc</w:t>
            </w:r>
            <w:r w:rsidR="00CA71B6">
              <w:rPr>
                <w:rFonts w:ascii="Arial" w:eastAsia="Times New Roman" w:hAnsi="Arial" w:cs="Arial"/>
                <w:color w:val="000000"/>
                <w:sz w:val="20"/>
                <w:szCs w:val="20"/>
                <w:lang w:val="en-US" w:eastAsia="pt-BR"/>
              </w:rPr>
              <w:t>.</w:t>
            </w:r>
            <w:r w:rsidRPr="00CA71B6">
              <w:rPr>
                <w:rFonts w:ascii="Arial" w:eastAsia="Times New Roman" w:hAnsi="Arial" w:cs="Arial"/>
                <w:color w:val="000000"/>
                <w:sz w:val="20"/>
                <w:szCs w:val="20"/>
                <w:lang w:val="en-US" w:eastAsia="pt-BR"/>
              </w:rPr>
              <w:t xml:space="preserve"> completed</w:t>
            </w:r>
          </w:p>
        </w:tc>
        <w:tc>
          <w:tcPr>
            <w:tcW w:w="847" w:type="pct"/>
            <w:hideMark/>
          </w:tcPr>
          <w:p w14:paraId="79A0A9E9" w14:textId="40503B52" w:rsidR="00187C33" w:rsidRPr="00CA71B6" w:rsidRDefault="00187C33" w:rsidP="00D86650">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w:t>
            </w:r>
            <w:r w:rsidR="00CA71B6">
              <w:rPr>
                <w:rFonts w:ascii="Arial" w:eastAsia="Times New Roman" w:hAnsi="Arial" w:cs="Arial"/>
                <w:color w:val="000000"/>
                <w:sz w:val="20"/>
                <w:szCs w:val="20"/>
                <w:lang w:val="en-US" w:eastAsia="pt-BR"/>
              </w:rPr>
              <w:t>.</w:t>
            </w:r>
            <w:r w:rsidR="00D86650" w:rsidRPr="00CA71B6">
              <w:rPr>
                <w:rFonts w:ascii="Arial" w:eastAsia="Times New Roman" w:hAnsi="Arial" w:cs="Arial"/>
                <w:color w:val="000000"/>
                <w:sz w:val="20"/>
                <w:szCs w:val="20"/>
                <w:lang w:val="en-US" w:eastAsia="pt-BR"/>
              </w:rPr>
              <w:t>S</w:t>
            </w:r>
            <w:r w:rsidRPr="00CA71B6">
              <w:rPr>
                <w:rFonts w:ascii="Arial" w:eastAsia="Times New Roman" w:hAnsi="Arial" w:cs="Arial"/>
                <w:color w:val="000000"/>
                <w:sz w:val="20"/>
                <w:szCs w:val="20"/>
                <w:lang w:val="en-US" w:eastAsia="pt-BR"/>
              </w:rPr>
              <w:t>c</w:t>
            </w:r>
            <w:r w:rsidR="00CA71B6">
              <w:rPr>
                <w:rFonts w:ascii="Arial" w:eastAsia="Times New Roman" w:hAnsi="Arial" w:cs="Arial"/>
                <w:color w:val="000000"/>
                <w:sz w:val="20"/>
                <w:szCs w:val="20"/>
                <w:lang w:val="en-US" w:eastAsia="pt-BR"/>
              </w:rPr>
              <w:t>.</w:t>
            </w:r>
            <w:r w:rsidRPr="00CA71B6">
              <w:rPr>
                <w:rFonts w:ascii="Arial" w:eastAsia="Times New Roman" w:hAnsi="Arial" w:cs="Arial"/>
                <w:color w:val="000000"/>
                <w:sz w:val="20"/>
                <w:szCs w:val="20"/>
                <w:lang w:val="en-US" w:eastAsia="pt-BR"/>
              </w:rPr>
              <w:t xml:space="preserve"> in progress</w:t>
            </w:r>
          </w:p>
        </w:tc>
        <w:tc>
          <w:tcPr>
            <w:tcW w:w="982" w:type="pct"/>
            <w:hideMark/>
          </w:tcPr>
          <w:p w14:paraId="23A355FE" w14:textId="7C5C3679" w:rsidR="00187C33" w:rsidRPr="00CA71B6" w:rsidRDefault="00CA71B6"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D.Sc.</w:t>
            </w:r>
            <w:r w:rsidR="00187C33" w:rsidRPr="00CA71B6">
              <w:rPr>
                <w:rFonts w:ascii="Arial" w:eastAsia="Times New Roman" w:hAnsi="Arial" w:cs="Arial"/>
                <w:color w:val="000000"/>
                <w:sz w:val="20"/>
                <w:szCs w:val="20"/>
                <w:lang w:val="en-US" w:eastAsia="pt-BR"/>
              </w:rPr>
              <w:t xml:space="preserve"> in progress</w:t>
            </w:r>
          </w:p>
        </w:tc>
      </w:tr>
      <w:tr w:rsidR="00187C33" w:rsidRPr="00CA71B6" w14:paraId="431F6E49" w14:textId="77777777" w:rsidTr="00187C33">
        <w:trPr>
          <w:trHeight w:val="600"/>
        </w:trPr>
        <w:tc>
          <w:tcPr>
            <w:cnfStyle w:val="001000000000" w:firstRow="0" w:lastRow="0" w:firstColumn="1" w:lastColumn="0" w:oddVBand="0" w:evenVBand="0" w:oddHBand="0" w:evenHBand="0" w:firstRowFirstColumn="0" w:firstRowLastColumn="0" w:lastRowFirstColumn="0" w:lastRowLastColumn="0"/>
            <w:tcW w:w="101" w:type="pct"/>
            <w:vMerge w:val="restart"/>
            <w:noWrap/>
            <w:vAlign w:val="center"/>
            <w:hideMark/>
          </w:tcPr>
          <w:p w14:paraId="05793E29"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2</w:t>
            </w:r>
          </w:p>
        </w:tc>
        <w:tc>
          <w:tcPr>
            <w:tcW w:w="186" w:type="pct"/>
            <w:shd w:val="clear" w:color="auto" w:fill="4F81BD"/>
            <w:noWrap/>
            <w:vAlign w:val="center"/>
            <w:hideMark/>
          </w:tcPr>
          <w:p w14:paraId="17526D5C" w14:textId="77777777" w:rsidR="00187C33" w:rsidRPr="00CA71B6"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val="en-US" w:eastAsia="pt-BR"/>
              </w:rPr>
            </w:pPr>
            <w:r w:rsidRPr="00CA71B6">
              <w:rPr>
                <w:rFonts w:ascii="Arial" w:eastAsia="Times New Roman" w:hAnsi="Arial" w:cs="Arial"/>
                <w:b/>
                <w:color w:val="FFFFFF" w:themeColor="background1"/>
                <w:sz w:val="20"/>
                <w:szCs w:val="20"/>
                <w:lang w:val="en-US" w:eastAsia="pt-BR"/>
              </w:rPr>
              <w:t>2.1</w:t>
            </w:r>
          </w:p>
        </w:tc>
        <w:tc>
          <w:tcPr>
            <w:tcW w:w="1191" w:type="pct"/>
            <w:hideMark/>
          </w:tcPr>
          <w:p w14:paraId="503A1A5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Type of projects in which spend most time</w:t>
            </w:r>
          </w:p>
        </w:tc>
        <w:tc>
          <w:tcPr>
            <w:tcW w:w="847" w:type="pct"/>
            <w:hideMark/>
          </w:tcPr>
          <w:p w14:paraId="60108298"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847" w:type="pct"/>
            <w:tcBorders>
              <w:bottom w:val="single" w:sz="4" w:space="0" w:color="FFFFFF" w:themeColor="background1"/>
            </w:tcBorders>
            <w:hideMark/>
          </w:tcPr>
          <w:p w14:paraId="746EF402"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847" w:type="pct"/>
            <w:hideMark/>
          </w:tcPr>
          <w:p w14:paraId="5F93D50E"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982" w:type="pct"/>
            <w:hideMark/>
          </w:tcPr>
          <w:p w14:paraId="45615C5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r>
      <w:tr w:rsidR="00187C33" w:rsidRPr="00CA71B6" w14:paraId="23CE6FE6" w14:textId="77777777" w:rsidTr="00187C3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1" w:type="pct"/>
            <w:vMerge/>
            <w:vAlign w:val="center"/>
            <w:hideMark/>
          </w:tcPr>
          <w:p w14:paraId="27D6BEB6"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186" w:type="pct"/>
            <w:shd w:val="clear" w:color="auto" w:fill="4F81BD"/>
            <w:noWrap/>
            <w:vAlign w:val="center"/>
            <w:hideMark/>
          </w:tcPr>
          <w:p w14:paraId="745F1DF0" w14:textId="77777777" w:rsidR="00187C33" w:rsidRPr="00CA71B6"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val="en-US" w:eastAsia="pt-BR"/>
              </w:rPr>
            </w:pPr>
            <w:r w:rsidRPr="00CA71B6">
              <w:rPr>
                <w:rFonts w:ascii="Arial" w:eastAsia="Times New Roman" w:hAnsi="Arial" w:cs="Arial"/>
                <w:b/>
                <w:color w:val="FFFFFF" w:themeColor="background1"/>
                <w:sz w:val="20"/>
                <w:szCs w:val="20"/>
                <w:lang w:val="en-US" w:eastAsia="pt-BR"/>
              </w:rPr>
              <w:t>2.2</w:t>
            </w:r>
          </w:p>
        </w:tc>
        <w:tc>
          <w:tcPr>
            <w:tcW w:w="1191" w:type="pct"/>
            <w:hideMark/>
          </w:tcPr>
          <w:p w14:paraId="000C6785"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Experience (Years)</w:t>
            </w:r>
          </w:p>
        </w:tc>
        <w:tc>
          <w:tcPr>
            <w:tcW w:w="847" w:type="pct"/>
            <w:hideMark/>
          </w:tcPr>
          <w:p w14:paraId="76EBF902"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847" w:type="pct"/>
            <w:tcBorders>
              <w:top w:val="single" w:sz="4" w:space="0" w:color="FFFFFF" w:themeColor="background1"/>
            </w:tcBorders>
            <w:hideMark/>
          </w:tcPr>
          <w:p w14:paraId="55BCBB8F"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847" w:type="pct"/>
            <w:hideMark/>
          </w:tcPr>
          <w:p w14:paraId="447451EA"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982" w:type="pct"/>
            <w:tcBorders>
              <w:bottom w:val="single" w:sz="4" w:space="0" w:color="FFFFFF"/>
            </w:tcBorders>
            <w:hideMark/>
          </w:tcPr>
          <w:p w14:paraId="3D77463D"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6-10</w:t>
            </w:r>
          </w:p>
        </w:tc>
      </w:tr>
      <w:tr w:rsidR="00187C33" w:rsidRPr="00187C33" w14:paraId="2027AE31" w14:textId="77777777" w:rsidTr="00187C33">
        <w:trPr>
          <w:trHeight w:val="600"/>
        </w:trPr>
        <w:tc>
          <w:tcPr>
            <w:cnfStyle w:val="001000000000" w:firstRow="0" w:lastRow="0" w:firstColumn="1" w:lastColumn="0" w:oddVBand="0" w:evenVBand="0" w:oddHBand="0" w:evenHBand="0" w:firstRowFirstColumn="0" w:firstRowLastColumn="0" w:lastRowFirstColumn="0" w:lastRowLastColumn="0"/>
            <w:tcW w:w="101" w:type="pct"/>
            <w:vMerge/>
            <w:vAlign w:val="center"/>
            <w:hideMark/>
          </w:tcPr>
          <w:p w14:paraId="41A786F2"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186" w:type="pct"/>
            <w:shd w:val="clear" w:color="auto" w:fill="4F81BD"/>
            <w:noWrap/>
            <w:vAlign w:val="center"/>
            <w:hideMark/>
          </w:tcPr>
          <w:p w14:paraId="52F0DB30" w14:textId="77777777" w:rsidR="00187C33" w:rsidRPr="00187C33"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2.3</w:t>
            </w:r>
          </w:p>
        </w:tc>
        <w:tc>
          <w:tcPr>
            <w:tcW w:w="1191" w:type="pct"/>
            <w:hideMark/>
          </w:tcPr>
          <w:p w14:paraId="7D15A224" w14:textId="736F90D8" w:rsidR="00187C33" w:rsidRPr="00CA71B6" w:rsidRDefault="00295587"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ins w:id="324" w:author="Leonardo Murta" w:date="2015-03-16T11:03:00Z">
              <w:r>
                <w:rPr>
                  <w:rFonts w:ascii="Arial" w:eastAsia="Times New Roman" w:hAnsi="Arial" w:cs="Arial"/>
                  <w:color w:val="000000"/>
                  <w:sz w:val="20"/>
                  <w:szCs w:val="20"/>
                  <w:lang w:val="en-US" w:eastAsia="pt-BR"/>
                </w:rPr>
                <w:t xml:space="preserve">Most used </w:t>
              </w:r>
            </w:ins>
            <w:r w:rsidR="00187C33" w:rsidRPr="00CA71B6">
              <w:rPr>
                <w:rFonts w:ascii="Arial" w:eastAsia="Times New Roman" w:hAnsi="Arial" w:cs="Arial"/>
                <w:color w:val="000000"/>
                <w:sz w:val="20"/>
                <w:szCs w:val="20"/>
                <w:lang w:val="en-US" w:eastAsia="pt-BR"/>
              </w:rPr>
              <w:t>Version Control System</w:t>
            </w:r>
            <w:del w:id="325" w:author="Leonardo Murta" w:date="2015-03-16T11:03:00Z">
              <w:r w:rsidR="00187C33" w:rsidRPr="00CA71B6" w:rsidDel="00295587">
                <w:rPr>
                  <w:rFonts w:ascii="Arial" w:eastAsia="Times New Roman" w:hAnsi="Arial" w:cs="Arial"/>
                  <w:color w:val="000000"/>
                  <w:sz w:val="20"/>
                  <w:szCs w:val="20"/>
                  <w:lang w:val="en-US" w:eastAsia="pt-BR"/>
                </w:rPr>
                <w:delText xml:space="preserve"> most used</w:delText>
              </w:r>
            </w:del>
          </w:p>
        </w:tc>
        <w:tc>
          <w:tcPr>
            <w:tcW w:w="847" w:type="pct"/>
            <w:hideMark/>
          </w:tcPr>
          <w:p w14:paraId="41FA39E3"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Git</w:t>
            </w:r>
          </w:p>
        </w:tc>
        <w:tc>
          <w:tcPr>
            <w:tcW w:w="847" w:type="pct"/>
            <w:hideMark/>
          </w:tcPr>
          <w:p w14:paraId="378B8837"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Mercurial</w:t>
            </w:r>
          </w:p>
        </w:tc>
        <w:tc>
          <w:tcPr>
            <w:tcW w:w="847" w:type="pct"/>
            <w:hideMark/>
          </w:tcPr>
          <w:p w14:paraId="7EF57C25"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Git</w:t>
            </w:r>
          </w:p>
        </w:tc>
        <w:tc>
          <w:tcPr>
            <w:tcW w:w="982" w:type="pct"/>
            <w:tcBorders>
              <w:bottom w:val="nil"/>
            </w:tcBorders>
            <w:hideMark/>
          </w:tcPr>
          <w:p w14:paraId="2AA8934D"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Git</w:t>
            </w:r>
          </w:p>
        </w:tc>
      </w:tr>
      <w:tr w:rsidR="00187C33" w:rsidRPr="00187C33" w14:paraId="11E4CA57" w14:textId="77777777" w:rsidTr="00187C3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1" w:type="pct"/>
            <w:vMerge/>
            <w:vAlign w:val="center"/>
            <w:hideMark/>
          </w:tcPr>
          <w:p w14:paraId="2D5250A3"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p>
        </w:tc>
        <w:tc>
          <w:tcPr>
            <w:tcW w:w="186" w:type="pct"/>
            <w:shd w:val="clear" w:color="auto" w:fill="4F81BD"/>
            <w:noWrap/>
            <w:vAlign w:val="center"/>
            <w:hideMark/>
          </w:tcPr>
          <w:p w14:paraId="49EC57F4" w14:textId="77777777"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2.4</w:t>
            </w:r>
          </w:p>
        </w:tc>
        <w:tc>
          <w:tcPr>
            <w:tcW w:w="1191" w:type="pct"/>
            <w:hideMark/>
          </w:tcPr>
          <w:p w14:paraId="0AF70436"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Average team size</w:t>
            </w:r>
          </w:p>
        </w:tc>
        <w:tc>
          <w:tcPr>
            <w:tcW w:w="847" w:type="pct"/>
            <w:hideMark/>
          </w:tcPr>
          <w:p w14:paraId="4169338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Alone</w:t>
            </w:r>
          </w:p>
        </w:tc>
        <w:tc>
          <w:tcPr>
            <w:tcW w:w="847" w:type="pct"/>
            <w:hideMark/>
          </w:tcPr>
          <w:p w14:paraId="7BEBA14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6-10</w:t>
            </w:r>
          </w:p>
        </w:tc>
        <w:tc>
          <w:tcPr>
            <w:tcW w:w="847" w:type="pct"/>
            <w:hideMark/>
          </w:tcPr>
          <w:p w14:paraId="19981B8F"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2-5</w:t>
            </w:r>
          </w:p>
        </w:tc>
        <w:tc>
          <w:tcPr>
            <w:tcW w:w="982" w:type="pct"/>
            <w:tcBorders>
              <w:top w:val="nil"/>
            </w:tcBorders>
            <w:hideMark/>
          </w:tcPr>
          <w:p w14:paraId="7B65F7EA"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Alone</w:t>
            </w:r>
          </w:p>
        </w:tc>
      </w:tr>
      <w:tr w:rsidR="00187C33" w:rsidRPr="0010333D" w14:paraId="7FB36299" w14:textId="77777777" w:rsidTr="00187C33">
        <w:trPr>
          <w:trHeight w:val="900"/>
        </w:trPr>
        <w:tc>
          <w:tcPr>
            <w:cnfStyle w:val="001000000000" w:firstRow="0" w:lastRow="0" w:firstColumn="1" w:lastColumn="0" w:oddVBand="0" w:evenVBand="0" w:oddHBand="0" w:evenHBand="0" w:firstRowFirstColumn="0" w:firstRowLastColumn="0" w:lastRowFirstColumn="0" w:lastRowLastColumn="0"/>
            <w:tcW w:w="101" w:type="pct"/>
            <w:vMerge w:val="restart"/>
            <w:noWrap/>
            <w:vAlign w:val="center"/>
            <w:hideMark/>
          </w:tcPr>
          <w:p w14:paraId="113328AD"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r w:rsidRPr="00187C33">
              <w:rPr>
                <w:rFonts w:ascii="Arial" w:eastAsia="Times New Roman" w:hAnsi="Arial" w:cs="Arial"/>
                <w:color w:val="FFFFFF" w:themeColor="background1"/>
                <w:sz w:val="20"/>
                <w:szCs w:val="20"/>
                <w:lang w:eastAsia="pt-BR"/>
              </w:rPr>
              <w:t>3</w:t>
            </w:r>
          </w:p>
        </w:tc>
        <w:tc>
          <w:tcPr>
            <w:tcW w:w="186" w:type="pct"/>
            <w:shd w:val="clear" w:color="auto" w:fill="4F81BD"/>
            <w:noWrap/>
            <w:vAlign w:val="center"/>
            <w:hideMark/>
          </w:tcPr>
          <w:p w14:paraId="72AC29BF" w14:textId="77777777" w:rsidR="00187C33" w:rsidRPr="00187C33"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3.1</w:t>
            </w:r>
          </w:p>
        </w:tc>
        <w:tc>
          <w:tcPr>
            <w:tcW w:w="1191" w:type="pct"/>
            <w:hideMark/>
          </w:tcPr>
          <w:p w14:paraId="51CA675E" w14:textId="4BF3952D" w:rsidR="00187C33" w:rsidRPr="00CA71B6" w:rsidRDefault="00CA71B6" w:rsidP="00CA71B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How frequently changes are committed</w:t>
            </w:r>
          </w:p>
        </w:tc>
        <w:tc>
          <w:tcPr>
            <w:tcW w:w="847" w:type="pct"/>
            <w:hideMark/>
          </w:tcPr>
          <w:p w14:paraId="5CEC590A"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847" w:type="pct"/>
            <w:hideMark/>
          </w:tcPr>
          <w:p w14:paraId="7220B0F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847" w:type="pct"/>
            <w:hideMark/>
          </w:tcPr>
          <w:p w14:paraId="6B31055C"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982" w:type="pct"/>
            <w:hideMark/>
          </w:tcPr>
          <w:p w14:paraId="52A78558"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changes in a class/method</w:t>
            </w:r>
          </w:p>
        </w:tc>
      </w:tr>
      <w:tr w:rsidR="00187C33" w:rsidRPr="00187C33" w14:paraId="115363E5" w14:textId="77777777" w:rsidTr="00187C33">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01" w:type="pct"/>
            <w:vMerge/>
            <w:vAlign w:val="center"/>
            <w:hideMark/>
          </w:tcPr>
          <w:p w14:paraId="1FDA7B6C"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186" w:type="pct"/>
            <w:shd w:val="clear" w:color="auto" w:fill="4F81BD"/>
            <w:noWrap/>
            <w:vAlign w:val="center"/>
            <w:hideMark/>
          </w:tcPr>
          <w:p w14:paraId="1BBDB12F" w14:textId="77777777"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commentRangeStart w:id="326"/>
            <w:r w:rsidRPr="00187C33">
              <w:rPr>
                <w:rFonts w:ascii="Arial" w:eastAsia="Times New Roman" w:hAnsi="Arial" w:cs="Arial"/>
                <w:b/>
                <w:color w:val="FFFFFF" w:themeColor="background1"/>
                <w:sz w:val="20"/>
                <w:szCs w:val="20"/>
                <w:lang w:eastAsia="pt-BR"/>
              </w:rPr>
              <w:t>3.2</w:t>
            </w:r>
            <w:commentRangeEnd w:id="326"/>
            <w:r w:rsidR="008016D4">
              <w:rPr>
                <w:rStyle w:val="CommentReference"/>
              </w:rPr>
              <w:commentReference w:id="326"/>
            </w:r>
          </w:p>
        </w:tc>
        <w:tc>
          <w:tcPr>
            <w:tcW w:w="1191" w:type="pct"/>
            <w:hideMark/>
          </w:tcPr>
          <w:p w14:paraId="57430E79" w14:textId="11341A2C" w:rsidR="00187C33" w:rsidRPr="00CA71B6" w:rsidRDefault="00187C33" w:rsidP="00CA71B6">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Which factors drive previous decision (in the case it is "it depends")</w:t>
            </w:r>
          </w:p>
        </w:tc>
        <w:tc>
          <w:tcPr>
            <w:tcW w:w="847" w:type="pct"/>
            <w:hideMark/>
          </w:tcPr>
          <w:p w14:paraId="428F0CDA"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N/A</w:t>
            </w:r>
          </w:p>
        </w:tc>
        <w:tc>
          <w:tcPr>
            <w:tcW w:w="847" w:type="pct"/>
            <w:hideMark/>
          </w:tcPr>
          <w:p w14:paraId="04ECD952"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N/A</w:t>
            </w:r>
          </w:p>
        </w:tc>
        <w:tc>
          <w:tcPr>
            <w:tcW w:w="847" w:type="pct"/>
            <w:hideMark/>
          </w:tcPr>
          <w:p w14:paraId="0D59D544"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N/A</w:t>
            </w:r>
          </w:p>
        </w:tc>
        <w:tc>
          <w:tcPr>
            <w:tcW w:w="982" w:type="pct"/>
            <w:hideMark/>
          </w:tcPr>
          <w:p w14:paraId="4A574734"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N/A</w:t>
            </w:r>
          </w:p>
        </w:tc>
      </w:tr>
      <w:tr w:rsidR="00187C33" w:rsidRPr="00187C33" w14:paraId="3AB8ABB6" w14:textId="77777777" w:rsidTr="00187C33">
        <w:trPr>
          <w:trHeight w:val="600"/>
        </w:trPr>
        <w:tc>
          <w:tcPr>
            <w:cnfStyle w:val="001000000000" w:firstRow="0" w:lastRow="0" w:firstColumn="1" w:lastColumn="0" w:oddVBand="0" w:evenVBand="0" w:oddHBand="0" w:evenHBand="0" w:firstRowFirstColumn="0" w:firstRowLastColumn="0" w:lastRowFirstColumn="0" w:lastRowLastColumn="0"/>
            <w:tcW w:w="101" w:type="pct"/>
            <w:vMerge/>
            <w:vAlign w:val="center"/>
            <w:hideMark/>
          </w:tcPr>
          <w:p w14:paraId="472BFF0A"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p>
        </w:tc>
        <w:tc>
          <w:tcPr>
            <w:tcW w:w="186" w:type="pct"/>
            <w:shd w:val="clear" w:color="auto" w:fill="4F81BD"/>
            <w:noWrap/>
            <w:vAlign w:val="center"/>
            <w:hideMark/>
          </w:tcPr>
          <w:p w14:paraId="7DE3FAF8" w14:textId="77777777" w:rsidR="00187C33" w:rsidRPr="00187C33"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3.3</w:t>
            </w:r>
          </w:p>
        </w:tc>
        <w:tc>
          <w:tcPr>
            <w:tcW w:w="1191" w:type="pct"/>
            <w:hideMark/>
          </w:tcPr>
          <w:p w14:paraId="2E200238" w14:textId="2721D47F" w:rsidR="00187C33" w:rsidRPr="00CA71B6" w:rsidRDefault="00187C33" w:rsidP="00CA71B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 xml:space="preserve">How </w:t>
            </w:r>
            <w:r w:rsidR="00CA71B6" w:rsidRPr="00CA71B6">
              <w:rPr>
                <w:rFonts w:ascii="Arial" w:eastAsia="Times New Roman" w:hAnsi="Arial" w:cs="Arial"/>
                <w:color w:val="000000"/>
                <w:sz w:val="20"/>
                <w:szCs w:val="20"/>
                <w:lang w:val="en-US" w:eastAsia="pt-BR"/>
              </w:rPr>
              <w:t>changes are grouped or split into commits</w:t>
            </w:r>
          </w:p>
        </w:tc>
        <w:tc>
          <w:tcPr>
            <w:tcW w:w="847" w:type="pct"/>
            <w:hideMark/>
          </w:tcPr>
          <w:p w14:paraId="1D01D737"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tasks</w:t>
            </w:r>
          </w:p>
        </w:tc>
        <w:tc>
          <w:tcPr>
            <w:tcW w:w="847" w:type="pct"/>
            <w:hideMark/>
          </w:tcPr>
          <w:p w14:paraId="6AAA2DA6"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I have no opinion</w:t>
            </w:r>
          </w:p>
        </w:tc>
        <w:tc>
          <w:tcPr>
            <w:tcW w:w="847" w:type="pct"/>
            <w:hideMark/>
          </w:tcPr>
          <w:p w14:paraId="1DA61CE3"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tasks</w:t>
            </w:r>
          </w:p>
        </w:tc>
        <w:tc>
          <w:tcPr>
            <w:tcW w:w="982" w:type="pct"/>
            <w:hideMark/>
          </w:tcPr>
          <w:p w14:paraId="08AEF34E"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classes</w:t>
            </w:r>
          </w:p>
        </w:tc>
      </w:tr>
    </w:tbl>
    <w:p w14:paraId="323090EB" w14:textId="77777777" w:rsidR="00187C33" w:rsidRDefault="00187C33" w:rsidP="00187C33">
      <w:pPr>
        <w:rPr>
          <w:lang w:val="en-US"/>
        </w:rPr>
      </w:pPr>
    </w:p>
    <w:p w14:paraId="32F35F51" w14:textId="35B552D4" w:rsidR="00B56930" w:rsidRDefault="00162103" w:rsidP="00187C33">
      <w:pPr>
        <w:rPr>
          <w:lang w:val="en-US"/>
        </w:rPr>
      </w:pPr>
      <w:r>
        <w:rPr>
          <w:lang w:val="en-US"/>
        </w:rPr>
        <w:fldChar w:fldCharType="begin"/>
      </w:r>
      <w:r>
        <w:rPr>
          <w:lang w:val="en-US"/>
        </w:rPr>
        <w:instrText xml:space="preserve"> REF _Ref414169791 \h </w:instrText>
      </w:r>
      <w:r>
        <w:rPr>
          <w:lang w:val="en-US"/>
        </w:rPr>
      </w:r>
      <w:r>
        <w:rPr>
          <w:lang w:val="en-US"/>
        </w:rPr>
        <w:fldChar w:fldCharType="separate"/>
      </w:r>
      <w:r w:rsidR="00A80296" w:rsidRPr="00162103">
        <w:rPr>
          <w:lang w:val="en-US"/>
        </w:rPr>
        <w:t xml:space="preserve">Table </w:t>
      </w:r>
      <w:r w:rsidR="00A80296">
        <w:rPr>
          <w:noProof/>
          <w:lang w:val="en-US"/>
        </w:rPr>
        <w:t>6</w:t>
      </w:r>
      <w:r>
        <w:rPr>
          <w:lang w:val="en-US"/>
        </w:rPr>
        <w:fldChar w:fldCharType="end"/>
      </w:r>
      <w:r w:rsidR="00B56930">
        <w:rPr>
          <w:lang w:val="en-US"/>
        </w:rPr>
        <w:t xml:space="preserve"> presents time spent for each participant to answer each question of both scenarios from phases 1 and 2.</w:t>
      </w:r>
      <w:r w:rsidR="00701266">
        <w:rPr>
          <w:lang w:val="en-US"/>
        </w:rPr>
        <w:t xml:space="preserve"> Values include time to understand the question, investigate repositories with </w:t>
      </w:r>
      <w:ins w:id="327" w:author="Leonardo Murta" w:date="2015-03-16T11:06:00Z">
        <w:r w:rsidR="003C4DC9">
          <w:rPr>
            <w:lang w:val="en-US"/>
          </w:rPr>
          <w:t xml:space="preserve">available </w:t>
        </w:r>
      </w:ins>
      <w:r w:rsidR="00701266">
        <w:rPr>
          <w:lang w:val="en-US"/>
        </w:rPr>
        <w:t>tools</w:t>
      </w:r>
      <w:del w:id="328" w:author="Leonardo Murta" w:date="2015-03-16T11:06:00Z">
        <w:r w:rsidR="00701266" w:rsidDel="003C4DC9">
          <w:rPr>
            <w:lang w:val="en-US"/>
          </w:rPr>
          <w:delText xml:space="preserve"> available</w:delText>
        </w:r>
      </w:del>
      <w:r w:rsidR="00701266">
        <w:rPr>
          <w:lang w:val="en-US"/>
        </w:rPr>
        <w:t>, look</w:t>
      </w:r>
      <w:del w:id="329" w:author="Leonardo Murta" w:date="2015-03-16T11:06:00Z">
        <w:r w:rsidR="00701266" w:rsidDel="003C4DC9">
          <w:rPr>
            <w:lang w:val="en-US"/>
          </w:rPr>
          <w:delText>ing</w:delText>
        </w:r>
      </w:del>
      <w:r w:rsidR="00701266">
        <w:rPr>
          <w:lang w:val="en-US"/>
        </w:rPr>
        <w:t xml:space="preserve"> for the answer and writ</w:t>
      </w:r>
      <w:ins w:id="330" w:author="Leonardo Murta" w:date="2015-03-16T11:06:00Z">
        <w:r w:rsidR="003C4DC9">
          <w:rPr>
            <w:lang w:val="en-US"/>
          </w:rPr>
          <w:t>e</w:t>
        </w:r>
      </w:ins>
      <w:del w:id="331" w:author="Leonardo Murta" w:date="2015-03-16T11:06:00Z">
        <w:r w:rsidR="00701266" w:rsidDel="003C4DC9">
          <w:rPr>
            <w:lang w:val="en-US"/>
          </w:rPr>
          <w:delText>ing</w:delText>
        </w:r>
      </w:del>
      <w:r w:rsidR="00701266">
        <w:rPr>
          <w:lang w:val="en-US"/>
        </w:rPr>
        <w:t xml:space="preserve"> down the answers in the form. Values do not include time spent filling the consent form and the characterization form, watching the video about DyeVC, and filling the Exit Survey.</w:t>
      </w:r>
    </w:p>
    <w:p w14:paraId="73B752D8" w14:textId="157AAABC" w:rsidR="00162103" w:rsidRDefault="00162103" w:rsidP="00162103">
      <w:pPr>
        <w:pStyle w:val="Caption"/>
        <w:rPr>
          <w:lang w:val="en-US"/>
        </w:rPr>
      </w:pPr>
      <w:bookmarkStart w:id="332" w:name="_Ref414169791"/>
      <w:bookmarkStart w:id="333" w:name="_Toc414223593"/>
      <w:r w:rsidRPr="00162103">
        <w:rPr>
          <w:lang w:val="en-US"/>
        </w:rPr>
        <w:t xml:space="preserve">Table </w:t>
      </w:r>
      <w:r>
        <w:fldChar w:fldCharType="begin"/>
      </w:r>
      <w:r w:rsidRPr="00162103">
        <w:rPr>
          <w:lang w:val="en-US"/>
        </w:rPr>
        <w:instrText xml:space="preserve"> SEQ Table \* ARABIC </w:instrText>
      </w:r>
      <w:r>
        <w:fldChar w:fldCharType="separate"/>
      </w:r>
      <w:r w:rsidR="00A80296">
        <w:rPr>
          <w:noProof/>
          <w:lang w:val="en-US"/>
        </w:rPr>
        <w:t>6</w:t>
      </w:r>
      <w:r>
        <w:fldChar w:fldCharType="end"/>
      </w:r>
      <w:bookmarkEnd w:id="332"/>
      <w:r w:rsidRPr="00162103">
        <w:rPr>
          <w:lang w:val="en-US"/>
        </w:rPr>
        <w:t xml:space="preserve"> – Time </w:t>
      </w:r>
      <w:r>
        <w:rPr>
          <w:lang w:val="en-US"/>
        </w:rPr>
        <w:t>spent to answer each question in the study</w:t>
      </w:r>
      <w:bookmarkEnd w:id="333"/>
    </w:p>
    <w:tbl>
      <w:tblPr>
        <w:tblStyle w:val="TabeladeGrade5Escura-nfase11"/>
        <w:tblW w:w="0" w:type="auto"/>
        <w:jc w:val="center"/>
        <w:tblLook w:val="04A0" w:firstRow="1" w:lastRow="0" w:firstColumn="1" w:lastColumn="0" w:noHBand="0" w:noVBand="1"/>
      </w:tblPr>
      <w:tblGrid>
        <w:gridCol w:w="1250"/>
        <w:gridCol w:w="973"/>
        <w:gridCol w:w="973"/>
        <w:gridCol w:w="973"/>
        <w:gridCol w:w="973"/>
      </w:tblGrid>
      <w:tr w:rsidR="00701266" w:rsidRPr="00701266" w14:paraId="3FB19EBE" w14:textId="77777777" w:rsidTr="007012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594859DE"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val="en-US" w:eastAsia="pt-BR"/>
              </w:rPr>
            </w:pPr>
            <w:r w:rsidRPr="00701266">
              <w:rPr>
                <w:rFonts w:ascii="Arial" w:eastAsia="Times New Roman" w:hAnsi="Arial" w:cs="Arial"/>
                <w:color w:val="FFFFFF" w:themeColor="background1"/>
                <w:sz w:val="20"/>
                <w:szCs w:val="20"/>
                <w:lang w:val="en-US" w:eastAsia="pt-BR"/>
              </w:rPr>
              <w:t>Participant</w:t>
            </w:r>
          </w:p>
        </w:tc>
        <w:tc>
          <w:tcPr>
            <w:tcW w:w="0" w:type="auto"/>
            <w:gridSpan w:val="4"/>
            <w:noWrap/>
            <w:vAlign w:val="center"/>
            <w:hideMark/>
          </w:tcPr>
          <w:p w14:paraId="47AC7FDA" w14:textId="7986EA5A" w:rsidR="00701266" w:rsidRPr="00701266" w:rsidRDefault="00701266" w:rsidP="0070126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701266">
              <w:rPr>
                <w:rFonts w:ascii="Arial" w:eastAsia="Times New Roman" w:hAnsi="Arial" w:cs="Arial"/>
                <w:color w:val="FFFFFF" w:themeColor="background1"/>
                <w:sz w:val="20"/>
                <w:szCs w:val="20"/>
                <w:lang w:val="en-US" w:eastAsia="pt-BR"/>
              </w:rPr>
              <w:t>Time spent (in minutes)</w:t>
            </w:r>
          </w:p>
        </w:tc>
      </w:tr>
      <w:tr w:rsidR="00701266" w:rsidRPr="00701266" w14:paraId="42B1CB4A"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C23C2FB"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val="en-US" w:eastAsia="pt-BR"/>
              </w:rPr>
            </w:pPr>
          </w:p>
        </w:tc>
        <w:tc>
          <w:tcPr>
            <w:tcW w:w="0" w:type="auto"/>
            <w:gridSpan w:val="2"/>
            <w:shd w:val="clear" w:color="auto" w:fill="4F81BD"/>
            <w:noWrap/>
            <w:vAlign w:val="center"/>
            <w:hideMark/>
          </w:tcPr>
          <w:p w14:paraId="22FBD680" w14:textId="79C83E43" w:rsidR="00701266" w:rsidRPr="00701266" w:rsidRDefault="008E4430" w:rsidP="008E44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Pr>
                <w:rFonts w:ascii="Arial" w:eastAsia="Times New Roman" w:hAnsi="Arial" w:cs="Arial"/>
                <w:b/>
                <w:color w:val="FFFFFF" w:themeColor="background1"/>
                <w:sz w:val="20"/>
                <w:szCs w:val="20"/>
                <w:lang w:val="en-US" w:eastAsia="pt-BR"/>
              </w:rPr>
              <w:t>Sc</w:t>
            </w:r>
            <w:r w:rsidR="00701266" w:rsidRPr="00701266">
              <w:rPr>
                <w:rFonts w:ascii="Arial" w:eastAsia="Times New Roman" w:hAnsi="Arial" w:cs="Arial"/>
                <w:b/>
                <w:color w:val="FFFFFF" w:themeColor="background1"/>
                <w:sz w:val="20"/>
                <w:szCs w:val="20"/>
                <w:lang w:val="en-US" w:eastAsia="pt-BR"/>
              </w:rPr>
              <w:t xml:space="preserve">enario </w:t>
            </w:r>
            <w:r w:rsidR="00701266" w:rsidRPr="00701266">
              <w:rPr>
                <w:rFonts w:ascii="Arial" w:eastAsia="Times New Roman" w:hAnsi="Arial" w:cs="Arial"/>
                <w:b/>
                <w:color w:val="FFFFFF" w:themeColor="background1"/>
                <w:sz w:val="20"/>
                <w:szCs w:val="20"/>
                <w:lang w:eastAsia="pt-BR"/>
              </w:rPr>
              <w:t>1</w:t>
            </w:r>
          </w:p>
        </w:tc>
        <w:tc>
          <w:tcPr>
            <w:tcW w:w="0" w:type="auto"/>
            <w:gridSpan w:val="2"/>
            <w:shd w:val="clear" w:color="auto" w:fill="4F81BD"/>
            <w:noWrap/>
            <w:vAlign w:val="center"/>
            <w:hideMark/>
          </w:tcPr>
          <w:p w14:paraId="3260B2A2" w14:textId="1109D821" w:rsidR="00701266" w:rsidRPr="00701266" w:rsidRDefault="008E4430" w:rsidP="008E44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Pr>
                <w:rFonts w:ascii="Arial" w:eastAsia="Times New Roman" w:hAnsi="Arial" w:cs="Arial"/>
                <w:b/>
                <w:color w:val="FFFFFF" w:themeColor="background1"/>
                <w:sz w:val="20"/>
                <w:szCs w:val="20"/>
                <w:lang w:eastAsia="pt-BR"/>
              </w:rPr>
              <w:t>Sc</w:t>
            </w:r>
            <w:r w:rsidR="00701266" w:rsidRPr="00701266">
              <w:rPr>
                <w:rFonts w:ascii="Arial" w:eastAsia="Times New Roman" w:hAnsi="Arial" w:cs="Arial"/>
                <w:b/>
                <w:color w:val="FFFFFF" w:themeColor="background1"/>
                <w:sz w:val="20"/>
                <w:szCs w:val="20"/>
                <w:lang w:eastAsia="pt-BR"/>
              </w:rPr>
              <w:t>enario 2</w:t>
            </w:r>
          </w:p>
        </w:tc>
      </w:tr>
      <w:tr w:rsidR="00701266" w:rsidRPr="00701266" w14:paraId="567AB322"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9D0B8F0"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p>
        </w:tc>
        <w:tc>
          <w:tcPr>
            <w:tcW w:w="0" w:type="auto"/>
            <w:shd w:val="clear" w:color="auto" w:fill="4F81BD"/>
            <w:noWrap/>
            <w:vAlign w:val="center"/>
            <w:hideMark/>
          </w:tcPr>
          <w:p w14:paraId="1753ADF9"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1</w:t>
            </w:r>
          </w:p>
        </w:tc>
        <w:tc>
          <w:tcPr>
            <w:tcW w:w="0" w:type="auto"/>
            <w:shd w:val="clear" w:color="auto" w:fill="4F81BD"/>
            <w:noWrap/>
            <w:vAlign w:val="center"/>
            <w:hideMark/>
          </w:tcPr>
          <w:p w14:paraId="0045FAA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2</w:t>
            </w:r>
          </w:p>
        </w:tc>
        <w:tc>
          <w:tcPr>
            <w:tcW w:w="0" w:type="auto"/>
            <w:shd w:val="clear" w:color="auto" w:fill="4F81BD"/>
            <w:noWrap/>
            <w:vAlign w:val="center"/>
            <w:hideMark/>
          </w:tcPr>
          <w:p w14:paraId="17AEBB28"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1</w:t>
            </w:r>
          </w:p>
        </w:tc>
        <w:tc>
          <w:tcPr>
            <w:tcW w:w="0" w:type="auto"/>
            <w:shd w:val="clear" w:color="auto" w:fill="4F81BD"/>
            <w:noWrap/>
            <w:vAlign w:val="center"/>
            <w:hideMark/>
          </w:tcPr>
          <w:p w14:paraId="254EAE1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2</w:t>
            </w:r>
          </w:p>
        </w:tc>
      </w:tr>
      <w:tr w:rsidR="00701266" w:rsidRPr="00701266" w14:paraId="52AEB488"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C370388"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P1</w:t>
            </w:r>
          </w:p>
        </w:tc>
        <w:tc>
          <w:tcPr>
            <w:tcW w:w="0" w:type="auto"/>
            <w:noWrap/>
            <w:vAlign w:val="center"/>
            <w:hideMark/>
          </w:tcPr>
          <w:p w14:paraId="258F4CA1"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14</w:t>
            </w:r>
          </w:p>
        </w:tc>
        <w:tc>
          <w:tcPr>
            <w:tcW w:w="0" w:type="auto"/>
            <w:noWrap/>
            <w:vAlign w:val="center"/>
            <w:hideMark/>
          </w:tcPr>
          <w:p w14:paraId="057B7643"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5</w:t>
            </w:r>
          </w:p>
        </w:tc>
        <w:tc>
          <w:tcPr>
            <w:tcW w:w="0" w:type="auto"/>
            <w:noWrap/>
            <w:vAlign w:val="center"/>
            <w:hideMark/>
          </w:tcPr>
          <w:p w14:paraId="6C749D89"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10</w:t>
            </w:r>
          </w:p>
        </w:tc>
        <w:tc>
          <w:tcPr>
            <w:tcW w:w="0" w:type="auto"/>
            <w:noWrap/>
            <w:vAlign w:val="center"/>
            <w:hideMark/>
          </w:tcPr>
          <w:p w14:paraId="50CC8F9F"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6</w:t>
            </w:r>
          </w:p>
        </w:tc>
      </w:tr>
      <w:tr w:rsidR="00701266" w:rsidRPr="00701266" w14:paraId="2CEF805F"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50A338"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P2</w:t>
            </w:r>
          </w:p>
        </w:tc>
        <w:tc>
          <w:tcPr>
            <w:tcW w:w="0" w:type="auto"/>
            <w:noWrap/>
            <w:vAlign w:val="center"/>
            <w:hideMark/>
          </w:tcPr>
          <w:p w14:paraId="17925EB5"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13</w:t>
            </w:r>
          </w:p>
        </w:tc>
        <w:tc>
          <w:tcPr>
            <w:tcW w:w="0" w:type="auto"/>
            <w:noWrap/>
            <w:vAlign w:val="center"/>
            <w:hideMark/>
          </w:tcPr>
          <w:p w14:paraId="6548048B"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6</w:t>
            </w:r>
          </w:p>
        </w:tc>
        <w:tc>
          <w:tcPr>
            <w:tcW w:w="0" w:type="auto"/>
            <w:noWrap/>
            <w:vAlign w:val="center"/>
            <w:hideMark/>
          </w:tcPr>
          <w:p w14:paraId="16E32A94"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4</w:t>
            </w:r>
          </w:p>
        </w:tc>
        <w:tc>
          <w:tcPr>
            <w:tcW w:w="0" w:type="auto"/>
            <w:noWrap/>
            <w:vAlign w:val="center"/>
            <w:hideMark/>
          </w:tcPr>
          <w:p w14:paraId="23E540B1"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5</w:t>
            </w:r>
          </w:p>
        </w:tc>
      </w:tr>
      <w:tr w:rsidR="00701266" w:rsidRPr="00701266" w14:paraId="4CF8FA79"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B1C8D95"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P3</w:t>
            </w:r>
          </w:p>
        </w:tc>
        <w:tc>
          <w:tcPr>
            <w:tcW w:w="0" w:type="auto"/>
            <w:noWrap/>
            <w:vAlign w:val="center"/>
            <w:hideMark/>
          </w:tcPr>
          <w:p w14:paraId="11707B80"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3</w:t>
            </w:r>
          </w:p>
        </w:tc>
        <w:tc>
          <w:tcPr>
            <w:tcW w:w="0" w:type="auto"/>
            <w:noWrap/>
            <w:vAlign w:val="center"/>
            <w:hideMark/>
          </w:tcPr>
          <w:p w14:paraId="233EA668"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2</w:t>
            </w:r>
          </w:p>
        </w:tc>
        <w:tc>
          <w:tcPr>
            <w:tcW w:w="0" w:type="auto"/>
            <w:noWrap/>
            <w:vAlign w:val="center"/>
            <w:hideMark/>
          </w:tcPr>
          <w:p w14:paraId="3582B382"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2</w:t>
            </w:r>
          </w:p>
        </w:tc>
        <w:tc>
          <w:tcPr>
            <w:tcW w:w="0" w:type="auto"/>
            <w:noWrap/>
            <w:vAlign w:val="center"/>
            <w:hideMark/>
          </w:tcPr>
          <w:p w14:paraId="722D3FE4"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4</w:t>
            </w:r>
          </w:p>
        </w:tc>
      </w:tr>
      <w:tr w:rsidR="00701266" w:rsidRPr="00701266" w14:paraId="4A58849A"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6ADDC7C"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P4</w:t>
            </w:r>
          </w:p>
        </w:tc>
        <w:tc>
          <w:tcPr>
            <w:tcW w:w="0" w:type="auto"/>
            <w:noWrap/>
            <w:vAlign w:val="center"/>
            <w:hideMark/>
          </w:tcPr>
          <w:p w14:paraId="56F0436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10</w:t>
            </w:r>
          </w:p>
        </w:tc>
        <w:tc>
          <w:tcPr>
            <w:tcW w:w="0" w:type="auto"/>
            <w:noWrap/>
            <w:vAlign w:val="center"/>
            <w:hideMark/>
          </w:tcPr>
          <w:p w14:paraId="5A57D09D"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2</w:t>
            </w:r>
          </w:p>
        </w:tc>
        <w:tc>
          <w:tcPr>
            <w:tcW w:w="0" w:type="auto"/>
            <w:noWrap/>
            <w:vAlign w:val="center"/>
            <w:hideMark/>
          </w:tcPr>
          <w:p w14:paraId="75EB0853"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6</w:t>
            </w:r>
          </w:p>
        </w:tc>
        <w:tc>
          <w:tcPr>
            <w:tcW w:w="0" w:type="auto"/>
            <w:noWrap/>
            <w:vAlign w:val="center"/>
            <w:hideMark/>
          </w:tcPr>
          <w:p w14:paraId="54AB4A91"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10</w:t>
            </w:r>
          </w:p>
        </w:tc>
      </w:tr>
    </w:tbl>
    <w:p w14:paraId="4FDFEA67" w14:textId="77777777" w:rsidR="00701266" w:rsidRDefault="00701266" w:rsidP="00701266">
      <w:pPr>
        <w:rPr>
          <w:lang w:val="en-US"/>
        </w:rPr>
      </w:pPr>
    </w:p>
    <w:p w14:paraId="358235F0" w14:textId="610850F1" w:rsidR="008E4430" w:rsidRDefault="00202F86" w:rsidP="00701266">
      <w:pPr>
        <w:rPr>
          <w:lang w:val="en-US"/>
        </w:rPr>
      </w:pPr>
      <w:r>
        <w:rPr>
          <w:lang w:val="en-US"/>
        </w:rPr>
        <w:t>It is possible to notice, by l</w:t>
      </w:r>
      <w:r w:rsidR="008E4430">
        <w:rPr>
          <w:lang w:val="en-US"/>
        </w:rPr>
        <w:t xml:space="preserve">ooking at </w:t>
      </w:r>
      <w:r w:rsidR="008E4430">
        <w:rPr>
          <w:lang w:val="en-US"/>
        </w:rPr>
        <w:fldChar w:fldCharType="begin"/>
      </w:r>
      <w:r w:rsidR="008E4430">
        <w:rPr>
          <w:lang w:val="en-US"/>
        </w:rPr>
        <w:instrText xml:space="preserve"> REF _Ref414169791 \h </w:instrText>
      </w:r>
      <w:r w:rsidR="008E4430">
        <w:rPr>
          <w:lang w:val="en-US"/>
        </w:rPr>
      </w:r>
      <w:r w:rsidR="008E4430">
        <w:rPr>
          <w:lang w:val="en-US"/>
        </w:rPr>
        <w:fldChar w:fldCharType="separate"/>
      </w:r>
      <w:r w:rsidR="00A80296" w:rsidRPr="00162103">
        <w:rPr>
          <w:lang w:val="en-US"/>
        </w:rPr>
        <w:t xml:space="preserve">Table </w:t>
      </w:r>
      <w:r w:rsidR="00A80296">
        <w:rPr>
          <w:noProof/>
          <w:lang w:val="en-US"/>
        </w:rPr>
        <w:t>6</w:t>
      </w:r>
      <w:r w:rsidR="008E4430">
        <w:rPr>
          <w:lang w:val="en-US"/>
        </w:rPr>
        <w:fldChar w:fldCharType="end"/>
      </w:r>
      <w:r w:rsidR="008E4430">
        <w:rPr>
          <w:lang w:val="en-US"/>
        </w:rPr>
        <w:t xml:space="preserve">, that all participants took less time to complete Scenario 1 in Phase 2 (using DyeVC). For Scenario 2, times for Phase 2 were </w:t>
      </w:r>
      <w:ins w:id="334" w:author="Leonardo Murta" w:date="2015-03-16T11:08:00Z">
        <w:r w:rsidR="00532858">
          <w:rPr>
            <w:lang w:val="en-US"/>
          </w:rPr>
          <w:t xml:space="preserve">in general </w:t>
        </w:r>
      </w:ins>
      <w:r w:rsidR="008E4430">
        <w:rPr>
          <w:lang w:val="en-US"/>
        </w:rPr>
        <w:t xml:space="preserve">greater than times for Phase 1, </w:t>
      </w:r>
      <w:commentRangeStart w:id="335"/>
      <w:r w:rsidR="008E4430">
        <w:rPr>
          <w:lang w:val="en-US"/>
        </w:rPr>
        <w:t xml:space="preserve">but it happens that most of the participants answered quite fast that they did not know a way to find the answers in Phase 1. </w:t>
      </w:r>
      <w:commentRangeEnd w:id="335"/>
      <w:r w:rsidR="00532858">
        <w:rPr>
          <w:rStyle w:val="CommentReference"/>
        </w:rPr>
        <w:commentReference w:id="335"/>
      </w:r>
      <w:r w:rsidR="008E4430">
        <w:rPr>
          <w:lang w:val="en-US"/>
        </w:rPr>
        <w:t>In Phase 2, as they were able to navigate within DyeVC and find the answers, they took more time. The exception was for participant P1, which spent a reasonable time trying to find a way to answer the questions (more details on Section</w:t>
      </w:r>
      <w:r w:rsidR="00CA71B6">
        <w:rPr>
          <w:lang w:val="en-US"/>
        </w:rPr>
        <w:t xml:space="preserve"> </w:t>
      </w:r>
      <w:r w:rsidR="00CA71B6">
        <w:rPr>
          <w:lang w:val="en-US"/>
        </w:rPr>
        <w:fldChar w:fldCharType="begin"/>
      </w:r>
      <w:r w:rsidR="00CA71B6">
        <w:rPr>
          <w:lang w:val="en-US"/>
        </w:rPr>
        <w:instrText xml:space="preserve"> REF _Ref414202001 \r \h </w:instrText>
      </w:r>
      <w:r w:rsidR="00CA71B6">
        <w:rPr>
          <w:lang w:val="en-US"/>
        </w:rPr>
      </w:r>
      <w:r w:rsidR="00CA71B6">
        <w:rPr>
          <w:lang w:val="en-US"/>
        </w:rPr>
        <w:fldChar w:fldCharType="separate"/>
      </w:r>
      <w:r w:rsidR="00A80296">
        <w:rPr>
          <w:lang w:val="en-US"/>
        </w:rPr>
        <w:t>4.3.3.1</w:t>
      </w:r>
      <w:r w:rsidR="00CA71B6">
        <w:rPr>
          <w:lang w:val="en-US"/>
        </w:rPr>
        <w:fldChar w:fldCharType="end"/>
      </w:r>
      <w:r w:rsidR="008E4430">
        <w:rPr>
          <w:lang w:val="en-US"/>
        </w:rPr>
        <w:t>).</w:t>
      </w:r>
    </w:p>
    <w:p w14:paraId="1D4E326E" w14:textId="77777777" w:rsidR="006233A2" w:rsidRDefault="001E5D92" w:rsidP="00701266">
      <w:pPr>
        <w:rPr>
          <w:lang w:val="en-US"/>
        </w:rPr>
      </w:pPr>
      <w:r>
        <w:rPr>
          <w:lang w:val="en-US"/>
        </w:rPr>
        <w:fldChar w:fldCharType="begin"/>
      </w:r>
      <w:r>
        <w:rPr>
          <w:lang w:val="en-US"/>
        </w:rPr>
        <w:instrText xml:space="preserve"> REF _Ref414197005 \h </w:instrText>
      </w:r>
      <w:r>
        <w:rPr>
          <w:lang w:val="en-US"/>
        </w:rPr>
      </w:r>
      <w:r>
        <w:rPr>
          <w:lang w:val="en-US"/>
        </w:rPr>
        <w:fldChar w:fldCharType="separate"/>
      </w:r>
      <w:r w:rsidR="00A80296" w:rsidRPr="001E5D92">
        <w:rPr>
          <w:lang w:val="en-US"/>
        </w:rPr>
        <w:t xml:space="preserve">Table </w:t>
      </w:r>
      <w:r w:rsidR="00A80296">
        <w:rPr>
          <w:noProof/>
          <w:lang w:val="en-US"/>
        </w:rPr>
        <w:t>7</w:t>
      </w:r>
      <w:r>
        <w:rPr>
          <w:lang w:val="en-US"/>
        </w:rPr>
        <w:fldChar w:fldCharType="end"/>
      </w:r>
      <w:r>
        <w:rPr>
          <w:lang w:val="en-US"/>
        </w:rPr>
        <w:t xml:space="preserve"> presents the expected answers to each of the question proposed in both phases. </w:t>
      </w:r>
      <w:r w:rsidR="00153EAC">
        <w:rPr>
          <w:lang w:val="en-US"/>
        </w:rPr>
        <w:t>Questions 1.1 through 1.3 correspond to Scenario 1, whereas questions 2.1 through</w:t>
      </w:r>
      <w:r w:rsidR="006233A2">
        <w:rPr>
          <w:lang w:val="en-US"/>
        </w:rPr>
        <w:t xml:space="preserve"> 2.4 are related to Scenario 2.</w:t>
      </w:r>
    </w:p>
    <w:p w14:paraId="7B2E6B3D" w14:textId="7FB0D561" w:rsidR="004E6F7D" w:rsidRDefault="006233A2" w:rsidP="00701266">
      <w:pPr>
        <w:rPr>
          <w:lang w:val="en-US"/>
        </w:rPr>
      </w:pPr>
      <w:r>
        <w:rPr>
          <w:lang w:val="en-US"/>
        </w:rPr>
        <w:t>In Phase 1, each participant used different ways to look for the answers, which are detailed in n</w:t>
      </w:r>
      <w:r w:rsidR="00153EAC">
        <w:rPr>
          <w:lang w:val="en-US"/>
        </w:rPr>
        <w:t>ext sections.</w:t>
      </w:r>
      <w:r>
        <w:rPr>
          <w:lang w:val="en-US"/>
        </w:rPr>
        <w:t xml:space="preserve"> In Phase 2, participants </w:t>
      </w:r>
      <w:del w:id="336" w:author="Leonardo Murta" w:date="2015-03-16T11:11:00Z">
        <w:r w:rsidDel="00D11D65">
          <w:rPr>
            <w:lang w:val="en-US"/>
          </w:rPr>
          <w:delText xml:space="preserve">used </w:delText>
        </w:r>
      </w:del>
      <w:r>
        <w:rPr>
          <w:lang w:val="en-US"/>
        </w:rPr>
        <w:t xml:space="preserve">correctly </w:t>
      </w:r>
      <w:ins w:id="337" w:author="Leonardo Murta" w:date="2015-03-16T11:11:00Z">
        <w:r w:rsidR="00D11D65">
          <w:rPr>
            <w:lang w:val="en-US"/>
          </w:rPr>
          <w:t xml:space="preserve">used </w:t>
        </w:r>
      </w:ins>
      <w:r>
        <w:rPr>
          <w:lang w:val="en-US"/>
        </w:rPr>
        <w:t>DyeVC to find the answers. Question 1.1 was answered using DyeVC Level 3 visualization (Tracked branches). Question 1.3 was answered using Level 4 visualization (Commit History). Finally, questions 1.2 and 2.1 through 2.4 were answered using Level 2 visualization (Topology).</w:t>
      </w:r>
      <w:r w:rsidRPr="006233A2">
        <w:rPr>
          <w:lang w:val="en-US"/>
        </w:rPr>
        <w:t xml:space="preserve"> </w:t>
      </w:r>
      <w:r>
        <w:rPr>
          <w:lang w:val="en-US"/>
        </w:rPr>
        <w:t>Almost all participants answered all the questions similarly, except for participant P4 in question 1.2 from Phase 1.</w:t>
      </w:r>
    </w:p>
    <w:p w14:paraId="2721E5D4" w14:textId="388F22F1" w:rsidR="004E6F7D" w:rsidRDefault="001E5D92" w:rsidP="001E5D92">
      <w:pPr>
        <w:pStyle w:val="Caption"/>
        <w:rPr>
          <w:lang w:val="en-US"/>
        </w:rPr>
      </w:pPr>
      <w:bookmarkStart w:id="338" w:name="_Ref414197005"/>
      <w:bookmarkStart w:id="339" w:name="_Toc414223594"/>
      <w:r w:rsidRPr="001E5D92">
        <w:rPr>
          <w:lang w:val="en-US"/>
        </w:rPr>
        <w:t xml:space="preserve">Table </w:t>
      </w:r>
      <w:r>
        <w:fldChar w:fldCharType="begin"/>
      </w:r>
      <w:r w:rsidRPr="001E5D92">
        <w:rPr>
          <w:lang w:val="en-US"/>
        </w:rPr>
        <w:instrText xml:space="preserve"> SEQ Table \* ARABIC </w:instrText>
      </w:r>
      <w:r>
        <w:fldChar w:fldCharType="separate"/>
      </w:r>
      <w:r w:rsidR="00A80296">
        <w:rPr>
          <w:noProof/>
          <w:lang w:val="en-US"/>
        </w:rPr>
        <w:t>7</w:t>
      </w:r>
      <w:r>
        <w:fldChar w:fldCharType="end"/>
      </w:r>
      <w:bookmarkEnd w:id="338"/>
      <w:r w:rsidRPr="001E5D92">
        <w:rPr>
          <w:lang w:val="en-US"/>
        </w:rPr>
        <w:t xml:space="preserve"> – Expected answers to </w:t>
      </w:r>
      <w:r>
        <w:rPr>
          <w:lang w:val="en-US"/>
        </w:rPr>
        <w:t>questions</w:t>
      </w:r>
      <w:r w:rsidRPr="001E5D92">
        <w:rPr>
          <w:lang w:val="en-US"/>
        </w:rPr>
        <w:t xml:space="preserve"> proposed in both phases</w:t>
      </w:r>
      <w:bookmarkEnd w:id="339"/>
    </w:p>
    <w:tbl>
      <w:tblPr>
        <w:tblStyle w:val="TabeladeGrade5Escura-nfase11"/>
        <w:tblW w:w="0" w:type="auto"/>
        <w:jc w:val="center"/>
        <w:tblLook w:val="04A0" w:firstRow="1" w:lastRow="0" w:firstColumn="1" w:lastColumn="0" w:noHBand="0" w:noVBand="1"/>
      </w:tblPr>
      <w:tblGrid>
        <w:gridCol w:w="1350"/>
        <w:gridCol w:w="2606"/>
        <w:gridCol w:w="2607"/>
      </w:tblGrid>
      <w:tr w:rsidR="004E6F7D" w:rsidRPr="00701266" w14:paraId="1CC4A595" w14:textId="77777777" w:rsidTr="00301E6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5A7ABC26" w14:textId="77777777" w:rsidR="004E6F7D" w:rsidRPr="00701266" w:rsidRDefault="004E6F7D" w:rsidP="00301E6C">
            <w:pPr>
              <w:spacing w:line="240" w:lineRule="auto"/>
              <w:ind w:firstLine="0"/>
              <w:jc w:val="center"/>
              <w:rPr>
                <w:rFonts w:ascii="Arial" w:eastAsia="Times New Roman" w:hAnsi="Arial" w:cs="Arial"/>
                <w:color w:val="FFFFFF" w:themeColor="background1"/>
                <w:sz w:val="20"/>
                <w:szCs w:val="20"/>
                <w:lang w:val="en-US" w:eastAsia="pt-BR"/>
              </w:rPr>
            </w:pPr>
            <w:commentRangeStart w:id="340"/>
            <w:r>
              <w:rPr>
                <w:rFonts w:ascii="Arial" w:eastAsia="Times New Roman" w:hAnsi="Arial" w:cs="Arial"/>
                <w:color w:val="FFFFFF" w:themeColor="background1"/>
                <w:sz w:val="20"/>
                <w:szCs w:val="20"/>
                <w:lang w:val="en-US" w:eastAsia="pt-BR"/>
              </w:rPr>
              <w:t>Question</w:t>
            </w:r>
            <w:commentRangeEnd w:id="340"/>
            <w:r w:rsidR="00F643FC">
              <w:rPr>
                <w:rStyle w:val="CommentReference"/>
                <w:b w:val="0"/>
                <w:bCs w:val="0"/>
                <w:color w:val="auto"/>
              </w:rPr>
              <w:commentReference w:id="340"/>
            </w:r>
          </w:p>
        </w:tc>
        <w:tc>
          <w:tcPr>
            <w:tcW w:w="0" w:type="auto"/>
            <w:gridSpan w:val="2"/>
            <w:noWrap/>
            <w:vAlign w:val="center"/>
            <w:hideMark/>
          </w:tcPr>
          <w:p w14:paraId="3190D83F" w14:textId="77777777" w:rsidR="004E6F7D" w:rsidRPr="00701266" w:rsidRDefault="004E6F7D" w:rsidP="00301E6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Pr>
                <w:rFonts w:ascii="Arial" w:eastAsia="Times New Roman" w:hAnsi="Arial" w:cs="Arial"/>
                <w:color w:val="FFFFFF" w:themeColor="background1"/>
                <w:sz w:val="20"/>
                <w:szCs w:val="20"/>
                <w:lang w:val="en-US" w:eastAsia="pt-BR"/>
              </w:rPr>
              <w:t>Answer</w:t>
            </w:r>
          </w:p>
        </w:tc>
      </w:tr>
      <w:tr w:rsidR="004E6F7D" w:rsidRPr="00701266" w14:paraId="5928DC02"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F10FD8D" w14:textId="77777777" w:rsidR="004E6F7D" w:rsidRPr="00701266" w:rsidRDefault="004E6F7D" w:rsidP="00301E6C">
            <w:pPr>
              <w:spacing w:line="240" w:lineRule="auto"/>
              <w:ind w:firstLine="0"/>
              <w:jc w:val="center"/>
              <w:rPr>
                <w:rFonts w:ascii="Arial" w:eastAsia="Times New Roman" w:hAnsi="Arial" w:cs="Arial"/>
                <w:color w:val="FFFFFF" w:themeColor="background1"/>
                <w:sz w:val="20"/>
                <w:szCs w:val="20"/>
                <w:lang w:val="en-US" w:eastAsia="pt-BR"/>
              </w:rPr>
            </w:pPr>
          </w:p>
        </w:tc>
        <w:tc>
          <w:tcPr>
            <w:tcW w:w="0" w:type="auto"/>
            <w:shd w:val="clear" w:color="auto" w:fill="4F81BD"/>
            <w:noWrap/>
            <w:vAlign w:val="center"/>
            <w:hideMark/>
          </w:tcPr>
          <w:p w14:paraId="09DBDB73"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E5D92">
              <w:rPr>
                <w:rFonts w:ascii="Arial" w:eastAsia="Times New Roman" w:hAnsi="Arial" w:cs="Arial"/>
                <w:b/>
                <w:color w:val="FFFFFF" w:themeColor="background1"/>
                <w:sz w:val="20"/>
                <w:szCs w:val="20"/>
                <w:lang w:val="en-US" w:eastAsia="pt-BR"/>
              </w:rPr>
              <w:t xml:space="preserve">Without DyeVC (Phase </w:t>
            </w:r>
            <w:r>
              <w:rPr>
                <w:rFonts w:ascii="Arial" w:eastAsia="Times New Roman" w:hAnsi="Arial" w:cs="Arial"/>
                <w:b/>
                <w:color w:val="FFFFFF" w:themeColor="background1"/>
                <w:sz w:val="20"/>
                <w:szCs w:val="20"/>
                <w:lang w:eastAsia="pt-BR"/>
              </w:rPr>
              <w:t>1)</w:t>
            </w:r>
          </w:p>
        </w:tc>
        <w:tc>
          <w:tcPr>
            <w:tcW w:w="0" w:type="auto"/>
            <w:shd w:val="clear" w:color="auto" w:fill="4F81BD"/>
            <w:noWrap/>
            <w:vAlign w:val="center"/>
            <w:hideMark/>
          </w:tcPr>
          <w:p w14:paraId="527E7A5B"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Pr>
                <w:rFonts w:ascii="Arial" w:eastAsia="Times New Roman" w:hAnsi="Arial" w:cs="Arial"/>
                <w:b/>
                <w:color w:val="FFFFFF" w:themeColor="background1"/>
                <w:sz w:val="20"/>
                <w:szCs w:val="20"/>
                <w:lang w:eastAsia="pt-BR"/>
              </w:rPr>
              <w:t>With DyeVC (Phase</w:t>
            </w:r>
            <w:r w:rsidRPr="00701266">
              <w:rPr>
                <w:rFonts w:ascii="Arial" w:eastAsia="Times New Roman" w:hAnsi="Arial" w:cs="Arial"/>
                <w:b/>
                <w:color w:val="FFFFFF" w:themeColor="background1"/>
                <w:sz w:val="20"/>
                <w:szCs w:val="20"/>
                <w:lang w:eastAsia="pt-BR"/>
              </w:rPr>
              <w:t xml:space="preserve"> 2</w:t>
            </w:r>
            <w:r>
              <w:rPr>
                <w:rFonts w:ascii="Arial" w:eastAsia="Times New Roman" w:hAnsi="Arial" w:cs="Arial"/>
                <w:b/>
                <w:color w:val="FFFFFF" w:themeColor="background1"/>
                <w:sz w:val="20"/>
                <w:szCs w:val="20"/>
                <w:lang w:eastAsia="pt-BR"/>
              </w:rPr>
              <w:t>)</w:t>
            </w:r>
          </w:p>
        </w:tc>
      </w:tr>
      <w:tr w:rsidR="004E6F7D" w:rsidRPr="00701266" w14:paraId="3D96FC0C"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F8D2899" w14:textId="77777777" w:rsidR="004E6F7D" w:rsidRPr="00701266" w:rsidRDefault="004E6F7D" w:rsidP="00301E6C">
            <w:pPr>
              <w:spacing w:line="240" w:lineRule="auto"/>
              <w:ind w:firstLine="0"/>
              <w:jc w:val="center"/>
              <w:rPr>
                <w:rFonts w:ascii="Arial" w:eastAsia="Times New Roman" w:hAnsi="Arial" w:cs="Arial"/>
                <w:color w:val="FFFFFF" w:themeColor="background1"/>
                <w:sz w:val="20"/>
                <w:szCs w:val="20"/>
                <w:lang w:eastAsia="pt-BR"/>
              </w:rPr>
            </w:pPr>
            <w:r>
              <w:rPr>
                <w:rFonts w:ascii="Arial" w:eastAsia="Times New Roman" w:hAnsi="Arial" w:cs="Arial"/>
                <w:color w:val="FFFFFF" w:themeColor="background1"/>
                <w:sz w:val="20"/>
                <w:szCs w:val="20"/>
                <w:lang w:eastAsia="pt-BR"/>
              </w:rPr>
              <w:t>1.1</w:t>
            </w:r>
          </w:p>
        </w:tc>
        <w:tc>
          <w:tcPr>
            <w:tcW w:w="0" w:type="auto"/>
            <w:noWrap/>
            <w:vAlign w:val="center"/>
          </w:tcPr>
          <w:p w14:paraId="355B3054"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121 ahead</w:t>
            </w:r>
          </w:p>
        </w:tc>
        <w:tc>
          <w:tcPr>
            <w:tcW w:w="0" w:type="auto"/>
            <w:noWrap/>
            <w:vAlign w:val="center"/>
          </w:tcPr>
          <w:p w14:paraId="0659C995"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Same as Phase 1</w:t>
            </w:r>
          </w:p>
        </w:tc>
      </w:tr>
      <w:tr w:rsidR="004E6F7D" w:rsidRPr="00701266" w14:paraId="5EBE09C4"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450248F" w14:textId="77777777" w:rsidR="004E6F7D" w:rsidRDefault="004E6F7D" w:rsidP="00301E6C">
            <w:pPr>
              <w:spacing w:line="240" w:lineRule="auto"/>
              <w:ind w:firstLine="0"/>
              <w:jc w:val="center"/>
              <w:rPr>
                <w:rFonts w:ascii="Arial" w:eastAsia="Times New Roman" w:hAnsi="Arial" w:cs="Arial"/>
                <w:color w:val="FFFFFF" w:themeColor="background1"/>
                <w:sz w:val="20"/>
                <w:szCs w:val="20"/>
                <w:lang w:eastAsia="pt-BR"/>
              </w:rPr>
            </w:pPr>
            <w:r>
              <w:rPr>
                <w:rFonts w:ascii="Arial" w:eastAsia="Times New Roman" w:hAnsi="Arial" w:cs="Arial"/>
                <w:color w:val="FFFFFF" w:themeColor="background1"/>
                <w:sz w:val="20"/>
                <w:szCs w:val="20"/>
                <w:lang w:eastAsia="pt-BR"/>
              </w:rPr>
              <w:t>1.2</w:t>
            </w:r>
          </w:p>
        </w:tc>
        <w:tc>
          <w:tcPr>
            <w:tcW w:w="0" w:type="auto"/>
            <w:noWrap/>
            <w:vAlign w:val="center"/>
          </w:tcPr>
          <w:p w14:paraId="719777BC"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5AD955D1"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Nobody</w:t>
            </w:r>
          </w:p>
        </w:tc>
      </w:tr>
      <w:tr w:rsidR="004E6F7D" w:rsidRPr="00701266" w14:paraId="41FDEFF4"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B89920C" w14:textId="77777777" w:rsidR="004E6F7D" w:rsidRDefault="004E6F7D" w:rsidP="00301E6C">
            <w:pPr>
              <w:spacing w:line="240" w:lineRule="auto"/>
              <w:ind w:firstLine="0"/>
              <w:jc w:val="center"/>
              <w:rPr>
                <w:rFonts w:ascii="Arial" w:eastAsia="Times New Roman" w:hAnsi="Arial" w:cs="Arial"/>
                <w:color w:val="FFFFFF" w:themeColor="background1"/>
                <w:sz w:val="20"/>
                <w:szCs w:val="20"/>
                <w:lang w:eastAsia="pt-BR"/>
              </w:rPr>
            </w:pPr>
            <w:r>
              <w:rPr>
                <w:rFonts w:ascii="Arial" w:eastAsia="Times New Roman" w:hAnsi="Arial" w:cs="Arial"/>
                <w:color w:val="FFFFFF" w:themeColor="background1"/>
                <w:sz w:val="20"/>
                <w:szCs w:val="20"/>
                <w:lang w:eastAsia="pt-BR"/>
              </w:rPr>
              <w:t>1.3</w:t>
            </w:r>
          </w:p>
        </w:tc>
        <w:tc>
          <w:tcPr>
            <w:tcW w:w="0" w:type="auto"/>
            <w:noWrap/>
            <w:vAlign w:val="center"/>
          </w:tcPr>
          <w:p w14:paraId="27B4BB24"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src/effects.js</w:t>
            </w:r>
          </w:p>
        </w:tc>
        <w:tc>
          <w:tcPr>
            <w:tcW w:w="0" w:type="auto"/>
            <w:noWrap/>
            <w:vAlign w:val="center"/>
          </w:tcPr>
          <w:p w14:paraId="5B7C1351"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Same as Phase 1</w:t>
            </w:r>
          </w:p>
        </w:tc>
      </w:tr>
      <w:tr w:rsidR="004E6F7D" w:rsidRPr="00701266" w14:paraId="3BF643C7"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5EB4233" w14:textId="77777777" w:rsidR="004E6F7D" w:rsidRDefault="004E6F7D" w:rsidP="00301E6C">
            <w:pPr>
              <w:spacing w:line="240" w:lineRule="auto"/>
              <w:ind w:firstLine="0"/>
              <w:jc w:val="center"/>
              <w:rPr>
                <w:rFonts w:ascii="Arial" w:eastAsia="Times New Roman" w:hAnsi="Arial" w:cs="Arial"/>
                <w:color w:val="FFFFFF" w:themeColor="background1"/>
                <w:sz w:val="20"/>
                <w:szCs w:val="20"/>
                <w:lang w:eastAsia="pt-BR"/>
              </w:rPr>
            </w:pPr>
            <w:r>
              <w:rPr>
                <w:rFonts w:ascii="Arial" w:eastAsia="Times New Roman" w:hAnsi="Arial" w:cs="Arial"/>
                <w:color w:val="FFFFFF" w:themeColor="background1"/>
                <w:sz w:val="20"/>
                <w:szCs w:val="20"/>
                <w:lang w:eastAsia="pt-BR"/>
              </w:rPr>
              <w:t>2.1</w:t>
            </w:r>
          </w:p>
        </w:tc>
        <w:tc>
          <w:tcPr>
            <w:tcW w:w="0" w:type="auto"/>
            <w:noWrap/>
            <w:vAlign w:val="center"/>
          </w:tcPr>
          <w:p w14:paraId="6D578135"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5104B08F"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Aakoch, Adam and Jeresig</w:t>
            </w:r>
          </w:p>
        </w:tc>
      </w:tr>
      <w:tr w:rsidR="004E6F7D" w:rsidRPr="00701266" w14:paraId="17939B86"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192FD5C" w14:textId="77777777" w:rsidR="004E6F7D" w:rsidRDefault="004E6F7D" w:rsidP="00301E6C">
            <w:pPr>
              <w:spacing w:line="240" w:lineRule="auto"/>
              <w:ind w:firstLine="0"/>
              <w:jc w:val="center"/>
              <w:rPr>
                <w:rFonts w:ascii="Arial" w:eastAsia="Times New Roman" w:hAnsi="Arial" w:cs="Arial"/>
                <w:color w:val="FFFFFF" w:themeColor="background1"/>
                <w:sz w:val="20"/>
                <w:szCs w:val="20"/>
                <w:lang w:eastAsia="pt-BR"/>
              </w:rPr>
            </w:pPr>
            <w:r>
              <w:rPr>
                <w:rFonts w:ascii="Arial" w:eastAsia="Times New Roman" w:hAnsi="Arial" w:cs="Arial"/>
                <w:color w:val="FFFFFF" w:themeColor="background1"/>
                <w:sz w:val="20"/>
                <w:szCs w:val="20"/>
                <w:lang w:eastAsia="pt-BR"/>
              </w:rPr>
              <w:t>2.2</w:t>
            </w:r>
          </w:p>
        </w:tc>
        <w:tc>
          <w:tcPr>
            <w:tcW w:w="0" w:type="auto"/>
            <w:noWrap/>
            <w:vAlign w:val="center"/>
          </w:tcPr>
          <w:p w14:paraId="2F0EAAFC"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60C24310"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Aakoch</w:t>
            </w:r>
          </w:p>
        </w:tc>
      </w:tr>
      <w:tr w:rsidR="004E6F7D" w:rsidRPr="00701266" w14:paraId="40A62D19"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14C22DF0" w14:textId="77777777" w:rsidR="004E6F7D" w:rsidRDefault="004E6F7D" w:rsidP="00301E6C">
            <w:pPr>
              <w:spacing w:line="240" w:lineRule="auto"/>
              <w:ind w:firstLine="0"/>
              <w:jc w:val="center"/>
              <w:rPr>
                <w:rFonts w:ascii="Arial" w:eastAsia="Times New Roman" w:hAnsi="Arial" w:cs="Arial"/>
                <w:color w:val="FFFFFF" w:themeColor="background1"/>
                <w:sz w:val="20"/>
                <w:szCs w:val="20"/>
                <w:lang w:eastAsia="pt-BR"/>
              </w:rPr>
            </w:pPr>
            <w:r>
              <w:rPr>
                <w:rFonts w:ascii="Arial" w:eastAsia="Times New Roman" w:hAnsi="Arial" w:cs="Arial"/>
                <w:color w:val="FFFFFF" w:themeColor="background1"/>
                <w:sz w:val="20"/>
                <w:szCs w:val="20"/>
                <w:lang w:eastAsia="pt-BR"/>
              </w:rPr>
              <w:t>2.3</w:t>
            </w:r>
          </w:p>
        </w:tc>
        <w:tc>
          <w:tcPr>
            <w:tcW w:w="0" w:type="auto"/>
            <w:noWrap/>
            <w:vAlign w:val="center"/>
          </w:tcPr>
          <w:p w14:paraId="786903E3"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6FC7020A"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26</w:t>
            </w:r>
          </w:p>
        </w:tc>
      </w:tr>
      <w:tr w:rsidR="004E6F7D" w:rsidRPr="00701266" w14:paraId="1B8BEBF6"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21CEE79" w14:textId="77777777" w:rsidR="004E6F7D" w:rsidRDefault="004E6F7D" w:rsidP="00301E6C">
            <w:pPr>
              <w:spacing w:line="240" w:lineRule="auto"/>
              <w:ind w:firstLine="0"/>
              <w:jc w:val="center"/>
              <w:rPr>
                <w:rFonts w:ascii="Arial" w:eastAsia="Times New Roman" w:hAnsi="Arial" w:cs="Arial"/>
                <w:color w:val="FFFFFF" w:themeColor="background1"/>
                <w:sz w:val="20"/>
                <w:szCs w:val="20"/>
                <w:lang w:eastAsia="pt-BR"/>
              </w:rPr>
            </w:pPr>
            <w:r>
              <w:rPr>
                <w:rFonts w:ascii="Arial" w:eastAsia="Times New Roman" w:hAnsi="Arial" w:cs="Arial"/>
                <w:color w:val="FFFFFF" w:themeColor="background1"/>
                <w:sz w:val="20"/>
                <w:szCs w:val="20"/>
                <w:lang w:eastAsia="pt-BR"/>
              </w:rPr>
              <w:t>2.4</w:t>
            </w:r>
          </w:p>
        </w:tc>
        <w:tc>
          <w:tcPr>
            <w:tcW w:w="0" w:type="auto"/>
            <w:noWrap/>
            <w:vAlign w:val="center"/>
          </w:tcPr>
          <w:p w14:paraId="6AF5825A"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6796B433"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Yes (Adam)</w:t>
            </w:r>
          </w:p>
        </w:tc>
      </w:tr>
    </w:tbl>
    <w:p w14:paraId="388A25C0" w14:textId="03B2D234" w:rsidR="00D86D0F" w:rsidRDefault="00D86D0F" w:rsidP="00D86D0F">
      <w:pPr>
        <w:rPr>
          <w:lang w:val="en-US"/>
        </w:rPr>
      </w:pPr>
      <w:bookmarkStart w:id="341" w:name="_Ref414115890"/>
      <w:bookmarkStart w:id="342" w:name="_Ref414199254"/>
      <w:r>
        <w:rPr>
          <w:lang w:val="en-US"/>
        </w:rPr>
        <w:t xml:space="preserve">Sections </w:t>
      </w:r>
      <w:r>
        <w:rPr>
          <w:lang w:val="en-US"/>
        </w:rPr>
        <w:fldChar w:fldCharType="begin"/>
      </w:r>
      <w:r>
        <w:rPr>
          <w:lang w:val="en-US"/>
        </w:rPr>
        <w:instrText xml:space="preserve"> REF _Ref414202001 \r \h </w:instrText>
      </w:r>
      <w:r>
        <w:rPr>
          <w:lang w:val="en-US"/>
        </w:rPr>
      </w:r>
      <w:r>
        <w:rPr>
          <w:lang w:val="en-US"/>
        </w:rPr>
        <w:fldChar w:fldCharType="separate"/>
      </w:r>
      <w:r w:rsidR="00A80296">
        <w:rPr>
          <w:lang w:val="en-US"/>
        </w:rPr>
        <w:t>4.3.3.1</w:t>
      </w:r>
      <w:r>
        <w:rPr>
          <w:lang w:val="en-US"/>
        </w:rPr>
        <w:fldChar w:fldCharType="end"/>
      </w:r>
      <w:r>
        <w:rPr>
          <w:lang w:val="en-US"/>
        </w:rPr>
        <w:t xml:space="preserve"> through </w:t>
      </w:r>
      <w:r>
        <w:rPr>
          <w:lang w:val="en-US"/>
        </w:rPr>
        <w:fldChar w:fldCharType="begin"/>
      </w:r>
      <w:r>
        <w:rPr>
          <w:lang w:val="en-US"/>
        </w:rPr>
        <w:instrText xml:space="preserve"> REF _Ref414202007 \r \h </w:instrText>
      </w:r>
      <w:r>
        <w:rPr>
          <w:lang w:val="en-US"/>
        </w:rPr>
      </w:r>
      <w:r>
        <w:rPr>
          <w:lang w:val="en-US"/>
        </w:rPr>
        <w:fldChar w:fldCharType="separate"/>
      </w:r>
      <w:r w:rsidR="00A80296">
        <w:rPr>
          <w:lang w:val="en-US"/>
        </w:rPr>
        <w:t>4.3.3.4</w:t>
      </w:r>
      <w:r>
        <w:rPr>
          <w:lang w:val="en-US"/>
        </w:rPr>
        <w:fldChar w:fldCharType="end"/>
      </w:r>
      <w:r>
        <w:rPr>
          <w:lang w:val="en-US"/>
        </w:rPr>
        <w:t xml:space="preserve"> detail how the activities were performed by each participant. Finally, Section </w:t>
      </w:r>
      <w:r>
        <w:rPr>
          <w:lang w:val="en-US"/>
        </w:rPr>
        <w:fldChar w:fldCharType="begin"/>
      </w:r>
      <w:r>
        <w:rPr>
          <w:lang w:val="en-US"/>
        </w:rPr>
        <w:instrText xml:space="preserve"> REF _Ref414202015 \r \h </w:instrText>
      </w:r>
      <w:r>
        <w:rPr>
          <w:lang w:val="en-US"/>
        </w:rPr>
      </w:r>
      <w:r>
        <w:rPr>
          <w:lang w:val="en-US"/>
        </w:rPr>
        <w:fldChar w:fldCharType="separate"/>
      </w:r>
      <w:r w:rsidR="00A80296">
        <w:rPr>
          <w:lang w:val="en-US"/>
        </w:rPr>
        <w:t>4.3.3.5</w:t>
      </w:r>
      <w:r>
        <w:rPr>
          <w:lang w:val="en-US"/>
        </w:rPr>
        <w:fldChar w:fldCharType="end"/>
      </w:r>
      <w:r>
        <w:rPr>
          <w:lang w:val="en-US"/>
        </w:rPr>
        <w:t xml:space="preserve"> presents an overall analysis of the results.</w:t>
      </w:r>
    </w:p>
    <w:p w14:paraId="70D1B57A" w14:textId="77777777" w:rsidR="00153EAC" w:rsidRDefault="00153EAC" w:rsidP="00153EAC">
      <w:pPr>
        <w:pStyle w:val="Heading4"/>
        <w:rPr>
          <w:lang w:val="en-US"/>
        </w:rPr>
      </w:pPr>
      <w:bookmarkStart w:id="343" w:name="_Ref414202001"/>
      <w:commentRangeStart w:id="344"/>
      <w:r>
        <w:rPr>
          <w:lang w:val="en-US"/>
        </w:rPr>
        <w:t>Participant P1</w:t>
      </w:r>
      <w:bookmarkEnd w:id="342"/>
      <w:bookmarkEnd w:id="343"/>
      <w:commentRangeEnd w:id="344"/>
      <w:r w:rsidR="00A6132F">
        <w:rPr>
          <w:rStyle w:val="CommentReference"/>
          <w:rFonts w:eastAsia="Calibri"/>
          <w:b w:val="0"/>
          <w:bCs w:val="0"/>
          <w:iCs w:val="0"/>
          <w:caps w:val="0"/>
        </w:rPr>
        <w:commentReference w:id="344"/>
      </w:r>
    </w:p>
    <w:p w14:paraId="382C03D4" w14:textId="6C836954" w:rsidR="00153EAC" w:rsidRDefault="00153EAC" w:rsidP="00153EAC">
      <w:pPr>
        <w:rPr>
          <w:lang w:val="en-US"/>
        </w:rPr>
      </w:pPr>
      <w:r>
        <w:rPr>
          <w:lang w:val="en-US"/>
        </w:rPr>
        <w:t>Participant P1 answered questions 1.1 and 1.3 in Phase 1 using the command line</w:t>
      </w:r>
      <w:ins w:id="345" w:author="Leonardo Murta" w:date="2015-03-16T11:13:00Z">
        <w:r w:rsidR="00694B97">
          <w:rPr>
            <w:lang w:val="en-US"/>
          </w:rPr>
          <w:t xml:space="preserve"> interface</w:t>
        </w:r>
      </w:ins>
      <w:r>
        <w:rPr>
          <w:lang w:val="en-US"/>
        </w:rPr>
        <w:t xml:space="preserve">. To answer question 1.1, </w:t>
      </w:r>
      <w:del w:id="346" w:author="Leonardo Murta" w:date="2015-03-16T11:13:00Z">
        <w:r w:rsidDel="00694B97">
          <w:rPr>
            <w:lang w:val="en-US"/>
          </w:rPr>
          <w:delText xml:space="preserve">he </w:delText>
        </w:r>
      </w:del>
      <w:ins w:id="347" w:author="Leonardo Murta" w:date="2015-03-16T11:13:00Z">
        <w:r w:rsidR="00694B97">
          <w:rPr>
            <w:lang w:val="en-US"/>
          </w:rPr>
          <w:t xml:space="preserve">she </w:t>
        </w:r>
      </w:ins>
      <w:r>
        <w:rPr>
          <w:lang w:val="en-US"/>
        </w:rPr>
        <w:t xml:space="preserve">looked at the log for both local and remote repositories, counted down how many hashes there were in each log and subtracted these numbers to find the answer. </w:t>
      </w:r>
    </w:p>
    <w:p w14:paraId="0B9BB542" w14:textId="77777777" w:rsidR="00153EAC" w:rsidRDefault="00153EAC" w:rsidP="00153EAC">
      <w:pPr>
        <w:rPr>
          <w:lang w:val="en-US"/>
        </w:rPr>
      </w:pPr>
      <w:r>
        <w:rPr>
          <w:lang w:val="en-US"/>
        </w:rPr>
        <w:t xml:space="preserve">Question 1.3 was answered with </w:t>
      </w:r>
      <w:r>
        <w:rPr>
          <w:i/>
          <w:lang w:val="en-US"/>
        </w:rPr>
        <w:t>git show</w:t>
      </w:r>
      <w:r>
        <w:rPr>
          <w:lang w:val="en-US"/>
        </w:rPr>
        <w:t xml:space="preserve"> command, which shows, for each affected file in the commit, what has changed. The answer to this question was easy to find because only one file was affected, but if many files had been affected, the participant would have trouble finding all affected files using this procedure.</w:t>
      </w:r>
    </w:p>
    <w:p w14:paraId="6F856543" w14:textId="086CB979" w:rsidR="00153EAC" w:rsidRDefault="00153EAC" w:rsidP="00153EAC">
      <w:pPr>
        <w:rPr>
          <w:lang w:val="en-US"/>
        </w:rPr>
      </w:pPr>
      <w:r>
        <w:rPr>
          <w:lang w:val="en-US"/>
        </w:rPr>
        <w:t xml:space="preserve">For questions 1.2 and 2.1 through 2.4, the participant tried to find a way to discover related clones by searching the </w:t>
      </w:r>
      <w:ins w:id="348" w:author="Leonardo Murta" w:date="2015-03-16T11:14:00Z">
        <w:r w:rsidR="00694B97">
          <w:rPr>
            <w:lang w:val="en-US"/>
          </w:rPr>
          <w:t>I</w:t>
        </w:r>
      </w:ins>
      <w:del w:id="349" w:author="Leonardo Murta" w:date="2015-03-16T11:14:00Z">
        <w:r w:rsidDel="00694B97">
          <w:rPr>
            <w:lang w:val="en-US"/>
          </w:rPr>
          <w:delText>i</w:delText>
        </w:r>
      </w:del>
      <w:r>
        <w:rPr>
          <w:lang w:val="en-US"/>
        </w:rPr>
        <w:t xml:space="preserve">nternet. After a few searches with no promising results, the participant gave up and </w:t>
      </w:r>
      <w:r w:rsidR="008E4430">
        <w:rPr>
          <w:lang w:val="en-US"/>
        </w:rPr>
        <w:t>his answer was</w:t>
      </w:r>
      <w:r>
        <w:rPr>
          <w:lang w:val="en-US"/>
        </w:rPr>
        <w:t xml:space="preserve"> “I don’t know”. Once there was no answer to question 2.1, next questions in Scenario 2 could not be answered as well.</w:t>
      </w:r>
    </w:p>
    <w:p w14:paraId="2AD22E0D" w14:textId="77777777" w:rsidR="008C34E3" w:rsidRDefault="008C34E3" w:rsidP="008C34E3">
      <w:pPr>
        <w:pStyle w:val="Heading4"/>
        <w:rPr>
          <w:lang w:val="en-US"/>
        </w:rPr>
      </w:pPr>
      <w:r>
        <w:rPr>
          <w:lang w:val="en-US"/>
        </w:rPr>
        <w:t>Participant P2</w:t>
      </w:r>
    </w:p>
    <w:p w14:paraId="5C3D6E2E" w14:textId="3D341020" w:rsidR="008C34E3" w:rsidRDefault="008C34E3" w:rsidP="008C34E3">
      <w:pPr>
        <w:rPr>
          <w:lang w:val="en-US"/>
        </w:rPr>
      </w:pPr>
      <w:r>
        <w:rPr>
          <w:lang w:val="en-US"/>
        </w:rPr>
        <w:t xml:space="preserve">Participant P2 answered question 1.1 by issuing </w:t>
      </w:r>
      <w:ins w:id="350" w:author="Leonardo Murta" w:date="2015-03-16T11:15:00Z">
        <w:r w:rsidR="00694B97">
          <w:rPr>
            <w:lang w:val="en-US"/>
          </w:rPr>
          <w:t>the</w:t>
        </w:r>
      </w:ins>
      <w:del w:id="351" w:author="Leonardo Murta" w:date="2015-03-16T11:15:00Z">
        <w:r w:rsidDel="00694B97">
          <w:rPr>
            <w:lang w:val="en-US"/>
          </w:rPr>
          <w:delText>a</w:delText>
        </w:r>
      </w:del>
      <w:r>
        <w:rPr>
          <w:lang w:val="en-US"/>
        </w:rPr>
        <w:t xml:space="preserve"> </w:t>
      </w:r>
      <w:r>
        <w:rPr>
          <w:i/>
          <w:lang w:val="en-US"/>
        </w:rPr>
        <w:t xml:space="preserve">git status </w:t>
      </w:r>
      <w:r>
        <w:rPr>
          <w:lang w:val="en-US"/>
        </w:rPr>
        <w:t xml:space="preserve">command. To answer question 1.3, </w:t>
      </w:r>
      <w:del w:id="352" w:author="Leonardo Murta" w:date="2015-03-16T11:15:00Z">
        <w:r w:rsidDel="00A6132F">
          <w:rPr>
            <w:lang w:val="en-US"/>
          </w:rPr>
          <w:delText xml:space="preserve">he </w:delText>
        </w:r>
      </w:del>
      <w:ins w:id="353" w:author="Leonardo Murta" w:date="2015-03-16T11:15:00Z">
        <w:r w:rsidR="00A6132F">
          <w:rPr>
            <w:lang w:val="en-US"/>
          </w:rPr>
          <w:t xml:space="preserve">she </w:t>
        </w:r>
      </w:ins>
      <w:r>
        <w:rPr>
          <w:lang w:val="en-US"/>
        </w:rPr>
        <w:t xml:space="preserve">used </w:t>
      </w:r>
      <w:r>
        <w:rPr>
          <w:i/>
          <w:lang w:val="en-US"/>
        </w:rPr>
        <w:t>Tortoise Git</w:t>
      </w:r>
      <w:r>
        <w:rPr>
          <w:lang w:val="en-US"/>
        </w:rPr>
        <w:t xml:space="preserve"> and walked through the commit tree</w:t>
      </w:r>
      <w:r>
        <w:rPr>
          <w:i/>
          <w:lang w:val="en-US"/>
        </w:rPr>
        <w:t xml:space="preserve"> </w:t>
      </w:r>
      <w:r>
        <w:rPr>
          <w:lang w:val="en-US"/>
        </w:rPr>
        <w:t xml:space="preserve">until finding the desired commit. </w:t>
      </w:r>
    </w:p>
    <w:p w14:paraId="3BB8C329" w14:textId="60573C92" w:rsidR="008C34E3" w:rsidRDefault="008C34E3" w:rsidP="008C34E3">
      <w:pPr>
        <w:rPr>
          <w:lang w:val="en-US"/>
        </w:rPr>
      </w:pPr>
      <w:r>
        <w:rPr>
          <w:lang w:val="en-US"/>
        </w:rPr>
        <w:t xml:space="preserve">For questions 1.2 and 2.1 through 2.4, the participant answered that </w:t>
      </w:r>
      <w:del w:id="354" w:author="Leonardo Murta" w:date="2015-03-16T11:15:00Z">
        <w:r w:rsidDel="00694B97">
          <w:rPr>
            <w:lang w:val="en-US"/>
          </w:rPr>
          <w:delText xml:space="preserve">he </w:delText>
        </w:r>
      </w:del>
      <w:ins w:id="355" w:author="Leonardo Murta" w:date="2015-03-16T11:15:00Z">
        <w:r w:rsidR="00694B97">
          <w:rPr>
            <w:lang w:val="en-US"/>
          </w:rPr>
          <w:t xml:space="preserve">she </w:t>
        </w:r>
      </w:ins>
      <w:r>
        <w:rPr>
          <w:lang w:val="en-US"/>
        </w:rPr>
        <w:t xml:space="preserve">didn’t know a way to find an answer. When answering question 2.1, the participant commented that, as a repository manager, </w:t>
      </w:r>
      <w:del w:id="356" w:author="Leonardo Murta" w:date="2015-03-16T11:16:00Z">
        <w:r w:rsidDel="00A6132F">
          <w:rPr>
            <w:lang w:val="en-US"/>
          </w:rPr>
          <w:delText xml:space="preserve">he </w:delText>
        </w:r>
      </w:del>
      <w:ins w:id="357" w:author="Leonardo Murta" w:date="2015-03-16T11:16:00Z">
        <w:r w:rsidR="00A6132F">
          <w:rPr>
            <w:lang w:val="en-US"/>
          </w:rPr>
          <w:t xml:space="preserve">she </w:t>
        </w:r>
      </w:ins>
      <w:r>
        <w:rPr>
          <w:lang w:val="en-US"/>
        </w:rPr>
        <w:t xml:space="preserve">should know which were the existing clones and their relationships, but </w:t>
      </w:r>
      <w:del w:id="358" w:author="Leonardo Murta" w:date="2015-03-16T11:16:00Z">
        <w:r w:rsidDel="00A6132F">
          <w:rPr>
            <w:lang w:val="en-US"/>
          </w:rPr>
          <w:delText xml:space="preserve">he </w:delText>
        </w:r>
      </w:del>
      <w:ins w:id="359" w:author="Leonardo Murta" w:date="2015-03-16T11:16:00Z">
        <w:r w:rsidR="00A6132F">
          <w:rPr>
            <w:lang w:val="en-US"/>
          </w:rPr>
          <w:t xml:space="preserve">she </w:t>
        </w:r>
      </w:ins>
      <w:r>
        <w:rPr>
          <w:lang w:val="en-US"/>
        </w:rPr>
        <w:t>did not have any resources available to accomplish that.</w:t>
      </w:r>
    </w:p>
    <w:p w14:paraId="6ECFAE15" w14:textId="77777777" w:rsidR="008C34E3" w:rsidRDefault="008C34E3" w:rsidP="008C34E3">
      <w:pPr>
        <w:pStyle w:val="Heading4"/>
        <w:rPr>
          <w:lang w:val="en-US"/>
        </w:rPr>
      </w:pPr>
      <w:r>
        <w:rPr>
          <w:lang w:val="en-US"/>
        </w:rPr>
        <w:t>Participant P3</w:t>
      </w:r>
    </w:p>
    <w:p w14:paraId="30565A09" w14:textId="67E3C01D" w:rsidR="008C34E3" w:rsidRDefault="008C34E3" w:rsidP="008C34E3">
      <w:pPr>
        <w:rPr>
          <w:lang w:val="en-US"/>
        </w:rPr>
      </w:pPr>
      <w:r>
        <w:rPr>
          <w:lang w:val="en-US"/>
        </w:rPr>
        <w:t xml:space="preserve">Participant P3 answered question 1.1 by issuing a </w:t>
      </w:r>
      <w:r>
        <w:rPr>
          <w:i/>
          <w:lang w:val="en-US"/>
        </w:rPr>
        <w:t xml:space="preserve">git status </w:t>
      </w:r>
      <w:r>
        <w:rPr>
          <w:lang w:val="en-US"/>
        </w:rPr>
        <w:t xml:space="preserve">command (same as participant P2). To answer question 1.3, </w:t>
      </w:r>
      <w:del w:id="360" w:author="Leonardo Murta" w:date="2015-03-16T11:17:00Z">
        <w:r w:rsidDel="0095208F">
          <w:rPr>
            <w:lang w:val="en-US"/>
          </w:rPr>
          <w:delText xml:space="preserve">he </w:delText>
        </w:r>
      </w:del>
      <w:ins w:id="361" w:author="Leonardo Murta" w:date="2015-03-16T11:17:00Z">
        <w:r w:rsidR="0095208F">
          <w:rPr>
            <w:lang w:val="en-US"/>
          </w:rPr>
          <w:t xml:space="preserve">she </w:t>
        </w:r>
      </w:ins>
      <w:r>
        <w:rPr>
          <w:lang w:val="en-US"/>
        </w:rPr>
        <w:t xml:space="preserve">used </w:t>
      </w:r>
      <w:r>
        <w:rPr>
          <w:i/>
          <w:lang w:val="en-US"/>
        </w:rPr>
        <w:t>Tortoise Git</w:t>
      </w:r>
      <w:r>
        <w:rPr>
          <w:lang w:val="en-US"/>
        </w:rPr>
        <w:t xml:space="preserve"> but </w:t>
      </w:r>
      <w:del w:id="362" w:author="Leonardo Murta" w:date="2015-03-16T11:18:00Z">
        <w:r w:rsidR="00043979" w:rsidDel="0095208F">
          <w:rPr>
            <w:lang w:val="en-US"/>
          </w:rPr>
          <w:delText xml:space="preserve">he </w:delText>
        </w:r>
      </w:del>
      <w:ins w:id="363" w:author="Leonardo Murta" w:date="2015-03-16T11:18:00Z">
        <w:r w:rsidR="0095208F">
          <w:rPr>
            <w:lang w:val="en-US"/>
          </w:rPr>
          <w:t xml:space="preserve">she </w:t>
        </w:r>
      </w:ins>
      <w:r w:rsidR="00043979">
        <w:rPr>
          <w:lang w:val="en-US"/>
        </w:rPr>
        <w:t>found</w:t>
      </w:r>
      <w:r>
        <w:rPr>
          <w:lang w:val="en-US"/>
        </w:rPr>
        <w:t xml:space="preserve"> the desired commit using the search feature of the tool, instead of walking through the commit tree. </w:t>
      </w:r>
    </w:p>
    <w:p w14:paraId="7BC8CF3A" w14:textId="77777777" w:rsidR="008C34E3" w:rsidRDefault="008C34E3" w:rsidP="008C34E3">
      <w:pPr>
        <w:rPr>
          <w:lang w:val="en-US"/>
        </w:rPr>
      </w:pPr>
      <w:r>
        <w:rPr>
          <w:lang w:val="en-US"/>
        </w:rPr>
        <w:t>For questions 1.2 and 2.1 through 2.4, the participant answered that it was not possible to find an answer.</w:t>
      </w:r>
    </w:p>
    <w:p w14:paraId="61C2DA9B" w14:textId="4594EFA7" w:rsidR="008C34E3" w:rsidRDefault="008C34E3" w:rsidP="008C34E3">
      <w:pPr>
        <w:pStyle w:val="Heading4"/>
        <w:rPr>
          <w:lang w:val="en-US"/>
        </w:rPr>
      </w:pPr>
      <w:bookmarkStart w:id="364" w:name="_Ref414202007"/>
      <w:r>
        <w:rPr>
          <w:lang w:val="en-US"/>
        </w:rPr>
        <w:t>Participant P4</w:t>
      </w:r>
      <w:bookmarkEnd w:id="364"/>
    </w:p>
    <w:p w14:paraId="0B4953F0" w14:textId="4AC1F718" w:rsidR="008C34E3" w:rsidRDefault="008C34E3" w:rsidP="008C34E3">
      <w:pPr>
        <w:rPr>
          <w:lang w:val="en-US"/>
        </w:rPr>
      </w:pPr>
      <w:r>
        <w:rPr>
          <w:lang w:val="en-US"/>
        </w:rPr>
        <w:t>Participant P</w:t>
      </w:r>
      <w:r w:rsidR="003B134A">
        <w:rPr>
          <w:lang w:val="en-US"/>
        </w:rPr>
        <w:t>4</w:t>
      </w:r>
      <w:r>
        <w:rPr>
          <w:lang w:val="en-US"/>
        </w:rPr>
        <w:t xml:space="preserve"> answered question</w:t>
      </w:r>
      <w:r w:rsidR="00043979">
        <w:rPr>
          <w:lang w:val="en-US"/>
        </w:rPr>
        <w:t>s</w:t>
      </w:r>
      <w:r>
        <w:rPr>
          <w:lang w:val="en-US"/>
        </w:rPr>
        <w:t xml:space="preserve"> 1.1 </w:t>
      </w:r>
      <w:r w:rsidR="00043979">
        <w:rPr>
          <w:lang w:val="en-US"/>
        </w:rPr>
        <w:t xml:space="preserve">and 1.3 using </w:t>
      </w:r>
      <w:r w:rsidR="00043979">
        <w:rPr>
          <w:i/>
          <w:lang w:val="en-US"/>
        </w:rPr>
        <w:t>Sourcetree</w:t>
      </w:r>
      <w:r w:rsidR="00043979">
        <w:rPr>
          <w:lang w:val="en-US"/>
        </w:rPr>
        <w:t xml:space="preserve">. This participant answered question 1.2 differently from the others. </w:t>
      </w:r>
      <w:del w:id="365" w:author="Leonardo Murta" w:date="2015-03-16T11:18:00Z">
        <w:r w:rsidR="00043979" w:rsidDel="001C2688">
          <w:rPr>
            <w:lang w:val="en-US"/>
          </w:rPr>
          <w:delText xml:space="preserve">He </w:delText>
        </w:r>
      </w:del>
      <w:ins w:id="366" w:author="Leonardo Murta" w:date="2015-03-16T11:18:00Z">
        <w:r w:rsidR="001C2688">
          <w:rPr>
            <w:lang w:val="en-US"/>
          </w:rPr>
          <w:t xml:space="preserve">She </w:t>
        </w:r>
      </w:ins>
      <w:r w:rsidR="00043979">
        <w:rPr>
          <w:lang w:val="en-US"/>
        </w:rPr>
        <w:t>wrote down each different author of each commit as if it was a different clone. Although this is a valid interpretation, it may happen that authors commit changes in the same clone, and this would lead to a wrong answer for this question.</w:t>
      </w:r>
    </w:p>
    <w:p w14:paraId="1725D9AF" w14:textId="2DF2CA24" w:rsidR="008C34E3" w:rsidRDefault="00043979" w:rsidP="008C34E3">
      <w:pPr>
        <w:rPr>
          <w:lang w:val="en-US"/>
        </w:rPr>
      </w:pPr>
      <w:r>
        <w:rPr>
          <w:lang w:val="en-US"/>
        </w:rPr>
        <w:t xml:space="preserve">For questions </w:t>
      </w:r>
      <w:r w:rsidR="008C34E3">
        <w:rPr>
          <w:lang w:val="en-US"/>
        </w:rPr>
        <w:t>2.1 through 2.4, the participant answered that it was not possible to find an answer</w:t>
      </w:r>
      <w:r>
        <w:rPr>
          <w:lang w:val="en-US"/>
        </w:rPr>
        <w:t>.</w:t>
      </w:r>
    </w:p>
    <w:p w14:paraId="02918680" w14:textId="1FCEB3A3" w:rsidR="006F46AF" w:rsidRDefault="00126362" w:rsidP="00D86D0F">
      <w:pPr>
        <w:pStyle w:val="Heading4"/>
        <w:rPr>
          <w:lang w:val="en-US"/>
        </w:rPr>
      </w:pPr>
      <w:bookmarkStart w:id="367" w:name="_Ref414202015"/>
      <w:bookmarkEnd w:id="320"/>
      <w:bookmarkEnd w:id="341"/>
      <w:r>
        <w:rPr>
          <w:lang w:val="en-US"/>
        </w:rPr>
        <w:t>Overall Analysis</w:t>
      </w:r>
      <w:bookmarkEnd w:id="367"/>
    </w:p>
    <w:p w14:paraId="5A4BB50B" w14:textId="2C2BCC36" w:rsidR="00126362" w:rsidRDefault="00126362" w:rsidP="00126362">
      <w:pPr>
        <w:rPr>
          <w:lang w:val="en-US"/>
        </w:rPr>
      </w:pPr>
      <w:r>
        <w:rPr>
          <w:lang w:val="en-US"/>
        </w:rPr>
        <w:t>The overall results of this study were positive, because participants were able to answer correctly questions 1.1 and</w:t>
      </w:r>
      <w:r w:rsidR="00D86D0F">
        <w:rPr>
          <w:lang w:val="en-US"/>
        </w:rPr>
        <w:t xml:space="preserve"> 1.3 whether using DyeVC or not. Also,</w:t>
      </w:r>
      <w:r>
        <w:rPr>
          <w:lang w:val="en-US"/>
        </w:rPr>
        <w:t xml:space="preserve"> further questions, which did not have a way to be answered without DyeVC, were answered correctly by using the approach.</w:t>
      </w:r>
    </w:p>
    <w:p w14:paraId="069441B4" w14:textId="0E313009" w:rsidR="00126362" w:rsidRDefault="00126362" w:rsidP="00126362">
      <w:pPr>
        <w:rPr>
          <w:lang w:val="en-US"/>
        </w:rPr>
      </w:pPr>
      <w:r>
        <w:rPr>
          <w:lang w:val="en-US"/>
        </w:rPr>
        <w:t xml:space="preserve">By looking at the results and at the points to be observed (mentioned in Section </w:t>
      </w:r>
      <w:r>
        <w:rPr>
          <w:lang w:val="en-US"/>
        </w:rPr>
        <w:fldChar w:fldCharType="begin"/>
      </w:r>
      <w:r>
        <w:rPr>
          <w:lang w:val="en-US"/>
        </w:rPr>
        <w:instrText xml:space="preserve"> REF _Ref414114107 \r \h </w:instrText>
      </w:r>
      <w:r>
        <w:rPr>
          <w:lang w:val="en-US"/>
        </w:rPr>
      </w:r>
      <w:r>
        <w:rPr>
          <w:lang w:val="en-US"/>
        </w:rPr>
        <w:fldChar w:fldCharType="separate"/>
      </w:r>
      <w:r w:rsidR="00A80296">
        <w:rPr>
          <w:lang w:val="en-US"/>
        </w:rPr>
        <w:t>4.3.1</w:t>
      </w:r>
      <w:r>
        <w:rPr>
          <w:lang w:val="en-US"/>
        </w:rPr>
        <w:fldChar w:fldCharType="end"/>
      </w:r>
      <w:r>
        <w:rPr>
          <w:lang w:val="en-US"/>
        </w:rPr>
        <w:t>)</w:t>
      </w:r>
      <w:r w:rsidR="00D86D0F">
        <w:rPr>
          <w:lang w:val="en-US"/>
        </w:rPr>
        <w:t>, we can say that</w:t>
      </w:r>
      <w:ins w:id="368" w:author="Leonardo Murta" w:date="2015-03-16T11:19:00Z">
        <w:r w:rsidR="001C2688">
          <w:rPr>
            <w:lang w:val="en-US"/>
          </w:rPr>
          <w:t>:</w:t>
        </w:r>
      </w:ins>
    </w:p>
    <w:p w14:paraId="7AD6927D" w14:textId="51858997" w:rsidR="00126362" w:rsidRDefault="00D86D0F" w:rsidP="00D86D0F">
      <w:pPr>
        <w:pStyle w:val="Listasemnumerao"/>
        <w:numPr>
          <w:ilvl w:val="0"/>
          <w:numId w:val="28"/>
        </w:numPr>
      </w:pPr>
      <w:r>
        <w:t>Each participant uses a different tool and follows a different procedure to find answers regarding DVCS usage</w:t>
      </w:r>
      <w:r w:rsidR="00126362">
        <w:t>;</w:t>
      </w:r>
    </w:p>
    <w:p w14:paraId="14BEB654" w14:textId="366E2E16" w:rsidR="00126362" w:rsidRDefault="00D86D0F" w:rsidP="00D86D0F">
      <w:pPr>
        <w:pStyle w:val="Listasemnumerao"/>
        <w:numPr>
          <w:ilvl w:val="0"/>
          <w:numId w:val="28"/>
        </w:numPr>
      </w:pPr>
      <w:r>
        <w:t xml:space="preserve">In Phase 1, questions that depend on information of peers </w:t>
      </w:r>
      <w:del w:id="369" w:author="Leonardo Murta" w:date="2015-03-16T11:20:00Z">
        <w:r w:rsidDel="000C48D7">
          <w:delText xml:space="preserve">that are known </w:delText>
        </w:r>
      </w:del>
      <w:r>
        <w:t>cannot be answered effectively without using DyeVC</w:t>
      </w:r>
      <w:r w:rsidR="00126362">
        <w:t>;</w:t>
      </w:r>
    </w:p>
    <w:p w14:paraId="73658429" w14:textId="45EC4E43" w:rsidR="00126362" w:rsidRDefault="00D86D0F" w:rsidP="00D86D0F">
      <w:pPr>
        <w:pStyle w:val="Listasemnumerao"/>
        <w:numPr>
          <w:ilvl w:val="0"/>
          <w:numId w:val="28"/>
        </w:numPr>
      </w:pPr>
      <w:r>
        <w:t xml:space="preserve">DyeVC </w:t>
      </w:r>
      <w:r w:rsidR="00126362">
        <w:t xml:space="preserve">let participants answer </w:t>
      </w:r>
      <w:r>
        <w:t>all</w:t>
      </w:r>
      <w:r w:rsidR="00126362">
        <w:t xml:space="preserve"> questions in Phase 2, </w:t>
      </w:r>
      <w:r>
        <w:t>including those that had not been answered before.</w:t>
      </w:r>
    </w:p>
    <w:p w14:paraId="45C8E8D7" w14:textId="76F4B345" w:rsidR="00D86D0F" w:rsidRDefault="00D86D0F" w:rsidP="00D86D0F">
      <w:pPr>
        <w:pStyle w:val="Heading3"/>
      </w:pPr>
      <w:bookmarkStart w:id="370" w:name="_Ref414206527"/>
      <w:bookmarkStart w:id="371" w:name="_Toc414223631"/>
      <w:r>
        <w:t>Participants Evaluation</w:t>
      </w:r>
      <w:bookmarkEnd w:id="370"/>
      <w:bookmarkEnd w:id="371"/>
    </w:p>
    <w:p w14:paraId="45AF73A7" w14:textId="2519B2B0" w:rsidR="00D86D0F" w:rsidRDefault="00043B42" w:rsidP="00D86D0F">
      <w:pPr>
        <w:rPr>
          <w:lang w:val="en-US"/>
        </w:rPr>
      </w:pPr>
      <w:r w:rsidRPr="00043B42">
        <w:rPr>
          <w:lang w:val="en-US"/>
        </w:rPr>
        <w:t xml:space="preserve">After finishing their tasks, all participants were asked to fill an evaluation form. </w:t>
      </w:r>
      <w:r>
        <w:rPr>
          <w:lang w:val="en-US"/>
        </w:rPr>
        <w:t>The overall evaluation was positive. All participants found easy to interact with DyeVC, to identify related repositories</w:t>
      </w:r>
      <w:ins w:id="372" w:author="Leonardo Murta" w:date="2015-03-16T11:20:00Z">
        <w:r w:rsidR="009C0C8D">
          <w:rPr>
            <w:lang w:val="en-US"/>
          </w:rPr>
          <w:t>,</w:t>
        </w:r>
      </w:ins>
      <w:r>
        <w:rPr>
          <w:lang w:val="en-US"/>
        </w:rPr>
        <w:t xml:space="preserve"> and to use the operations the approach provides. </w:t>
      </w:r>
      <w:r w:rsidR="006B354B">
        <w:rPr>
          <w:lang w:val="en-US"/>
        </w:rPr>
        <w:t xml:space="preserve">They also stated that DyeVC visualizations were useful to answer the questions and that DyeVC helped investigating the </w:t>
      </w:r>
      <w:r w:rsidR="006B354B">
        <w:rPr>
          <w:i/>
          <w:lang w:val="en-US"/>
        </w:rPr>
        <w:t>JQuery</w:t>
      </w:r>
      <w:r w:rsidR="006B354B" w:rsidRPr="006B354B">
        <w:rPr>
          <w:lang w:val="en-US"/>
        </w:rPr>
        <w:t xml:space="preserve"> project (one of the participants answered that the help was </w:t>
      </w:r>
      <w:r w:rsidR="00007278">
        <w:rPr>
          <w:lang w:val="en-US"/>
        </w:rPr>
        <w:t>neutral</w:t>
      </w:r>
      <w:r w:rsidR="006B354B" w:rsidRPr="006B354B">
        <w:rPr>
          <w:lang w:val="en-US"/>
        </w:rPr>
        <w:t xml:space="preserve">). </w:t>
      </w:r>
    </w:p>
    <w:p w14:paraId="649D038E" w14:textId="7854070D" w:rsidR="006B354B" w:rsidRDefault="006B354B" w:rsidP="00D86D0F">
      <w:pPr>
        <w:rPr>
          <w:lang w:val="en-US"/>
        </w:rPr>
      </w:pPr>
      <w:r>
        <w:rPr>
          <w:lang w:val="en-US"/>
        </w:rPr>
        <w:t>All participants chose topology visualization as the most helpful visualization in DyeVC. This choice was made by two reasons: the ability to find out relationships between peers</w:t>
      </w:r>
      <w:del w:id="373" w:author="Leonardo Murta" w:date="2015-03-16T11:21:00Z">
        <w:r w:rsidDel="009C0C8D">
          <w:rPr>
            <w:lang w:val="en-US"/>
          </w:rPr>
          <w:delText>,</w:delText>
        </w:r>
      </w:del>
      <w:r>
        <w:rPr>
          <w:lang w:val="en-US"/>
        </w:rPr>
        <w:t xml:space="preserve"> and the ability to know which repositories have pending pushes.</w:t>
      </w:r>
    </w:p>
    <w:p w14:paraId="1287A1BA" w14:textId="63A05F90" w:rsidR="006B354B" w:rsidRDefault="006B354B" w:rsidP="00D86D0F">
      <w:pPr>
        <w:rPr>
          <w:lang w:val="en-US"/>
        </w:rPr>
      </w:pPr>
      <w:r>
        <w:rPr>
          <w:lang w:val="en-US"/>
        </w:rPr>
        <w:t>The following positive aspects of DyeVC were mentioned:</w:t>
      </w:r>
    </w:p>
    <w:p w14:paraId="4A9F7D8D" w14:textId="2C152DBE" w:rsidR="006B354B" w:rsidRDefault="00396109" w:rsidP="006B354B">
      <w:pPr>
        <w:pStyle w:val="Listasemnumerao"/>
      </w:pPr>
      <w:r>
        <w:t>“</w:t>
      </w:r>
      <w:r w:rsidR="006B354B">
        <w:t>It helps visualizing peers and their relationships</w:t>
      </w:r>
      <w:r>
        <w:t>”;</w:t>
      </w:r>
    </w:p>
    <w:p w14:paraId="55520EFA" w14:textId="4388A1BF" w:rsidR="00396109" w:rsidRDefault="00396109" w:rsidP="006B354B">
      <w:pPr>
        <w:pStyle w:val="Listasemnumerao"/>
      </w:pPr>
      <w:r>
        <w:t>“It helps visualizing the status of each clone”;</w:t>
      </w:r>
    </w:p>
    <w:p w14:paraId="494E6DA8" w14:textId="6BB2006A" w:rsidR="00396109" w:rsidRDefault="00396109" w:rsidP="006B354B">
      <w:pPr>
        <w:pStyle w:val="Listasemnumerao"/>
      </w:pPr>
      <w:r>
        <w:t>“It is easy to use”;</w:t>
      </w:r>
    </w:p>
    <w:p w14:paraId="220DA1EC" w14:textId="3405F3B2" w:rsidR="00396109" w:rsidRDefault="00396109" w:rsidP="006B354B">
      <w:pPr>
        <w:pStyle w:val="Listasemnumerao"/>
      </w:pPr>
      <w:r>
        <w:t>“It is useful to manage projects”;</w:t>
      </w:r>
    </w:p>
    <w:p w14:paraId="26C6CF28" w14:textId="1039E171" w:rsidR="00396109" w:rsidRDefault="00396109" w:rsidP="006B354B">
      <w:pPr>
        <w:pStyle w:val="Listasemnumerao"/>
      </w:pPr>
      <w:r>
        <w:t>“It provides a way to know that people are working in parallel”; and</w:t>
      </w:r>
    </w:p>
    <w:p w14:paraId="3B17F993" w14:textId="5B380C3A" w:rsidR="00396109" w:rsidRDefault="00396109" w:rsidP="006B354B">
      <w:pPr>
        <w:pStyle w:val="Listasemnumerao"/>
      </w:pPr>
      <w:r>
        <w:t>“It let us view non-tracked branches and commits in all the topology, regardless of clones where they can be found”.</w:t>
      </w:r>
    </w:p>
    <w:p w14:paraId="178A73C3" w14:textId="5EBEC28A" w:rsidR="00396109" w:rsidRDefault="00396109" w:rsidP="00396109">
      <w:pPr>
        <w:rPr>
          <w:lang w:val="en-US"/>
        </w:rPr>
      </w:pPr>
      <w:r w:rsidRPr="00396109">
        <w:rPr>
          <w:lang w:val="en-US"/>
        </w:rPr>
        <w:t>The following negative aspects of DyeVC were mentioned:</w:t>
      </w:r>
    </w:p>
    <w:p w14:paraId="25110A89" w14:textId="4416EF86" w:rsidR="00396109" w:rsidRDefault="00396109" w:rsidP="00396109">
      <w:pPr>
        <w:pStyle w:val="Listasemnumerao"/>
      </w:pPr>
      <w:r>
        <w:t>“It does not detect people that do not use DyeVC”;</w:t>
      </w:r>
    </w:p>
    <w:p w14:paraId="3A6EB4B2" w14:textId="761D8630" w:rsidR="00396109" w:rsidRDefault="00396109" w:rsidP="00396109">
      <w:pPr>
        <w:pStyle w:val="Listasemnumerao"/>
      </w:pPr>
      <w:r>
        <w:t>“It violates privacy when showing information regarding non-tracked branches”; and</w:t>
      </w:r>
    </w:p>
    <w:p w14:paraId="10C97AD7" w14:textId="3ECA68A6" w:rsidR="00396109" w:rsidRPr="00396109" w:rsidRDefault="00396109" w:rsidP="00396109">
      <w:pPr>
        <w:pStyle w:val="Listasemnumerao"/>
      </w:pPr>
      <w:r>
        <w:t>“Having a centralized repository can lead to information overload and it go against the DVCS usage philosophy”.</w:t>
      </w:r>
    </w:p>
    <w:p w14:paraId="14780110" w14:textId="4A7DEA1C" w:rsidR="00A8759A" w:rsidRPr="00A8759A" w:rsidRDefault="00A8759A" w:rsidP="00396109">
      <w:pPr>
        <w:rPr>
          <w:lang w:val="en-US"/>
        </w:rPr>
      </w:pPr>
      <w:r>
        <w:rPr>
          <w:lang w:val="en-US"/>
        </w:rPr>
        <w:t xml:space="preserve">Detecting people that do not use DyeVC is in fact possible, with some restrictions. As we discussed in Section </w:t>
      </w:r>
      <w:r>
        <w:rPr>
          <w:lang w:val="en-US"/>
        </w:rPr>
        <w:fldChar w:fldCharType="begin"/>
      </w:r>
      <w:r>
        <w:rPr>
          <w:lang w:val="en-US"/>
        </w:rPr>
        <w:instrText xml:space="preserve"> REF _Ref397239834 \r \h </w:instrText>
      </w:r>
      <w:r>
        <w:rPr>
          <w:lang w:val="en-US"/>
        </w:rPr>
      </w:r>
      <w:r>
        <w:rPr>
          <w:lang w:val="en-US"/>
        </w:rPr>
        <w:fldChar w:fldCharType="separate"/>
      </w:r>
      <w:r w:rsidR="00A80296">
        <w:rPr>
          <w:lang w:val="en-US"/>
        </w:rPr>
        <w:t>3.2</w:t>
      </w:r>
      <w:r>
        <w:rPr>
          <w:lang w:val="en-US"/>
        </w:rPr>
        <w:fldChar w:fldCharType="end"/>
      </w:r>
      <w:r>
        <w:rPr>
          <w:lang w:val="en-US"/>
        </w:rPr>
        <w:t xml:space="preserve">, if DyeVC monitors a given repository </w:t>
      </w:r>
      <w:r>
        <w:rPr>
          <w:i/>
          <w:lang w:val="en-US"/>
        </w:rPr>
        <w:t>rep</w:t>
      </w:r>
      <w:r>
        <w:rPr>
          <w:lang w:val="en-US"/>
        </w:rPr>
        <w:t xml:space="preserve">, it is able to find all peers that relate to </w:t>
      </w:r>
      <w:r>
        <w:rPr>
          <w:i/>
          <w:lang w:val="en-US"/>
        </w:rPr>
        <w:t>rep</w:t>
      </w:r>
      <w:r>
        <w:rPr>
          <w:lang w:val="en-US"/>
        </w:rPr>
        <w:t xml:space="preserve">, either by push or pull relationships, even if they are not being monitored. The privacy violation related to non-tracked branches </w:t>
      </w:r>
      <w:ins w:id="374" w:author="Leonardo Murta" w:date="2015-03-16T11:22:00Z">
        <w:r w:rsidR="003B3A0D">
          <w:rPr>
            <w:lang w:val="en-US"/>
          </w:rPr>
          <w:t>is partial</w:t>
        </w:r>
      </w:ins>
      <w:del w:id="375" w:author="Leonardo Murta" w:date="2015-03-16T11:22:00Z">
        <w:r w:rsidDel="003B3A0D">
          <w:rPr>
            <w:lang w:val="en-US"/>
          </w:rPr>
          <w:delText>does not exist</w:delText>
        </w:r>
      </w:del>
      <w:r>
        <w:rPr>
          <w:lang w:val="en-US"/>
        </w:rPr>
        <w:t xml:space="preserve">, because the information that DyeVC gathers do not include the content of any files, just their names (see Section </w:t>
      </w:r>
      <w:r>
        <w:rPr>
          <w:lang w:val="en-US"/>
        </w:rPr>
        <w:fldChar w:fldCharType="begin"/>
      </w:r>
      <w:r>
        <w:rPr>
          <w:lang w:val="en-US"/>
        </w:rPr>
        <w:instrText xml:space="preserve"> REF _Ref397239834 \r \h </w:instrText>
      </w:r>
      <w:r>
        <w:rPr>
          <w:lang w:val="en-US"/>
        </w:rPr>
      </w:r>
      <w:r>
        <w:rPr>
          <w:lang w:val="en-US"/>
        </w:rPr>
        <w:fldChar w:fldCharType="separate"/>
      </w:r>
      <w:r w:rsidR="00A80296">
        <w:rPr>
          <w:lang w:val="en-US"/>
        </w:rPr>
        <w:t>3.2</w:t>
      </w:r>
      <w:r>
        <w:rPr>
          <w:lang w:val="en-US"/>
        </w:rPr>
        <w:fldChar w:fldCharType="end"/>
      </w:r>
      <w:r>
        <w:rPr>
          <w:lang w:val="en-US"/>
        </w:rPr>
        <w:t xml:space="preserve"> for more information). Finally, the need for a centralized repository is </w:t>
      </w:r>
      <w:r w:rsidR="00301E6C">
        <w:rPr>
          <w:lang w:val="en-US"/>
        </w:rPr>
        <w:t xml:space="preserve">to fill the gap </w:t>
      </w:r>
      <w:del w:id="376" w:author="Leonardo Murta" w:date="2015-03-16T11:23:00Z">
        <w:r w:rsidR="00301E6C" w:rsidDel="003B3A0D">
          <w:rPr>
            <w:lang w:val="en-US"/>
          </w:rPr>
          <w:delText xml:space="preserve">the </w:delText>
        </w:r>
      </w:del>
      <w:ins w:id="377" w:author="Leonardo Murta" w:date="2015-03-16T11:23:00Z">
        <w:r w:rsidR="003B3A0D">
          <w:rPr>
            <w:lang w:val="en-US"/>
          </w:rPr>
          <w:t xml:space="preserve">that </w:t>
        </w:r>
      </w:ins>
      <w:r w:rsidR="00301E6C">
        <w:rPr>
          <w:lang w:val="en-US"/>
        </w:rPr>
        <w:t xml:space="preserve">emerged </w:t>
      </w:r>
      <w:del w:id="378" w:author="Leonardo Murta" w:date="2015-03-16T11:23:00Z">
        <w:r w:rsidR="00301E6C" w:rsidDel="003B3A0D">
          <w:rPr>
            <w:lang w:val="en-US"/>
          </w:rPr>
          <w:delText xml:space="preserve"> </w:delText>
        </w:r>
      </w:del>
      <w:r w:rsidR="00301E6C">
        <w:rPr>
          <w:lang w:val="en-US"/>
        </w:rPr>
        <w:t>with DVCS usage: not having a central point with information from all the clones of a given DVCS repository.</w:t>
      </w:r>
    </w:p>
    <w:p w14:paraId="65A3C4AA" w14:textId="54D59744" w:rsidR="00A8759A" w:rsidRDefault="00A8759A" w:rsidP="00396109">
      <w:pPr>
        <w:rPr>
          <w:lang w:val="en-US"/>
        </w:rPr>
      </w:pPr>
      <w:r>
        <w:rPr>
          <w:lang w:val="en-US"/>
        </w:rPr>
        <w:t xml:space="preserve">Regarding the study, one of the participants stated that questions in Scenario 2 were biased, leading to the answer: “I don’t know”. This was, in effect, </w:t>
      </w:r>
      <w:ins w:id="379" w:author="Leonardo Murta" w:date="2015-03-16T11:23:00Z">
        <w:r w:rsidR="008A0249">
          <w:rPr>
            <w:lang w:val="en-US"/>
          </w:rPr>
          <w:t>a natural side-effect</w:t>
        </w:r>
      </w:ins>
      <w:del w:id="380" w:author="Leonardo Murta" w:date="2015-03-16T11:24:00Z">
        <w:r w:rsidDel="008A0249">
          <w:rPr>
            <w:lang w:val="en-US"/>
          </w:rPr>
          <w:delText>the objective</w:delText>
        </w:r>
      </w:del>
      <w:r>
        <w:rPr>
          <w:lang w:val="en-US"/>
        </w:rPr>
        <w:t xml:space="preserve"> of Scenario 2, where we tried to show that many questions that repository administrators can have are difficult or even impossible to answer with existing tools.</w:t>
      </w:r>
    </w:p>
    <w:p w14:paraId="714427FB" w14:textId="1A9929FC" w:rsidR="00396109" w:rsidRDefault="00396109" w:rsidP="00396109">
      <w:pPr>
        <w:rPr>
          <w:lang w:val="en-US"/>
        </w:rPr>
      </w:pPr>
      <w:r>
        <w:rPr>
          <w:lang w:val="en-US"/>
        </w:rPr>
        <w:t>Finally, the participants mentioned some improvements that could be incorporated in the approach:</w:t>
      </w:r>
    </w:p>
    <w:p w14:paraId="01FE79F4" w14:textId="17B6D414" w:rsidR="00396109" w:rsidRDefault="00396109" w:rsidP="00396109">
      <w:pPr>
        <w:pStyle w:val="Listasemnumerao"/>
      </w:pPr>
      <w:r>
        <w:t>“</w:t>
      </w:r>
      <w:r w:rsidR="00301E6C">
        <w:t>Provide a visualization showing all people involved in the project (commit authors)”;</w:t>
      </w:r>
    </w:p>
    <w:p w14:paraId="0918CE81" w14:textId="1457E15E" w:rsidR="00301E6C" w:rsidRDefault="00301E6C" w:rsidP="00396109">
      <w:pPr>
        <w:pStyle w:val="Listasemnumerao"/>
      </w:pPr>
      <w:r>
        <w:t>Improve help screens, which are now text based, by including DyeVC icons in the explanations”;</w:t>
      </w:r>
    </w:p>
    <w:p w14:paraId="2261932D" w14:textId="19487DFB" w:rsidR="00301E6C" w:rsidRDefault="00301E6C" w:rsidP="00396109">
      <w:pPr>
        <w:pStyle w:val="Listasemnumerao"/>
      </w:pPr>
      <w:r>
        <w:t>“Provide a way in topology view to see all hosts where clones are stored”;</w:t>
      </w:r>
    </w:p>
    <w:p w14:paraId="2F20D2EC" w14:textId="6EAA1856" w:rsidR="00301E6C" w:rsidRPr="00396109" w:rsidRDefault="00301E6C" w:rsidP="00396109">
      <w:pPr>
        <w:pStyle w:val="Listasemnumerao"/>
      </w:pPr>
      <w:r>
        <w:t>“Provide a way to search commits in Commit History visualization”</w:t>
      </w:r>
    </w:p>
    <w:p w14:paraId="21C5FE91" w14:textId="0980A165" w:rsidR="008C1F1C" w:rsidRPr="007C3F08" w:rsidRDefault="008C1F1C" w:rsidP="008C1F1C">
      <w:pPr>
        <w:pStyle w:val="Heading2"/>
        <w:rPr>
          <w:lang w:val="en-US"/>
        </w:rPr>
      </w:pPr>
      <w:bookmarkStart w:id="381" w:name="_Ref413958368"/>
      <w:bookmarkStart w:id="382" w:name="_Toc414223632"/>
      <w:r w:rsidRPr="00F1211A">
        <w:rPr>
          <w:lang w:val="en-US"/>
        </w:rPr>
        <w:t xml:space="preserve">Performance </w:t>
      </w:r>
      <w:r w:rsidRPr="004C0112">
        <w:rPr>
          <w:lang w:val="en-US"/>
        </w:rPr>
        <w:t>evaluation</w:t>
      </w:r>
      <w:bookmarkEnd w:id="381"/>
      <w:bookmarkEnd w:id="382"/>
    </w:p>
    <w:p w14:paraId="7046ED01" w14:textId="6B3F6F62" w:rsidR="00C71888" w:rsidRDefault="00FF7707" w:rsidP="00D252D8">
      <w:pPr>
        <w:rPr>
          <w:lang w:val="en-US"/>
        </w:rPr>
      </w:pPr>
      <w:r w:rsidRPr="003D5EBD">
        <w:rPr>
          <w:lang w:val="en-US"/>
        </w:rPr>
        <w:t xml:space="preserve">In order to evaluate the scalability of our approach, we </w:t>
      </w:r>
      <w:r w:rsidR="00C71888" w:rsidRPr="00F1211A">
        <w:rPr>
          <w:lang w:val="en-US"/>
        </w:rPr>
        <w:t>measured</w:t>
      </w:r>
      <w:r w:rsidRPr="0004762A">
        <w:rPr>
          <w:lang w:val="en-US"/>
        </w:rPr>
        <w:t xml:space="preserve"> the time spent to per</w:t>
      </w:r>
      <w:r w:rsidRPr="00831EDB">
        <w:rPr>
          <w:lang w:val="en-US"/>
        </w:rPr>
        <w:t xml:space="preserve">form the most common DyeVC operations, by analyzing </w:t>
      </w:r>
      <w:r w:rsidR="00116D16" w:rsidRPr="0086347E">
        <w:rPr>
          <w:lang w:val="en-US"/>
        </w:rPr>
        <w:t xml:space="preserve">projects with </w:t>
      </w:r>
      <w:r w:rsidRPr="0086347E">
        <w:rPr>
          <w:lang w:val="en-US"/>
        </w:rPr>
        <w:t xml:space="preserve">repositories of different sizes and hosted in different Git servers. </w:t>
      </w:r>
      <w:r w:rsidR="00D252D8">
        <w:rPr>
          <w:lang w:val="en-US"/>
        </w:rPr>
        <w:fldChar w:fldCharType="begin"/>
      </w:r>
      <w:r w:rsidR="00D252D8">
        <w:rPr>
          <w:lang w:val="en-US"/>
        </w:rPr>
        <w:instrText xml:space="preserve"> REF _Ref409855067 \h </w:instrText>
      </w:r>
      <w:r w:rsidR="00D252D8">
        <w:rPr>
          <w:lang w:val="en-US"/>
        </w:rPr>
      </w:r>
      <w:r w:rsidR="00D252D8">
        <w:rPr>
          <w:lang w:val="en-US"/>
        </w:rPr>
        <w:fldChar w:fldCharType="separate"/>
      </w:r>
      <w:r w:rsidR="00A80296" w:rsidRPr="0086347E">
        <w:rPr>
          <w:lang w:val="en-US"/>
        </w:rPr>
        <w:t xml:space="preserve">Table </w:t>
      </w:r>
      <w:r w:rsidR="00A80296">
        <w:rPr>
          <w:noProof/>
          <w:lang w:val="en-US"/>
        </w:rPr>
        <w:t>8</w:t>
      </w:r>
      <w:r w:rsidR="00D252D8">
        <w:rPr>
          <w:lang w:val="en-US"/>
        </w:rPr>
        <w:fldChar w:fldCharType="end"/>
      </w:r>
      <w:r w:rsidR="00D252D8">
        <w:rPr>
          <w:lang w:val="en-US"/>
        </w:rPr>
        <w:t xml:space="preserve"> </w:t>
      </w:r>
      <w:r w:rsidR="00C71888" w:rsidRPr="003D5EBD">
        <w:rPr>
          <w:lang w:val="en-US"/>
        </w:rPr>
        <w:t>shows the monitored projects (name and hosting service)</w:t>
      </w:r>
      <w:r w:rsidR="003B2147" w:rsidRPr="00F1211A">
        <w:rPr>
          <w:lang w:val="en-US"/>
        </w:rPr>
        <w:t xml:space="preserve"> and</w:t>
      </w:r>
      <w:r w:rsidR="00C71888" w:rsidRPr="0004762A">
        <w:rPr>
          <w:lang w:val="en-US"/>
        </w:rPr>
        <w:t xml:space="preserve"> the repository metrics – nu</w:t>
      </w:r>
      <w:r w:rsidR="00C71888" w:rsidRPr="00831EDB">
        <w:rPr>
          <w:lang w:val="en-US"/>
        </w:rPr>
        <w:t>mber of commits, disk usage, and number of files. All measurements were taken in the same period of the day and from the same machine, a Core Duo CPU running at 2.53 GHz, with 4GB RAM running Windows 8.1 Professional 64 bits, connected to the internet at 3</w:t>
      </w:r>
      <w:r w:rsidR="00C71888" w:rsidRPr="0086347E">
        <w:rPr>
          <w:lang w:val="en-US"/>
        </w:rPr>
        <w:t>5 Mbit/s.</w:t>
      </w:r>
    </w:p>
    <w:p w14:paraId="6BFF2BC8" w14:textId="552E25B0" w:rsidR="00C71888" w:rsidRPr="00831EDB" w:rsidRDefault="00C71888" w:rsidP="00C71888">
      <w:pPr>
        <w:pStyle w:val="Caption"/>
        <w:rPr>
          <w:lang w:val="en-US"/>
        </w:rPr>
      </w:pPr>
      <w:bookmarkStart w:id="383" w:name="_Ref409855067"/>
      <w:bookmarkStart w:id="384" w:name="_Toc414223595"/>
      <w:r w:rsidRPr="0086347E">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80296">
        <w:rPr>
          <w:noProof/>
          <w:lang w:val="en-US"/>
        </w:rPr>
        <w:t>8</w:t>
      </w:r>
      <w:r w:rsidRPr="004C0112">
        <w:rPr>
          <w:lang w:val="en-US"/>
        </w:rPr>
        <w:fldChar w:fldCharType="end"/>
      </w:r>
      <w:bookmarkEnd w:id="383"/>
      <w:r w:rsidRPr="007C3F08">
        <w:rPr>
          <w:lang w:val="en-US"/>
        </w:rPr>
        <w:t xml:space="preserve"> – Monitored projects and </w:t>
      </w:r>
      <w:r w:rsidR="005B58CC" w:rsidRPr="003D5EBD">
        <w:rPr>
          <w:lang w:val="en-US"/>
        </w:rPr>
        <w:t>repositor</w:t>
      </w:r>
      <w:r w:rsidR="003542CC" w:rsidRPr="00F1211A">
        <w:rPr>
          <w:lang w:val="en-US"/>
        </w:rPr>
        <w:t>y</w:t>
      </w:r>
      <w:r w:rsidR="005B58CC" w:rsidRPr="0004762A">
        <w:rPr>
          <w:lang w:val="en-US"/>
        </w:rPr>
        <w:t xml:space="preserve"> metrics taken during evaluation</w:t>
      </w:r>
      <w:bookmarkEnd w:id="384"/>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740"/>
        <w:gridCol w:w="1206"/>
        <w:gridCol w:w="1117"/>
        <w:gridCol w:w="828"/>
      </w:tblGrid>
      <w:tr w:rsidR="00C71888" w:rsidRPr="004C0112" w14:paraId="6C9F2BC1"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373F9191" w14:textId="77777777" w:rsidR="00C71888" w:rsidRPr="0086347E" w:rsidRDefault="00C71888" w:rsidP="00002C6A">
            <w:pPr>
              <w:pStyle w:val="TextodeTabela"/>
              <w:jc w:val="center"/>
              <w:rPr>
                <w:b/>
                <w:bCs w:val="0"/>
                <w:color w:val="FFFFFF"/>
                <w:szCs w:val="20"/>
              </w:rPr>
            </w:pP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1CC02F89" w14:textId="77777777" w:rsidR="00C71888" w:rsidRPr="0086347E" w:rsidRDefault="00C71888" w:rsidP="00002C6A">
            <w:pPr>
              <w:pStyle w:val="TextodeTabela"/>
              <w:jc w:val="center"/>
              <w:rPr>
                <w:b/>
                <w:bCs w:val="0"/>
                <w:color w:val="FFFFFF"/>
                <w:szCs w:val="20"/>
              </w:rPr>
            </w:pP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548DD4"/>
            <w:vAlign w:val="center"/>
          </w:tcPr>
          <w:p w14:paraId="13EC55AB" w14:textId="77777777" w:rsidR="00C71888" w:rsidRPr="00071773" w:rsidRDefault="00C71888" w:rsidP="00002C6A">
            <w:pPr>
              <w:pStyle w:val="TextodeTabela"/>
              <w:jc w:val="center"/>
              <w:rPr>
                <w:b/>
                <w:bCs w:val="0"/>
                <w:color w:val="FFFFFF"/>
                <w:szCs w:val="20"/>
              </w:rPr>
            </w:pPr>
            <w:r w:rsidRPr="00071773">
              <w:rPr>
                <w:b/>
                <w:bCs w:val="0"/>
                <w:color w:val="FFFFFF"/>
                <w:szCs w:val="20"/>
              </w:rPr>
              <w:t>Repository metrics</w:t>
            </w:r>
          </w:p>
        </w:tc>
      </w:tr>
      <w:tr w:rsidR="00C71888" w:rsidRPr="004C0112" w14:paraId="2607E8F7" w14:textId="77777777" w:rsidTr="00002C6A">
        <w:trPr>
          <w:trHeight w:val="23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315E7284" w14:textId="77777777" w:rsidR="00C71888" w:rsidRPr="003D5EBD" w:rsidRDefault="00116D16" w:rsidP="00002C6A">
            <w:pPr>
              <w:pStyle w:val="TextodeTabela"/>
              <w:jc w:val="center"/>
              <w:rPr>
                <w:b/>
                <w:color w:val="FFFFFF"/>
                <w:szCs w:val="20"/>
              </w:rPr>
            </w:pPr>
            <w:r w:rsidRPr="007C3F08">
              <w:rPr>
                <w:b/>
                <w:color w:val="FFFFFF"/>
                <w:szCs w:val="20"/>
              </w:rPr>
              <w:t>Project</w:t>
            </w:r>
          </w:p>
        </w:tc>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vAlign w:val="center"/>
          </w:tcPr>
          <w:p w14:paraId="0F5BFEE8" w14:textId="77777777" w:rsidR="00C71888" w:rsidRPr="0004762A" w:rsidRDefault="00C71888" w:rsidP="00002C6A">
            <w:pPr>
              <w:pStyle w:val="TextodeTabela"/>
              <w:jc w:val="center"/>
              <w:rPr>
                <w:b/>
                <w:bCs w:val="0"/>
                <w:color w:val="FFFFFF"/>
                <w:szCs w:val="20"/>
              </w:rPr>
            </w:pPr>
            <w:r w:rsidRPr="00F1211A">
              <w:rPr>
                <w:b/>
                <w:color w:val="FFFFFF"/>
                <w:szCs w:val="20"/>
              </w:rPr>
              <w:t>Hosting</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574ED2A9" w14:textId="77777777" w:rsidR="00C71888" w:rsidRPr="0086347E" w:rsidRDefault="00C71888" w:rsidP="00002C6A">
            <w:pPr>
              <w:pStyle w:val="TextodeTabela"/>
              <w:jc w:val="center"/>
              <w:rPr>
                <w:b/>
                <w:bCs w:val="0"/>
                <w:i/>
                <w:szCs w:val="20"/>
              </w:rPr>
            </w:pPr>
            <w:r w:rsidRPr="00831EDB">
              <w:rPr>
                <w:b/>
                <w:i/>
                <w:color w:val="FFFFFF"/>
                <w:szCs w:val="20"/>
              </w:rPr>
              <w:t># commits</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05F48912" w14:textId="77777777" w:rsidR="00C71888" w:rsidRPr="00071773" w:rsidRDefault="00C71888" w:rsidP="00002C6A">
            <w:pPr>
              <w:pStyle w:val="TextodeTabela"/>
              <w:jc w:val="center"/>
              <w:rPr>
                <w:b/>
                <w:bCs w:val="0"/>
                <w:i/>
                <w:szCs w:val="20"/>
              </w:rPr>
            </w:pPr>
            <w:r w:rsidRPr="0086347E">
              <w:rPr>
                <w:b/>
                <w:i/>
                <w:color w:val="FFFFFF"/>
                <w:szCs w:val="20"/>
              </w:rPr>
              <w:t>Size (MB)</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113B2BB1" w14:textId="77777777" w:rsidR="00C71888" w:rsidRPr="0021209D" w:rsidRDefault="00C71888" w:rsidP="00002C6A">
            <w:pPr>
              <w:pStyle w:val="TextodeTabela"/>
              <w:jc w:val="center"/>
              <w:rPr>
                <w:b/>
                <w:bCs w:val="0"/>
                <w:i/>
                <w:szCs w:val="20"/>
              </w:rPr>
            </w:pPr>
            <w:r w:rsidRPr="00717F71">
              <w:rPr>
                <w:b/>
                <w:i/>
                <w:color w:val="FFFFFF"/>
                <w:szCs w:val="20"/>
              </w:rPr>
              <w:t># files</w:t>
            </w:r>
          </w:p>
        </w:tc>
      </w:tr>
      <w:tr w:rsidR="00C71888" w:rsidRPr="004C0112" w14:paraId="4FA0E4E9"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18810008" w14:textId="77777777" w:rsidR="00C71888" w:rsidRPr="004C0112" w:rsidRDefault="00C71888" w:rsidP="00002C6A">
            <w:pPr>
              <w:pStyle w:val="TextodeTabela"/>
              <w:jc w:val="center"/>
              <w:rPr>
                <w:b/>
                <w:color w:val="FFFFFF"/>
                <w:szCs w:val="20"/>
              </w:rPr>
            </w:pPr>
          </w:p>
        </w:tc>
        <w:tc>
          <w:tcPr>
            <w:tcW w:w="0" w:type="auto"/>
            <w:vMerge/>
            <w:tcBorders>
              <w:top w:val="single" w:sz="4" w:space="0" w:color="FFFFFF"/>
              <w:left w:val="single" w:sz="4" w:space="0" w:color="FFFFFF"/>
              <w:bottom w:val="single" w:sz="4" w:space="0" w:color="FFFFFF"/>
              <w:right w:val="single" w:sz="4" w:space="0" w:color="FFFFFF"/>
            </w:tcBorders>
            <w:shd w:val="clear" w:color="auto" w:fill="548DD4"/>
            <w:vAlign w:val="center"/>
          </w:tcPr>
          <w:p w14:paraId="27EB0481"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7E189B48"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110A11DE"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4A5C3D1A" w14:textId="77777777" w:rsidR="00C71888" w:rsidRPr="004C0112" w:rsidRDefault="00C71888" w:rsidP="00002C6A">
            <w:pPr>
              <w:pStyle w:val="TextodeTabela"/>
              <w:jc w:val="center"/>
              <w:rPr>
                <w:b/>
                <w:color w:val="FFFFFF"/>
                <w:szCs w:val="20"/>
              </w:rPr>
            </w:pPr>
          </w:p>
        </w:tc>
      </w:tr>
      <w:tr w:rsidR="00C71888" w:rsidRPr="004C0112" w14:paraId="54D2AA50"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6A7AB002" w14:textId="77777777" w:rsidR="00C71888" w:rsidRPr="007C3F08" w:rsidRDefault="00C71888"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7FBF361B" w14:textId="77777777" w:rsidR="00C71888" w:rsidRPr="003D5EBD" w:rsidRDefault="00C71888" w:rsidP="00002C6A">
            <w:pPr>
              <w:pStyle w:val="TextodeTabela"/>
              <w:jc w:val="left"/>
              <w:rPr>
                <w:szCs w:val="20"/>
              </w:rPr>
            </w:pPr>
            <w:r w:rsidRPr="003D5EBD">
              <w:rPr>
                <w:szCs w:val="20"/>
              </w:rPr>
              <w:t>github.com</w:t>
            </w:r>
          </w:p>
        </w:tc>
        <w:tc>
          <w:tcPr>
            <w:tcW w:w="0" w:type="auto"/>
            <w:tcBorders>
              <w:top w:val="single" w:sz="4" w:space="0" w:color="FFFFFF"/>
            </w:tcBorders>
            <w:shd w:val="clear" w:color="auto" w:fill="B8CCE4"/>
            <w:noWrap/>
            <w:vAlign w:val="center"/>
            <w:hideMark/>
          </w:tcPr>
          <w:p w14:paraId="658BB3E6" w14:textId="77777777" w:rsidR="00C71888" w:rsidRPr="00F1211A" w:rsidRDefault="00C71888" w:rsidP="00002C6A">
            <w:pPr>
              <w:pStyle w:val="TextodeTabela"/>
              <w:jc w:val="center"/>
              <w:rPr>
                <w:szCs w:val="20"/>
              </w:rPr>
            </w:pPr>
            <w:r w:rsidRPr="00F1211A">
              <w:rPr>
                <w:szCs w:val="20"/>
              </w:rPr>
              <w:t>187</w:t>
            </w:r>
          </w:p>
        </w:tc>
        <w:tc>
          <w:tcPr>
            <w:tcW w:w="0" w:type="auto"/>
            <w:tcBorders>
              <w:top w:val="single" w:sz="4" w:space="0" w:color="FFFFFF"/>
            </w:tcBorders>
            <w:shd w:val="clear" w:color="auto" w:fill="B8CCE4"/>
            <w:noWrap/>
            <w:vAlign w:val="center"/>
            <w:hideMark/>
          </w:tcPr>
          <w:p w14:paraId="3B8175C4" w14:textId="77777777" w:rsidR="00C71888" w:rsidRPr="0004762A" w:rsidRDefault="00C71888" w:rsidP="00002C6A">
            <w:pPr>
              <w:pStyle w:val="TextodeTabela"/>
              <w:jc w:val="center"/>
              <w:rPr>
                <w:szCs w:val="20"/>
              </w:rPr>
            </w:pPr>
            <w:r w:rsidRPr="0004762A">
              <w:rPr>
                <w:szCs w:val="20"/>
              </w:rPr>
              <w:t>1.0</w:t>
            </w:r>
          </w:p>
        </w:tc>
        <w:tc>
          <w:tcPr>
            <w:tcW w:w="0" w:type="auto"/>
            <w:tcBorders>
              <w:top w:val="single" w:sz="4" w:space="0" w:color="FFFFFF"/>
            </w:tcBorders>
            <w:shd w:val="clear" w:color="auto" w:fill="B8CCE4"/>
            <w:noWrap/>
            <w:vAlign w:val="center"/>
            <w:hideMark/>
          </w:tcPr>
          <w:p w14:paraId="708FB9AA" w14:textId="77777777" w:rsidR="00C71888" w:rsidRPr="00831EDB" w:rsidRDefault="00C71888" w:rsidP="00002C6A">
            <w:pPr>
              <w:pStyle w:val="TextodeTabela"/>
              <w:jc w:val="center"/>
              <w:rPr>
                <w:szCs w:val="20"/>
              </w:rPr>
            </w:pPr>
            <w:r w:rsidRPr="00831EDB">
              <w:rPr>
                <w:szCs w:val="20"/>
              </w:rPr>
              <w:t>539</w:t>
            </w:r>
          </w:p>
        </w:tc>
      </w:tr>
      <w:tr w:rsidR="00C71888" w:rsidRPr="004C0112" w14:paraId="09C1776B" w14:textId="77777777" w:rsidTr="00002C6A">
        <w:trPr>
          <w:trHeight w:val="151"/>
          <w:jc w:val="center"/>
        </w:trPr>
        <w:tc>
          <w:tcPr>
            <w:tcW w:w="0" w:type="auto"/>
            <w:tcBorders>
              <w:left w:val="single" w:sz="4" w:space="0" w:color="FFFFFF"/>
            </w:tcBorders>
            <w:shd w:val="clear" w:color="auto" w:fill="4F81BD"/>
            <w:noWrap/>
            <w:vAlign w:val="center"/>
            <w:hideMark/>
          </w:tcPr>
          <w:p w14:paraId="30DCAD22" w14:textId="77777777" w:rsidR="00C71888" w:rsidRPr="007C3F08" w:rsidRDefault="00C71888" w:rsidP="00002C6A">
            <w:pPr>
              <w:pStyle w:val="TextodeTabela"/>
              <w:jc w:val="left"/>
              <w:rPr>
                <w:color w:val="FFFFFF"/>
                <w:szCs w:val="20"/>
              </w:rPr>
            </w:pPr>
            <w:r w:rsidRPr="007C3F08">
              <w:rPr>
                <w:color w:val="FFFFFF"/>
                <w:szCs w:val="20"/>
              </w:rPr>
              <w:t>Sapos</w:t>
            </w:r>
          </w:p>
        </w:tc>
        <w:tc>
          <w:tcPr>
            <w:tcW w:w="0" w:type="auto"/>
            <w:shd w:val="clear" w:color="auto" w:fill="DBE5F1"/>
            <w:vAlign w:val="center"/>
          </w:tcPr>
          <w:p w14:paraId="1CEAC4AD"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DBE5F1"/>
            <w:noWrap/>
            <w:vAlign w:val="center"/>
            <w:hideMark/>
          </w:tcPr>
          <w:p w14:paraId="7587D3B9" w14:textId="77777777" w:rsidR="00C71888" w:rsidRPr="00F1211A" w:rsidRDefault="00C71888" w:rsidP="00002C6A">
            <w:pPr>
              <w:pStyle w:val="TextodeTabela"/>
              <w:jc w:val="center"/>
              <w:rPr>
                <w:szCs w:val="20"/>
              </w:rPr>
            </w:pPr>
            <w:r w:rsidRPr="00F1211A">
              <w:rPr>
                <w:szCs w:val="20"/>
              </w:rPr>
              <w:t>702</w:t>
            </w:r>
          </w:p>
        </w:tc>
        <w:tc>
          <w:tcPr>
            <w:tcW w:w="0" w:type="auto"/>
            <w:shd w:val="clear" w:color="auto" w:fill="DBE5F1"/>
            <w:noWrap/>
            <w:vAlign w:val="center"/>
            <w:hideMark/>
          </w:tcPr>
          <w:p w14:paraId="76D246DB" w14:textId="77777777" w:rsidR="00C71888" w:rsidRPr="0004762A" w:rsidRDefault="00C71888" w:rsidP="00002C6A">
            <w:pPr>
              <w:pStyle w:val="TextodeTabela"/>
              <w:jc w:val="center"/>
              <w:rPr>
                <w:szCs w:val="20"/>
              </w:rPr>
            </w:pPr>
            <w:r w:rsidRPr="0004762A">
              <w:rPr>
                <w:szCs w:val="20"/>
              </w:rPr>
              <w:t>7.0</w:t>
            </w:r>
          </w:p>
        </w:tc>
        <w:tc>
          <w:tcPr>
            <w:tcW w:w="0" w:type="auto"/>
            <w:shd w:val="clear" w:color="auto" w:fill="DBE5F1"/>
            <w:noWrap/>
            <w:vAlign w:val="center"/>
            <w:hideMark/>
          </w:tcPr>
          <w:p w14:paraId="7BF53A10" w14:textId="77777777" w:rsidR="00C71888" w:rsidRPr="00831EDB" w:rsidRDefault="00C71888" w:rsidP="00002C6A">
            <w:pPr>
              <w:pStyle w:val="TextodeTabela"/>
              <w:jc w:val="center"/>
              <w:rPr>
                <w:szCs w:val="20"/>
              </w:rPr>
            </w:pPr>
            <w:r w:rsidRPr="00831EDB">
              <w:rPr>
                <w:szCs w:val="20"/>
              </w:rPr>
              <w:t>685</w:t>
            </w:r>
          </w:p>
        </w:tc>
      </w:tr>
      <w:tr w:rsidR="00C71888" w:rsidRPr="004C0112" w14:paraId="4CC87E74" w14:textId="77777777" w:rsidTr="00002C6A">
        <w:trPr>
          <w:trHeight w:val="97"/>
          <w:jc w:val="center"/>
        </w:trPr>
        <w:tc>
          <w:tcPr>
            <w:tcW w:w="0" w:type="auto"/>
            <w:tcBorders>
              <w:left w:val="single" w:sz="4" w:space="0" w:color="FFFFFF"/>
            </w:tcBorders>
            <w:shd w:val="clear" w:color="auto" w:fill="4F81BD"/>
            <w:noWrap/>
            <w:vAlign w:val="center"/>
            <w:hideMark/>
          </w:tcPr>
          <w:p w14:paraId="5E0F043C" w14:textId="77777777" w:rsidR="00C71888" w:rsidRPr="007C3F08" w:rsidRDefault="00C71888" w:rsidP="00002C6A">
            <w:pPr>
              <w:pStyle w:val="TextodeTabela"/>
              <w:jc w:val="left"/>
              <w:rPr>
                <w:color w:val="FFFFFF"/>
                <w:szCs w:val="20"/>
              </w:rPr>
            </w:pPr>
            <w:r w:rsidRPr="007C3F08">
              <w:rPr>
                <w:color w:val="FFFFFF"/>
                <w:szCs w:val="20"/>
              </w:rPr>
              <w:t>jgit</w:t>
            </w:r>
          </w:p>
        </w:tc>
        <w:tc>
          <w:tcPr>
            <w:tcW w:w="0" w:type="auto"/>
            <w:shd w:val="clear" w:color="auto" w:fill="B8CCE4"/>
            <w:vAlign w:val="center"/>
          </w:tcPr>
          <w:p w14:paraId="01224CC4" w14:textId="77777777" w:rsidR="00C71888" w:rsidRPr="003D5EBD" w:rsidRDefault="00C71888" w:rsidP="00002C6A">
            <w:pPr>
              <w:pStyle w:val="TextodeTabela"/>
              <w:jc w:val="left"/>
              <w:rPr>
                <w:szCs w:val="20"/>
              </w:rPr>
            </w:pPr>
            <w:r w:rsidRPr="003D5EBD">
              <w:rPr>
                <w:szCs w:val="20"/>
              </w:rPr>
              <w:t>eclipse.org</w:t>
            </w:r>
          </w:p>
        </w:tc>
        <w:tc>
          <w:tcPr>
            <w:tcW w:w="0" w:type="auto"/>
            <w:shd w:val="clear" w:color="auto" w:fill="B8CCE4"/>
            <w:noWrap/>
            <w:vAlign w:val="center"/>
            <w:hideMark/>
          </w:tcPr>
          <w:p w14:paraId="1BE79BF3" w14:textId="77777777" w:rsidR="00C71888" w:rsidRPr="00F1211A" w:rsidRDefault="00C71888" w:rsidP="00002C6A">
            <w:pPr>
              <w:pStyle w:val="TextodeTabela"/>
              <w:jc w:val="center"/>
              <w:rPr>
                <w:szCs w:val="20"/>
              </w:rPr>
            </w:pPr>
            <w:r w:rsidRPr="00F1211A">
              <w:rPr>
                <w:szCs w:val="20"/>
              </w:rPr>
              <w:t>2,979</w:t>
            </w:r>
          </w:p>
        </w:tc>
        <w:tc>
          <w:tcPr>
            <w:tcW w:w="0" w:type="auto"/>
            <w:shd w:val="clear" w:color="auto" w:fill="B8CCE4"/>
            <w:noWrap/>
            <w:vAlign w:val="center"/>
            <w:hideMark/>
          </w:tcPr>
          <w:p w14:paraId="1F567B38" w14:textId="77777777" w:rsidR="00C71888" w:rsidRPr="0004762A" w:rsidRDefault="00C71888" w:rsidP="00002C6A">
            <w:pPr>
              <w:pStyle w:val="TextodeTabela"/>
              <w:jc w:val="center"/>
              <w:rPr>
                <w:szCs w:val="20"/>
              </w:rPr>
            </w:pPr>
            <w:r w:rsidRPr="0004762A">
              <w:rPr>
                <w:szCs w:val="20"/>
              </w:rPr>
              <w:t>10.0</w:t>
            </w:r>
          </w:p>
        </w:tc>
        <w:tc>
          <w:tcPr>
            <w:tcW w:w="0" w:type="auto"/>
            <w:shd w:val="clear" w:color="auto" w:fill="B8CCE4"/>
            <w:noWrap/>
            <w:vAlign w:val="center"/>
            <w:hideMark/>
          </w:tcPr>
          <w:p w14:paraId="53C1CC53" w14:textId="77777777" w:rsidR="00C71888" w:rsidRPr="00831EDB" w:rsidRDefault="00C71888" w:rsidP="00002C6A">
            <w:pPr>
              <w:pStyle w:val="TextodeTabela"/>
              <w:jc w:val="center"/>
              <w:rPr>
                <w:szCs w:val="20"/>
              </w:rPr>
            </w:pPr>
            <w:r w:rsidRPr="00831EDB">
              <w:rPr>
                <w:szCs w:val="20"/>
              </w:rPr>
              <w:t>1,595</w:t>
            </w:r>
          </w:p>
        </w:tc>
      </w:tr>
      <w:tr w:rsidR="00C71888" w:rsidRPr="004C0112" w14:paraId="38FD4F07" w14:textId="77777777" w:rsidTr="00002C6A">
        <w:trPr>
          <w:trHeight w:val="50"/>
          <w:jc w:val="center"/>
        </w:trPr>
        <w:tc>
          <w:tcPr>
            <w:tcW w:w="0" w:type="auto"/>
            <w:tcBorders>
              <w:left w:val="single" w:sz="4" w:space="0" w:color="FFFFFF"/>
            </w:tcBorders>
            <w:shd w:val="clear" w:color="auto" w:fill="4F81BD"/>
            <w:noWrap/>
            <w:vAlign w:val="center"/>
            <w:hideMark/>
          </w:tcPr>
          <w:p w14:paraId="42A818AF" w14:textId="77777777" w:rsidR="00C71888" w:rsidRPr="007C3F08" w:rsidRDefault="00C71888" w:rsidP="00002C6A">
            <w:pPr>
              <w:pStyle w:val="TextodeTabela"/>
              <w:jc w:val="left"/>
              <w:rPr>
                <w:color w:val="FFFFFF"/>
                <w:szCs w:val="20"/>
              </w:rPr>
            </w:pPr>
            <w:r w:rsidRPr="007C3F08">
              <w:rPr>
                <w:color w:val="FFFFFF"/>
                <w:szCs w:val="20"/>
              </w:rPr>
              <w:t>egit</w:t>
            </w:r>
          </w:p>
        </w:tc>
        <w:tc>
          <w:tcPr>
            <w:tcW w:w="0" w:type="auto"/>
            <w:shd w:val="clear" w:color="auto" w:fill="DBE5F1"/>
            <w:vAlign w:val="center"/>
          </w:tcPr>
          <w:p w14:paraId="45C7C4AB" w14:textId="77777777" w:rsidR="00C71888" w:rsidRPr="003D5EBD" w:rsidRDefault="00C71888" w:rsidP="00002C6A">
            <w:pPr>
              <w:pStyle w:val="TextodeTabela"/>
              <w:jc w:val="left"/>
              <w:rPr>
                <w:szCs w:val="20"/>
              </w:rPr>
            </w:pPr>
            <w:r w:rsidRPr="003D5EBD">
              <w:rPr>
                <w:szCs w:val="20"/>
              </w:rPr>
              <w:t>eclipse.org</w:t>
            </w:r>
          </w:p>
        </w:tc>
        <w:tc>
          <w:tcPr>
            <w:tcW w:w="0" w:type="auto"/>
            <w:shd w:val="clear" w:color="auto" w:fill="DBE5F1"/>
            <w:noWrap/>
            <w:vAlign w:val="center"/>
            <w:hideMark/>
          </w:tcPr>
          <w:p w14:paraId="1BD0BED2" w14:textId="77777777" w:rsidR="00C71888" w:rsidRPr="00F1211A" w:rsidRDefault="00C71888" w:rsidP="00002C6A">
            <w:pPr>
              <w:pStyle w:val="TextodeTabela"/>
              <w:jc w:val="center"/>
              <w:rPr>
                <w:szCs w:val="20"/>
              </w:rPr>
            </w:pPr>
            <w:r w:rsidRPr="00F1211A">
              <w:rPr>
                <w:szCs w:val="20"/>
              </w:rPr>
              <w:t>3,775</w:t>
            </w:r>
          </w:p>
        </w:tc>
        <w:tc>
          <w:tcPr>
            <w:tcW w:w="0" w:type="auto"/>
            <w:shd w:val="clear" w:color="auto" w:fill="DBE5F1"/>
            <w:noWrap/>
            <w:vAlign w:val="center"/>
            <w:hideMark/>
          </w:tcPr>
          <w:p w14:paraId="32354AF1" w14:textId="77777777" w:rsidR="00C71888" w:rsidRPr="0004762A" w:rsidRDefault="00C71888" w:rsidP="00002C6A">
            <w:pPr>
              <w:pStyle w:val="TextodeTabela"/>
              <w:jc w:val="center"/>
              <w:rPr>
                <w:szCs w:val="20"/>
              </w:rPr>
            </w:pPr>
            <w:r w:rsidRPr="0004762A">
              <w:rPr>
                <w:szCs w:val="20"/>
              </w:rPr>
              <w:t>27.0</w:t>
            </w:r>
          </w:p>
        </w:tc>
        <w:tc>
          <w:tcPr>
            <w:tcW w:w="0" w:type="auto"/>
            <w:shd w:val="clear" w:color="auto" w:fill="DBE5F1"/>
            <w:noWrap/>
            <w:vAlign w:val="center"/>
            <w:hideMark/>
          </w:tcPr>
          <w:p w14:paraId="4188D26C" w14:textId="77777777" w:rsidR="00C71888" w:rsidRPr="00831EDB" w:rsidRDefault="00C71888" w:rsidP="00002C6A">
            <w:pPr>
              <w:pStyle w:val="TextodeTabela"/>
              <w:jc w:val="center"/>
              <w:rPr>
                <w:szCs w:val="20"/>
              </w:rPr>
            </w:pPr>
            <w:r w:rsidRPr="00831EDB">
              <w:rPr>
                <w:szCs w:val="20"/>
              </w:rPr>
              <w:t>1,478</w:t>
            </w:r>
          </w:p>
        </w:tc>
      </w:tr>
      <w:tr w:rsidR="00C71888" w:rsidRPr="004C0112" w14:paraId="668E0CC2" w14:textId="77777777" w:rsidTr="00002C6A">
        <w:trPr>
          <w:trHeight w:val="50"/>
          <w:jc w:val="center"/>
        </w:trPr>
        <w:tc>
          <w:tcPr>
            <w:tcW w:w="0" w:type="auto"/>
            <w:tcBorders>
              <w:left w:val="single" w:sz="4" w:space="0" w:color="FFFFFF"/>
            </w:tcBorders>
            <w:shd w:val="clear" w:color="auto" w:fill="4F81BD"/>
            <w:noWrap/>
            <w:vAlign w:val="center"/>
            <w:hideMark/>
          </w:tcPr>
          <w:p w14:paraId="68CD988E" w14:textId="77777777" w:rsidR="00C71888" w:rsidRPr="007C3F08" w:rsidRDefault="00C71888" w:rsidP="00002C6A">
            <w:pPr>
              <w:pStyle w:val="TextodeTabela"/>
              <w:jc w:val="left"/>
              <w:rPr>
                <w:color w:val="FFFFFF"/>
                <w:szCs w:val="20"/>
              </w:rPr>
            </w:pPr>
            <w:r w:rsidRPr="007C3F08">
              <w:rPr>
                <w:color w:val="FFFFFF"/>
                <w:szCs w:val="20"/>
              </w:rPr>
              <w:t>jquery</w:t>
            </w:r>
          </w:p>
        </w:tc>
        <w:tc>
          <w:tcPr>
            <w:tcW w:w="0" w:type="auto"/>
            <w:shd w:val="clear" w:color="auto" w:fill="B8CCE4"/>
            <w:vAlign w:val="center"/>
          </w:tcPr>
          <w:p w14:paraId="326277B2"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B8CCE4"/>
            <w:noWrap/>
            <w:vAlign w:val="center"/>
            <w:hideMark/>
          </w:tcPr>
          <w:p w14:paraId="0696C807" w14:textId="77777777" w:rsidR="00C71888" w:rsidRPr="00F1211A" w:rsidRDefault="00C71888" w:rsidP="00002C6A">
            <w:pPr>
              <w:pStyle w:val="TextodeTabela"/>
              <w:jc w:val="center"/>
              <w:rPr>
                <w:szCs w:val="20"/>
              </w:rPr>
            </w:pPr>
            <w:r w:rsidRPr="00F1211A">
              <w:rPr>
                <w:szCs w:val="20"/>
              </w:rPr>
              <w:t>5,518</w:t>
            </w:r>
          </w:p>
        </w:tc>
        <w:tc>
          <w:tcPr>
            <w:tcW w:w="0" w:type="auto"/>
            <w:shd w:val="clear" w:color="auto" w:fill="B8CCE4"/>
            <w:noWrap/>
            <w:vAlign w:val="center"/>
            <w:hideMark/>
          </w:tcPr>
          <w:p w14:paraId="61845848" w14:textId="77777777" w:rsidR="00C71888" w:rsidRPr="0004762A" w:rsidRDefault="00C71888" w:rsidP="00002C6A">
            <w:pPr>
              <w:pStyle w:val="TextodeTabela"/>
              <w:jc w:val="center"/>
              <w:rPr>
                <w:szCs w:val="20"/>
              </w:rPr>
            </w:pPr>
            <w:r w:rsidRPr="0004762A">
              <w:rPr>
                <w:szCs w:val="20"/>
              </w:rPr>
              <w:t>20.0</w:t>
            </w:r>
          </w:p>
        </w:tc>
        <w:tc>
          <w:tcPr>
            <w:tcW w:w="0" w:type="auto"/>
            <w:shd w:val="clear" w:color="auto" w:fill="B8CCE4"/>
            <w:noWrap/>
            <w:vAlign w:val="center"/>
            <w:hideMark/>
          </w:tcPr>
          <w:p w14:paraId="2D3BB4A6" w14:textId="77777777" w:rsidR="00C71888" w:rsidRPr="00831EDB" w:rsidRDefault="00C71888" w:rsidP="00002C6A">
            <w:pPr>
              <w:pStyle w:val="TextodeTabela"/>
              <w:jc w:val="center"/>
              <w:rPr>
                <w:szCs w:val="20"/>
              </w:rPr>
            </w:pPr>
            <w:r w:rsidRPr="00831EDB">
              <w:rPr>
                <w:szCs w:val="20"/>
              </w:rPr>
              <w:t>253</w:t>
            </w:r>
          </w:p>
        </w:tc>
      </w:tr>
      <w:tr w:rsidR="00C71888" w:rsidRPr="004C0112" w14:paraId="45E9363A" w14:textId="77777777" w:rsidTr="00002C6A">
        <w:trPr>
          <w:trHeight w:val="77"/>
          <w:jc w:val="center"/>
        </w:trPr>
        <w:tc>
          <w:tcPr>
            <w:tcW w:w="0" w:type="auto"/>
            <w:tcBorders>
              <w:left w:val="single" w:sz="4" w:space="0" w:color="FFFFFF"/>
            </w:tcBorders>
            <w:shd w:val="clear" w:color="auto" w:fill="4F81BD"/>
            <w:noWrap/>
            <w:vAlign w:val="center"/>
            <w:hideMark/>
          </w:tcPr>
          <w:p w14:paraId="728C611D" w14:textId="77777777" w:rsidR="00C71888" w:rsidRPr="007C3F08" w:rsidRDefault="00C71888" w:rsidP="00002C6A">
            <w:pPr>
              <w:pStyle w:val="TextodeTabela"/>
              <w:jc w:val="left"/>
              <w:rPr>
                <w:color w:val="FFFFFF"/>
                <w:szCs w:val="20"/>
              </w:rPr>
            </w:pPr>
            <w:r w:rsidRPr="007C3F08">
              <w:rPr>
                <w:color w:val="FFFFFF"/>
                <w:szCs w:val="20"/>
              </w:rPr>
              <w:t>Tortoise Git</w:t>
            </w:r>
          </w:p>
        </w:tc>
        <w:tc>
          <w:tcPr>
            <w:tcW w:w="0" w:type="auto"/>
            <w:shd w:val="clear" w:color="auto" w:fill="DBE5F1"/>
            <w:vAlign w:val="center"/>
          </w:tcPr>
          <w:p w14:paraId="0E76924B" w14:textId="77777777" w:rsidR="00C71888" w:rsidRPr="003D5EBD" w:rsidRDefault="00C71888" w:rsidP="00002C6A">
            <w:pPr>
              <w:pStyle w:val="TextodeTabela"/>
              <w:jc w:val="left"/>
              <w:rPr>
                <w:szCs w:val="20"/>
              </w:rPr>
            </w:pPr>
            <w:r w:rsidRPr="003D5EBD">
              <w:rPr>
                <w:szCs w:val="20"/>
              </w:rPr>
              <w:t>code.google.com</w:t>
            </w:r>
          </w:p>
        </w:tc>
        <w:tc>
          <w:tcPr>
            <w:tcW w:w="0" w:type="auto"/>
            <w:shd w:val="clear" w:color="auto" w:fill="DBE5F1"/>
            <w:noWrap/>
            <w:vAlign w:val="center"/>
            <w:hideMark/>
          </w:tcPr>
          <w:p w14:paraId="75D70B5A" w14:textId="77777777" w:rsidR="00C71888" w:rsidRPr="00F1211A" w:rsidRDefault="00C71888" w:rsidP="00002C6A">
            <w:pPr>
              <w:pStyle w:val="TextodeTabela"/>
              <w:jc w:val="center"/>
              <w:rPr>
                <w:szCs w:val="20"/>
              </w:rPr>
            </w:pPr>
            <w:r w:rsidRPr="00F1211A">
              <w:rPr>
                <w:szCs w:val="20"/>
              </w:rPr>
              <w:t>6,166</w:t>
            </w:r>
          </w:p>
        </w:tc>
        <w:tc>
          <w:tcPr>
            <w:tcW w:w="0" w:type="auto"/>
            <w:shd w:val="clear" w:color="auto" w:fill="DBE5F1"/>
            <w:noWrap/>
            <w:vAlign w:val="center"/>
            <w:hideMark/>
          </w:tcPr>
          <w:p w14:paraId="55DB802B" w14:textId="77777777" w:rsidR="00C71888" w:rsidRPr="0004762A" w:rsidRDefault="00C71888" w:rsidP="00002C6A">
            <w:pPr>
              <w:pStyle w:val="TextodeTabela"/>
              <w:jc w:val="center"/>
              <w:rPr>
                <w:szCs w:val="20"/>
              </w:rPr>
            </w:pPr>
            <w:r w:rsidRPr="0004762A">
              <w:rPr>
                <w:szCs w:val="20"/>
              </w:rPr>
              <w:t>85.0</w:t>
            </w:r>
          </w:p>
        </w:tc>
        <w:tc>
          <w:tcPr>
            <w:tcW w:w="0" w:type="auto"/>
            <w:shd w:val="clear" w:color="auto" w:fill="DBE5F1"/>
            <w:noWrap/>
            <w:vAlign w:val="center"/>
            <w:hideMark/>
          </w:tcPr>
          <w:p w14:paraId="60D0D0DA" w14:textId="77777777" w:rsidR="00C71888" w:rsidRPr="00831EDB" w:rsidRDefault="00C71888" w:rsidP="00002C6A">
            <w:pPr>
              <w:pStyle w:val="TextodeTabela"/>
              <w:jc w:val="center"/>
              <w:rPr>
                <w:szCs w:val="20"/>
              </w:rPr>
            </w:pPr>
            <w:r w:rsidRPr="00831EDB">
              <w:rPr>
                <w:szCs w:val="20"/>
              </w:rPr>
              <w:t>3,220</w:t>
            </w:r>
          </w:p>
        </w:tc>
      </w:tr>
      <w:tr w:rsidR="00C71888" w:rsidRPr="004C0112" w14:paraId="78FAB6E9" w14:textId="77777777" w:rsidTr="00002C6A">
        <w:trPr>
          <w:trHeight w:val="50"/>
          <w:jc w:val="center"/>
        </w:trPr>
        <w:tc>
          <w:tcPr>
            <w:tcW w:w="0" w:type="auto"/>
            <w:tcBorders>
              <w:left w:val="single" w:sz="4" w:space="0" w:color="FFFFFF"/>
            </w:tcBorders>
            <w:shd w:val="clear" w:color="auto" w:fill="4F81BD"/>
            <w:noWrap/>
            <w:vAlign w:val="center"/>
            <w:hideMark/>
          </w:tcPr>
          <w:p w14:paraId="1ED232A7" w14:textId="77777777" w:rsidR="00C71888" w:rsidRPr="007C3F08" w:rsidRDefault="00C71888" w:rsidP="00002C6A">
            <w:pPr>
              <w:pStyle w:val="TextodeTabela"/>
              <w:jc w:val="left"/>
              <w:rPr>
                <w:color w:val="FFFFFF"/>
                <w:szCs w:val="20"/>
              </w:rPr>
            </w:pPr>
            <w:r w:rsidRPr="007C3F08">
              <w:rPr>
                <w:color w:val="FFFFFF"/>
                <w:szCs w:val="20"/>
              </w:rPr>
              <w:t>Gitextensions</w:t>
            </w:r>
          </w:p>
        </w:tc>
        <w:tc>
          <w:tcPr>
            <w:tcW w:w="0" w:type="auto"/>
            <w:shd w:val="clear" w:color="auto" w:fill="B8CCE4"/>
            <w:vAlign w:val="center"/>
          </w:tcPr>
          <w:p w14:paraId="00EDF382"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B8CCE4"/>
            <w:noWrap/>
            <w:vAlign w:val="center"/>
            <w:hideMark/>
          </w:tcPr>
          <w:p w14:paraId="43A3769A" w14:textId="77777777" w:rsidR="00C71888" w:rsidRPr="00F1211A" w:rsidRDefault="00C71888" w:rsidP="00002C6A">
            <w:pPr>
              <w:pStyle w:val="TextodeTabela"/>
              <w:jc w:val="center"/>
              <w:rPr>
                <w:szCs w:val="20"/>
              </w:rPr>
            </w:pPr>
            <w:r w:rsidRPr="00F1211A">
              <w:rPr>
                <w:szCs w:val="20"/>
              </w:rPr>
              <w:t>6,417</w:t>
            </w:r>
          </w:p>
        </w:tc>
        <w:tc>
          <w:tcPr>
            <w:tcW w:w="0" w:type="auto"/>
            <w:shd w:val="clear" w:color="auto" w:fill="B8CCE4"/>
            <w:noWrap/>
            <w:vAlign w:val="center"/>
            <w:hideMark/>
          </w:tcPr>
          <w:p w14:paraId="7109CA82" w14:textId="77777777" w:rsidR="00C71888" w:rsidRPr="0004762A" w:rsidRDefault="00C71888" w:rsidP="00002C6A">
            <w:pPr>
              <w:pStyle w:val="TextodeTabela"/>
              <w:jc w:val="center"/>
              <w:rPr>
                <w:szCs w:val="20"/>
              </w:rPr>
            </w:pPr>
            <w:r w:rsidRPr="0004762A">
              <w:rPr>
                <w:szCs w:val="20"/>
              </w:rPr>
              <w:t>448.0</w:t>
            </w:r>
          </w:p>
        </w:tc>
        <w:tc>
          <w:tcPr>
            <w:tcW w:w="0" w:type="auto"/>
            <w:shd w:val="clear" w:color="auto" w:fill="B8CCE4"/>
            <w:noWrap/>
            <w:vAlign w:val="center"/>
            <w:hideMark/>
          </w:tcPr>
          <w:p w14:paraId="1FAADD5B" w14:textId="77777777" w:rsidR="00C71888" w:rsidRPr="00831EDB" w:rsidRDefault="00C71888" w:rsidP="00002C6A">
            <w:pPr>
              <w:pStyle w:val="TextodeTabela"/>
              <w:jc w:val="center"/>
              <w:rPr>
                <w:szCs w:val="20"/>
              </w:rPr>
            </w:pPr>
            <w:r w:rsidRPr="00831EDB">
              <w:rPr>
                <w:szCs w:val="20"/>
              </w:rPr>
              <w:t>1,549</w:t>
            </w:r>
          </w:p>
        </w:tc>
      </w:tr>
      <w:tr w:rsidR="00C71888" w:rsidRPr="004C0112" w14:paraId="17347F35" w14:textId="77777777" w:rsidTr="00002C6A">
        <w:trPr>
          <w:trHeight w:val="50"/>
          <w:jc w:val="center"/>
        </w:trPr>
        <w:tc>
          <w:tcPr>
            <w:tcW w:w="0" w:type="auto"/>
            <w:tcBorders>
              <w:left w:val="single" w:sz="4" w:space="0" w:color="FFFFFF"/>
            </w:tcBorders>
            <w:shd w:val="clear" w:color="auto" w:fill="4F81BD"/>
            <w:noWrap/>
            <w:vAlign w:val="center"/>
            <w:hideMark/>
          </w:tcPr>
          <w:p w14:paraId="4547F417" w14:textId="77777777" w:rsidR="00C71888" w:rsidRPr="007C3F08" w:rsidRDefault="00C71888" w:rsidP="00002C6A">
            <w:pPr>
              <w:pStyle w:val="TextodeTabela"/>
              <w:jc w:val="left"/>
              <w:rPr>
                <w:color w:val="FFFFFF"/>
                <w:szCs w:val="20"/>
              </w:rPr>
            </w:pPr>
            <w:r w:rsidRPr="007C3F08">
              <w:rPr>
                <w:color w:val="FFFFFF"/>
                <w:szCs w:val="20"/>
              </w:rPr>
              <w:t>drupal</w:t>
            </w:r>
          </w:p>
        </w:tc>
        <w:tc>
          <w:tcPr>
            <w:tcW w:w="0" w:type="auto"/>
            <w:shd w:val="clear" w:color="auto" w:fill="DBE5F1"/>
            <w:vAlign w:val="center"/>
          </w:tcPr>
          <w:p w14:paraId="746C0279" w14:textId="77777777" w:rsidR="00C71888" w:rsidRPr="003D5EBD" w:rsidRDefault="00C71888" w:rsidP="00002C6A">
            <w:pPr>
              <w:pStyle w:val="TextodeTabela"/>
              <w:jc w:val="left"/>
              <w:rPr>
                <w:szCs w:val="20"/>
              </w:rPr>
            </w:pPr>
            <w:r w:rsidRPr="003D5EBD">
              <w:rPr>
                <w:szCs w:val="20"/>
              </w:rPr>
              <w:t>drupal.org</w:t>
            </w:r>
          </w:p>
        </w:tc>
        <w:tc>
          <w:tcPr>
            <w:tcW w:w="0" w:type="auto"/>
            <w:shd w:val="clear" w:color="auto" w:fill="DBE5F1"/>
            <w:noWrap/>
            <w:vAlign w:val="center"/>
            <w:hideMark/>
          </w:tcPr>
          <w:p w14:paraId="6EA7E047" w14:textId="77777777" w:rsidR="00C71888" w:rsidRPr="00F1211A" w:rsidRDefault="00C71888" w:rsidP="00002C6A">
            <w:pPr>
              <w:pStyle w:val="TextodeTabela"/>
              <w:jc w:val="center"/>
              <w:rPr>
                <w:szCs w:val="20"/>
              </w:rPr>
            </w:pPr>
            <w:r w:rsidRPr="00F1211A">
              <w:rPr>
                <w:szCs w:val="20"/>
              </w:rPr>
              <w:t>23,922</w:t>
            </w:r>
          </w:p>
        </w:tc>
        <w:tc>
          <w:tcPr>
            <w:tcW w:w="0" w:type="auto"/>
            <w:shd w:val="clear" w:color="auto" w:fill="DBE5F1"/>
            <w:noWrap/>
            <w:vAlign w:val="center"/>
            <w:hideMark/>
          </w:tcPr>
          <w:p w14:paraId="3953FB9B" w14:textId="77777777" w:rsidR="00C71888" w:rsidRPr="0004762A" w:rsidRDefault="00C71888" w:rsidP="00002C6A">
            <w:pPr>
              <w:pStyle w:val="TextodeTabela"/>
              <w:jc w:val="center"/>
              <w:rPr>
                <w:szCs w:val="20"/>
              </w:rPr>
            </w:pPr>
            <w:r w:rsidRPr="0004762A">
              <w:rPr>
                <w:szCs w:val="20"/>
              </w:rPr>
              <w:t>84.4</w:t>
            </w:r>
          </w:p>
        </w:tc>
        <w:tc>
          <w:tcPr>
            <w:tcW w:w="0" w:type="auto"/>
            <w:shd w:val="clear" w:color="auto" w:fill="DBE5F1"/>
            <w:noWrap/>
            <w:vAlign w:val="center"/>
            <w:hideMark/>
          </w:tcPr>
          <w:p w14:paraId="65E82DDE" w14:textId="77777777" w:rsidR="00C71888" w:rsidRPr="00831EDB" w:rsidRDefault="00C71888" w:rsidP="00002C6A">
            <w:pPr>
              <w:pStyle w:val="TextodeTabela"/>
              <w:jc w:val="center"/>
              <w:rPr>
                <w:szCs w:val="20"/>
              </w:rPr>
            </w:pPr>
            <w:r w:rsidRPr="00831EDB">
              <w:rPr>
                <w:szCs w:val="20"/>
              </w:rPr>
              <w:t>9,290</w:t>
            </w:r>
          </w:p>
        </w:tc>
      </w:tr>
      <w:tr w:rsidR="00C71888" w:rsidRPr="004C0112" w14:paraId="4658531A" w14:textId="77777777" w:rsidTr="00002C6A">
        <w:trPr>
          <w:trHeight w:val="71"/>
          <w:jc w:val="center"/>
        </w:trPr>
        <w:tc>
          <w:tcPr>
            <w:tcW w:w="0" w:type="auto"/>
            <w:tcBorders>
              <w:left w:val="single" w:sz="4" w:space="0" w:color="FFFFFF"/>
            </w:tcBorders>
            <w:shd w:val="clear" w:color="auto" w:fill="4F81BD"/>
            <w:noWrap/>
            <w:vAlign w:val="center"/>
            <w:hideMark/>
          </w:tcPr>
          <w:p w14:paraId="5400DAC3" w14:textId="77777777" w:rsidR="00C71888" w:rsidRPr="007C3F08" w:rsidRDefault="00C71888"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3FD541C2" w14:textId="77777777" w:rsidR="00C71888" w:rsidRPr="003D5EBD" w:rsidRDefault="00C71888" w:rsidP="00002C6A">
            <w:pPr>
              <w:pStyle w:val="TextodeTabela"/>
              <w:jc w:val="left"/>
              <w:rPr>
                <w:szCs w:val="20"/>
              </w:rPr>
            </w:pPr>
            <w:r w:rsidRPr="003D5EBD">
              <w:rPr>
                <w:szCs w:val="20"/>
              </w:rPr>
              <w:t>gitorious.org</w:t>
            </w:r>
          </w:p>
        </w:tc>
        <w:tc>
          <w:tcPr>
            <w:tcW w:w="0" w:type="auto"/>
            <w:shd w:val="clear" w:color="auto" w:fill="B8CCE4"/>
            <w:noWrap/>
            <w:vAlign w:val="center"/>
            <w:hideMark/>
          </w:tcPr>
          <w:p w14:paraId="73487DEC" w14:textId="77777777" w:rsidR="00C71888" w:rsidRPr="00F1211A" w:rsidRDefault="00C71888" w:rsidP="00002C6A">
            <w:pPr>
              <w:pStyle w:val="TextodeTabela"/>
              <w:jc w:val="center"/>
              <w:rPr>
                <w:szCs w:val="20"/>
              </w:rPr>
            </w:pPr>
            <w:r w:rsidRPr="00F1211A">
              <w:rPr>
                <w:szCs w:val="20"/>
              </w:rPr>
              <w:t>25,822</w:t>
            </w:r>
          </w:p>
        </w:tc>
        <w:tc>
          <w:tcPr>
            <w:tcW w:w="0" w:type="auto"/>
            <w:shd w:val="clear" w:color="auto" w:fill="B8CCE4"/>
            <w:noWrap/>
            <w:vAlign w:val="center"/>
            <w:hideMark/>
          </w:tcPr>
          <w:p w14:paraId="3F13CDC1" w14:textId="77777777" w:rsidR="00C71888" w:rsidRPr="00831EDB" w:rsidRDefault="00C71888" w:rsidP="00002C6A">
            <w:pPr>
              <w:pStyle w:val="TextodeTabela"/>
              <w:jc w:val="center"/>
              <w:rPr>
                <w:szCs w:val="20"/>
              </w:rPr>
            </w:pPr>
            <w:r w:rsidRPr="0004762A">
              <w:rPr>
                <w:szCs w:val="20"/>
              </w:rPr>
              <w:t>1</w:t>
            </w:r>
            <w:r w:rsidRPr="00831EDB">
              <w:rPr>
                <w:szCs w:val="20"/>
              </w:rPr>
              <w:t>41.0</w:t>
            </w:r>
          </w:p>
        </w:tc>
        <w:tc>
          <w:tcPr>
            <w:tcW w:w="0" w:type="auto"/>
            <w:shd w:val="clear" w:color="auto" w:fill="B8CCE4"/>
            <w:noWrap/>
            <w:vAlign w:val="center"/>
            <w:hideMark/>
          </w:tcPr>
          <w:p w14:paraId="75C94B3D" w14:textId="77777777" w:rsidR="00C71888" w:rsidRPr="0086347E" w:rsidRDefault="00C71888" w:rsidP="00002C6A">
            <w:pPr>
              <w:pStyle w:val="TextodeTabela"/>
              <w:jc w:val="center"/>
              <w:rPr>
                <w:szCs w:val="20"/>
              </w:rPr>
            </w:pPr>
            <w:r w:rsidRPr="0086347E">
              <w:rPr>
                <w:szCs w:val="20"/>
              </w:rPr>
              <w:t>20,729</w:t>
            </w:r>
          </w:p>
        </w:tc>
      </w:tr>
      <w:tr w:rsidR="00C71888" w:rsidRPr="004C0112" w14:paraId="52B6F09F"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4578F4AC" w14:textId="77777777" w:rsidR="00C71888" w:rsidRPr="007C3F08" w:rsidRDefault="00C71888" w:rsidP="00002C6A">
            <w:pPr>
              <w:pStyle w:val="TextodeTabela"/>
              <w:jc w:val="left"/>
              <w:rPr>
                <w:color w:val="FFFFFF"/>
                <w:szCs w:val="20"/>
              </w:rPr>
            </w:pPr>
            <w:r w:rsidRPr="007C3F08">
              <w:rPr>
                <w:color w:val="FFFFFF"/>
                <w:szCs w:val="20"/>
              </w:rPr>
              <w:t>Git</w:t>
            </w:r>
          </w:p>
        </w:tc>
        <w:tc>
          <w:tcPr>
            <w:tcW w:w="0" w:type="auto"/>
            <w:shd w:val="clear" w:color="auto" w:fill="DBE5F1"/>
            <w:vAlign w:val="center"/>
          </w:tcPr>
          <w:p w14:paraId="4C4F375C"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DBE5F1"/>
            <w:noWrap/>
            <w:vAlign w:val="center"/>
            <w:hideMark/>
          </w:tcPr>
          <w:p w14:paraId="160BAC33" w14:textId="77777777" w:rsidR="00C71888" w:rsidRPr="00F1211A" w:rsidRDefault="00C71888" w:rsidP="00002C6A">
            <w:pPr>
              <w:pStyle w:val="TextodeTabela"/>
              <w:jc w:val="center"/>
              <w:rPr>
                <w:szCs w:val="20"/>
              </w:rPr>
            </w:pPr>
            <w:r w:rsidRPr="00F1211A">
              <w:rPr>
                <w:szCs w:val="20"/>
              </w:rPr>
              <w:t>35,260</w:t>
            </w:r>
          </w:p>
        </w:tc>
        <w:tc>
          <w:tcPr>
            <w:tcW w:w="0" w:type="auto"/>
            <w:shd w:val="clear" w:color="auto" w:fill="DBE5F1"/>
            <w:noWrap/>
            <w:vAlign w:val="center"/>
            <w:hideMark/>
          </w:tcPr>
          <w:p w14:paraId="58D9E9F5" w14:textId="77777777" w:rsidR="00C71888" w:rsidRPr="0004762A" w:rsidRDefault="00C71888" w:rsidP="00002C6A">
            <w:pPr>
              <w:pStyle w:val="TextodeTabela"/>
              <w:jc w:val="center"/>
              <w:rPr>
                <w:szCs w:val="20"/>
              </w:rPr>
            </w:pPr>
            <w:r w:rsidRPr="0004762A">
              <w:rPr>
                <w:szCs w:val="20"/>
              </w:rPr>
              <w:t>98.0</w:t>
            </w:r>
          </w:p>
        </w:tc>
        <w:tc>
          <w:tcPr>
            <w:tcW w:w="0" w:type="auto"/>
            <w:shd w:val="clear" w:color="auto" w:fill="DBE5F1"/>
            <w:noWrap/>
            <w:vAlign w:val="center"/>
            <w:hideMark/>
          </w:tcPr>
          <w:p w14:paraId="3AF13625" w14:textId="77777777" w:rsidR="00C71888" w:rsidRPr="00831EDB" w:rsidRDefault="00C71888" w:rsidP="00002C6A">
            <w:pPr>
              <w:pStyle w:val="TextodeTabela"/>
              <w:jc w:val="center"/>
              <w:rPr>
                <w:szCs w:val="20"/>
              </w:rPr>
            </w:pPr>
            <w:r w:rsidRPr="00831EDB">
              <w:rPr>
                <w:szCs w:val="20"/>
              </w:rPr>
              <w:t>2,656</w:t>
            </w:r>
          </w:p>
        </w:tc>
      </w:tr>
    </w:tbl>
    <w:p w14:paraId="4F39F308" w14:textId="77777777" w:rsidR="00C71888" w:rsidRPr="007C3F08" w:rsidRDefault="00C71888" w:rsidP="00C71888">
      <w:pPr>
        <w:rPr>
          <w:lang w:val="en-US"/>
        </w:rPr>
      </w:pPr>
    </w:p>
    <w:p w14:paraId="7D2D49A0" w14:textId="22E82009" w:rsidR="006C6A93" w:rsidRPr="003D5EBD" w:rsidRDefault="00FF7707" w:rsidP="003B2147">
      <w:pPr>
        <w:rPr>
          <w:lang w:val="en-US"/>
        </w:rPr>
      </w:pPr>
      <w:r w:rsidRPr="003D5EBD">
        <w:rPr>
          <w:lang w:val="en-US"/>
        </w:rPr>
        <w:t xml:space="preserve">We measured the </w:t>
      </w:r>
      <w:r w:rsidR="003B2147" w:rsidRPr="00F1211A">
        <w:rPr>
          <w:lang w:val="en-US"/>
        </w:rPr>
        <w:t xml:space="preserve">main operations of our approach.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A80296" w:rsidRPr="00034372">
        <w:rPr>
          <w:lang w:val="en-US"/>
        </w:rPr>
        <w:t xml:space="preserve">Table </w:t>
      </w:r>
      <w:r w:rsidR="00A80296">
        <w:rPr>
          <w:noProof/>
          <w:lang w:val="en-US"/>
        </w:rPr>
        <w:t>9</w:t>
      </w:r>
      <w:r w:rsidR="00983781">
        <w:rPr>
          <w:lang w:val="en-US"/>
        </w:rPr>
        <w:fldChar w:fldCharType="end"/>
      </w:r>
      <w:r w:rsidR="00983781">
        <w:rPr>
          <w:lang w:val="en-US"/>
        </w:rPr>
        <w:t xml:space="preserve"> </w:t>
      </w:r>
      <w:r w:rsidR="003B2147" w:rsidRPr="007C3F08">
        <w:rPr>
          <w:lang w:val="en-US"/>
        </w:rPr>
        <w:t xml:space="preserve">shows the time spent to perform foreground operations and </w:t>
      </w:r>
      <w:r w:rsidR="003B2147" w:rsidRPr="003D5EBD">
        <w:rPr>
          <w:lang w:val="en-US"/>
        </w:rPr>
        <w:fldChar w:fldCharType="begin"/>
      </w:r>
      <w:r w:rsidR="003B2147" w:rsidRPr="004C0112">
        <w:rPr>
          <w:lang w:val="en-US"/>
        </w:rPr>
        <w:instrText xml:space="preserve"> REF _Ref409856251 \h </w:instrText>
      </w:r>
      <w:r w:rsidR="003B2147" w:rsidRPr="003D5EBD">
        <w:rPr>
          <w:lang w:val="en-US"/>
        </w:rPr>
      </w:r>
      <w:r w:rsidR="003B2147" w:rsidRPr="003D5EBD">
        <w:rPr>
          <w:lang w:val="en-US"/>
        </w:rPr>
        <w:fldChar w:fldCharType="separate"/>
      </w:r>
      <w:r w:rsidR="00A80296" w:rsidRPr="003D5EBD">
        <w:rPr>
          <w:lang w:val="en-US"/>
        </w:rPr>
        <w:t xml:space="preserve">Table </w:t>
      </w:r>
      <w:r w:rsidR="00A80296">
        <w:rPr>
          <w:noProof/>
          <w:lang w:val="en-US"/>
        </w:rPr>
        <w:t>10</w:t>
      </w:r>
      <w:r w:rsidR="003B2147" w:rsidRPr="003D5EBD">
        <w:rPr>
          <w:lang w:val="en-US"/>
        </w:rPr>
        <w:fldChar w:fldCharType="end"/>
      </w:r>
      <w:r w:rsidR="003B2147" w:rsidRPr="007C3F08">
        <w:rPr>
          <w:lang w:val="en-US"/>
        </w:rPr>
        <w:t xml:space="preserve"> shows the time spent to perform backgroun</w:t>
      </w:r>
      <w:r w:rsidR="003B2147" w:rsidRPr="003D5EBD">
        <w:rPr>
          <w:lang w:val="en-US"/>
        </w:rPr>
        <w:t>d operations</w:t>
      </w:r>
      <w:r w:rsidR="005E426B" w:rsidRPr="00F1211A">
        <w:rPr>
          <w:lang w:val="en-US"/>
        </w:rPr>
        <w:t xml:space="preserve">. </w:t>
      </w:r>
      <w:r w:rsidR="003B2147" w:rsidRPr="0004762A">
        <w:rPr>
          <w:lang w:val="en-US"/>
        </w:rPr>
        <w:t xml:space="preserve">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A80296" w:rsidRPr="00034372">
        <w:rPr>
          <w:lang w:val="en-US"/>
        </w:rPr>
        <w:t xml:space="preserve">Table </w:t>
      </w:r>
      <w:r w:rsidR="00A80296">
        <w:rPr>
          <w:noProof/>
          <w:lang w:val="en-US"/>
        </w:rPr>
        <w:t>9</w:t>
      </w:r>
      <w:r w:rsidR="00983781">
        <w:rPr>
          <w:lang w:val="en-US"/>
        </w:rPr>
        <w:fldChar w:fldCharType="end"/>
      </w:r>
      <w:r w:rsidR="00983781">
        <w:rPr>
          <w:lang w:val="en-US"/>
        </w:rPr>
        <w:t xml:space="preserve"> </w:t>
      </w:r>
      <w:r w:rsidR="005E426B" w:rsidRPr="007C3F08">
        <w:rPr>
          <w:lang w:val="en-US"/>
        </w:rPr>
        <w:t>also presents the memory usage during the execution of the “Commit History” operation. The measured operations were:</w:t>
      </w:r>
    </w:p>
    <w:p w14:paraId="4D6E8984" w14:textId="77777777" w:rsidR="006C6A93" w:rsidRPr="00071773" w:rsidRDefault="003B2147" w:rsidP="0091399A">
      <w:pPr>
        <w:pStyle w:val="Listasemnumerao"/>
      </w:pPr>
      <w:r w:rsidRPr="00F1211A">
        <w:t>“Commit History”</w:t>
      </w:r>
      <w:r w:rsidR="005E426B" w:rsidRPr="0004762A">
        <w:t>,</w:t>
      </w:r>
      <w:r w:rsidRPr="00831EDB">
        <w:t xml:space="preserve"> an operation invoked when the user requests to see the commit</w:t>
      </w:r>
      <w:r w:rsidR="006C6A93" w:rsidRPr="0086347E">
        <w:t xml:space="preserve"> history of a given </w:t>
      </w:r>
      <w:r w:rsidR="00116D16" w:rsidRPr="0086347E">
        <w:t>system</w:t>
      </w:r>
      <w:r w:rsidR="006C6A93" w:rsidRPr="00071773">
        <w:t>.</w:t>
      </w:r>
    </w:p>
    <w:p w14:paraId="249E79AD" w14:textId="77777777" w:rsidR="006C6A93" w:rsidRPr="00555496" w:rsidRDefault="003B2147" w:rsidP="0091399A">
      <w:pPr>
        <w:pStyle w:val="Listasemnumerao"/>
      </w:pPr>
      <w:r w:rsidRPr="00717F71">
        <w:t>“Topology”</w:t>
      </w:r>
      <w:r w:rsidR="005E426B" w:rsidRPr="0021209D">
        <w:t>,</w:t>
      </w:r>
      <w:r w:rsidRPr="00BD155A">
        <w:t xml:space="preserve"> invoked when the user wants to see the topology of </w:t>
      </w:r>
      <w:r w:rsidR="00116D16" w:rsidRPr="00555496">
        <w:t>clones</w:t>
      </w:r>
      <w:r w:rsidR="006C6A93" w:rsidRPr="00555496">
        <w:t xml:space="preserve"> of a given system.</w:t>
      </w:r>
    </w:p>
    <w:p w14:paraId="6EAEAAD3" w14:textId="77777777" w:rsidR="006C6A93" w:rsidRPr="00723770" w:rsidRDefault="003B2147" w:rsidP="0091399A">
      <w:pPr>
        <w:pStyle w:val="Listasemnumerao"/>
      </w:pPr>
      <w:r w:rsidRPr="003767D2">
        <w:t>“Insert 1</w:t>
      </w:r>
      <w:r w:rsidRPr="003767D2">
        <w:rPr>
          <w:vertAlign w:val="superscript"/>
        </w:rPr>
        <w:t>st</w:t>
      </w:r>
      <w:r w:rsidRPr="00C70AA2">
        <w:t>”</w:t>
      </w:r>
      <w:r w:rsidR="005E426B" w:rsidRPr="00117B7E">
        <w:t>,</w:t>
      </w:r>
      <w:r w:rsidRPr="007D3EFA">
        <w:t xml:space="preserve"> invoked when the user includes the first </w:t>
      </w:r>
      <w:r w:rsidR="00116D16" w:rsidRPr="008A010A">
        <w:t>clone</w:t>
      </w:r>
      <w:r w:rsidRPr="005D7C16">
        <w:t xml:space="preserve"> of a</w:t>
      </w:r>
      <w:r w:rsidR="006C6A93" w:rsidRPr="00723770">
        <w:t xml:space="preserve"> given system to be monitored.</w:t>
      </w:r>
    </w:p>
    <w:p w14:paraId="3DDC5DB5" w14:textId="77777777" w:rsidR="006C6A93" w:rsidRPr="008205C3" w:rsidRDefault="003B2147" w:rsidP="0091399A">
      <w:pPr>
        <w:pStyle w:val="Listasemnumerao"/>
      </w:pPr>
      <w:r w:rsidRPr="0008190F">
        <w:t>“Insert 2</w:t>
      </w:r>
      <w:r w:rsidRPr="00AB1335">
        <w:rPr>
          <w:vertAlign w:val="superscript"/>
        </w:rPr>
        <w:t>nd</w:t>
      </w:r>
      <w:r w:rsidRPr="00312A5F">
        <w:t>”</w:t>
      </w:r>
      <w:r w:rsidR="005E426B" w:rsidRPr="00312A5F">
        <w:t>,</w:t>
      </w:r>
      <w:r w:rsidRPr="00312A5F">
        <w:t xml:space="preserve"> invoked when the user includes a </w:t>
      </w:r>
      <w:r w:rsidR="00116D16" w:rsidRPr="005D0FBE">
        <w:t>clone</w:t>
      </w:r>
      <w:r w:rsidRPr="00DD43A6">
        <w:t xml:space="preserve"> to be monitored in a system that alread</w:t>
      </w:r>
      <w:r w:rsidR="006C6A93" w:rsidRPr="008205C3">
        <w:t>y have registered repositories.</w:t>
      </w:r>
    </w:p>
    <w:p w14:paraId="4A03C8BD" w14:textId="77777777" w:rsidR="006C6A93" w:rsidRPr="001E2F28" w:rsidRDefault="003B2147" w:rsidP="0091399A">
      <w:pPr>
        <w:pStyle w:val="Listasemnumerao"/>
      </w:pPr>
      <w:r w:rsidRPr="00CE72A1">
        <w:t>“Check Branches”</w:t>
      </w:r>
      <w:r w:rsidR="005E426B" w:rsidRPr="00CE4584">
        <w:t>,</w:t>
      </w:r>
      <w:r w:rsidRPr="00AA5E55">
        <w:t xml:space="preserve"> invoked periodically to check all the monitored </w:t>
      </w:r>
      <w:r w:rsidR="00116D16" w:rsidRPr="00817340">
        <w:t>clones</w:t>
      </w:r>
      <w:r w:rsidRPr="005217DA">
        <w:t>, searching for ah</w:t>
      </w:r>
      <w:r w:rsidR="006C6A93" w:rsidRPr="001E2F28">
        <w:t>ead or behind commits.</w:t>
      </w:r>
    </w:p>
    <w:p w14:paraId="0E38C84A" w14:textId="77777777" w:rsidR="003B2147" w:rsidRDefault="005E426B" w:rsidP="0091399A">
      <w:pPr>
        <w:pStyle w:val="Listasemnumerao"/>
      </w:pPr>
      <w:r w:rsidRPr="001E2F28">
        <w:t>“</w:t>
      </w:r>
      <w:r w:rsidR="003B2147" w:rsidRPr="009E6854">
        <w:t>Update Topology”</w:t>
      </w:r>
      <w:r w:rsidRPr="009E6854">
        <w:t xml:space="preserve">, </w:t>
      </w:r>
      <w:r w:rsidR="003B2147" w:rsidRPr="009E6854">
        <w:t xml:space="preserve">invoked periodically to update the topology information in the central database. </w:t>
      </w:r>
      <w:r w:rsidR="006C6A93" w:rsidRPr="009E6854">
        <w:t>It</w:t>
      </w:r>
      <w:r w:rsidR="003B2147" w:rsidRPr="00E606E1">
        <w:t xml:space="preserve"> updates the existing </w:t>
      </w:r>
      <w:r w:rsidR="00116D16" w:rsidRPr="00296DF5">
        <w:t>clones</w:t>
      </w:r>
      <w:r w:rsidR="003B2147" w:rsidRPr="001F3234">
        <w:t>, th</w:t>
      </w:r>
      <w:r w:rsidR="003B2147" w:rsidRPr="001B3747">
        <w:t xml:space="preserve">eir peers, and the existing commits, marking in which </w:t>
      </w:r>
      <w:r w:rsidR="00116D16" w:rsidRPr="00AF57B6">
        <w:t>clones</w:t>
      </w:r>
      <w:r w:rsidR="003B2147" w:rsidRPr="00A717CA">
        <w:t xml:space="preserve"> each commit is found.</w:t>
      </w:r>
    </w:p>
    <w:p w14:paraId="33687941" w14:textId="5AC80ACE" w:rsidR="003B2147" w:rsidRPr="003D5EBD" w:rsidRDefault="003B2147" w:rsidP="003B2147">
      <w:pPr>
        <w:pStyle w:val="Caption"/>
        <w:rPr>
          <w:lang w:val="en-US"/>
        </w:rPr>
      </w:pPr>
      <w:bookmarkStart w:id="385" w:name="_Ref409856157"/>
      <w:bookmarkStart w:id="386" w:name="_Toc414223596"/>
      <w:r w:rsidRPr="00034372">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80296">
        <w:rPr>
          <w:noProof/>
          <w:lang w:val="en-US"/>
        </w:rPr>
        <w:t>9</w:t>
      </w:r>
      <w:r w:rsidRPr="004C0112">
        <w:rPr>
          <w:lang w:val="en-US"/>
        </w:rPr>
        <w:fldChar w:fldCharType="end"/>
      </w:r>
      <w:bookmarkEnd w:id="385"/>
      <w:r w:rsidRPr="007C3F08">
        <w:rPr>
          <w:lang w:val="en-US"/>
        </w:rPr>
        <w:t xml:space="preserve"> – Time spent to perform foreground operations</w:t>
      </w:r>
      <w:bookmarkEnd w:id="386"/>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099"/>
        <w:gridCol w:w="2391"/>
        <w:gridCol w:w="1213"/>
      </w:tblGrid>
      <w:tr w:rsidR="003B2147" w:rsidRPr="004C0112" w14:paraId="31D02A0D"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4A007932" w14:textId="77777777" w:rsidR="003B2147" w:rsidRPr="00F1211A" w:rsidRDefault="003B2147" w:rsidP="00002C6A">
            <w:pPr>
              <w:pStyle w:val="TextodeTabela"/>
              <w:jc w:val="center"/>
              <w:rPr>
                <w:b/>
                <w:bCs w:val="0"/>
                <w:color w:val="FFFFFF"/>
                <w:szCs w:val="20"/>
              </w:rPr>
            </w:pPr>
          </w:p>
        </w:tc>
        <w:tc>
          <w:tcPr>
            <w:tcW w:w="4606" w:type="dxa"/>
            <w:gridSpan w:val="3"/>
            <w:tcBorders>
              <w:top w:val="single" w:sz="4" w:space="0" w:color="FFFFFF"/>
              <w:left w:val="single" w:sz="4" w:space="0" w:color="FFFFFF"/>
              <w:bottom w:val="single" w:sz="4" w:space="0" w:color="FFFFFF"/>
              <w:right w:val="single" w:sz="4" w:space="0" w:color="FFFFFF"/>
            </w:tcBorders>
            <w:shd w:val="clear" w:color="auto" w:fill="548DD4"/>
          </w:tcPr>
          <w:p w14:paraId="0F36510D" w14:textId="77777777" w:rsidR="003B2147" w:rsidRPr="00831EDB" w:rsidRDefault="003B2147" w:rsidP="00002C6A">
            <w:pPr>
              <w:pStyle w:val="TextodeTabela"/>
              <w:jc w:val="center"/>
              <w:rPr>
                <w:color w:val="FFFFFF"/>
                <w:szCs w:val="20"/>
              </w:rPr>
            </w:pPr>
            <w:r w:rsidRPr="0004762A">
              <w:rPr>
                <w:b/>
                <w:color w:val="FFFFFF"/>
                <w:szCs w:val="20"/>
              </w:rPr>
              <w:t>Foreground operations</w:t>
            </w:r>
          </w:p>
        </w:tc>
      </w:tr>
      <w:tr w:rsidR="003B2147" w:rsidRPr="004C0112" w14:paraId="306E17E1" w14:textId="77777777" w:rsidTr="00002C6A">
        <w:trPr>
          <w:trHeight w:val="10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19EA15C2" w14:textId="77777777" w:rsidR="003B2147" w:rsidRPr="003D5EBD" w:rsidRDefault="00116D16" w:rsidP="00002C6A">
            <w:pPr>
              <w:pStyle w:val="TextodeTabela"/>
              <w:jc w:val="center"/>
              <w:rPr>
                <w:b/>
                <w:color w:val="FFFFFF"/>
                <w:szCs w:val="20"/>
              </w:rPr>
            </w:pPr>
            <w:r w:rsidRPr="007C3F08">
              <w:rPr>
                <w:b/>
                <w:color w:val="FFFFFF"/>
                <w:szCs w:val="20"/>
              </w:rPr>
              <w:t>Project</w:t>
            </w:r>
          </w:p>
        </w:tc>
        <w:tc>
          <w:tcPr>
            <w:tcW w:w="3490" w:type="dxa"/>
            <w:gridSpan w:val="2"/>
            <w:tcBorders>
              <w:top w:val="single" w:sz="4" w:space="0" w:color="FFFFFF"/>
              <w:left w:val="single" w:sz="4" w:space="0" w:color="FFFFFF"/>
              <w:bottom w:val="single" w:sz="4" w:space="0" w:color="FFFFFF"/>
              <w:right w:val="single" w:sz="4" w:space="0" w:color="FFFFFF"/>
            </w:tcBorders>
            <w:shd w:val="clear" w:color="auto" w:fill="548DD4"/>
          </w:tcPr>
          <w:p w14:paraId="44516F92" w14:textId="77777777" w:rsidR="003B2147" w:rsidRPr="0004762A" w:rsidRDefault="003B2147" w:rsidP="00002C6A">
            <w:pPr>
              <w:pStyle w:val="TextodeTabela"/>
              <w:jc w:val="center"/>
              <w:rPr>
                <w:b/>
                <w:bCs w:val="0"/>
                <w:i/>
                <w:szCs w:val="20"/>
              </w:rPr>
            </w:pPr>
            <w:r w:rsidRPr="00F1211A">
              <w:rPr>
                <w:b/>
                <w:bCs w:val="0"/>
                <w:i/>
                <w:color w:val="FFFFFF"/>
                <w:szCs w:val="20"/>
              </w:rPr>
              <w:t>Commit History</w:t>
            </w:r>
          </w:p>
        </w:tc>
        <w:tc>
          <w:tcPr>
            <w:tcW w:w="1116" w:type="dxa"/>
            <w:tcBorders>
              <w:top w:val="single" w:sz="4" w:space="0" w:color="FFFFFF"/>
              <w:left w:val="single" w:sz="4" w:space="0" w:color="FFFFFF"/>
              <w:bottom w:val="single" w:sz="4" w:space="0" w:color="FFFFFF"/>
              <w:right w:val="single" w:sz="4" w:space="0" w:color="FFFFFF"/>
            </w:tcBorders>
            <w:shd w:val="clear" w:color="auto" w:fill="548DD4"/>
            <w:vAlign w:val="center"/>
          </w:tcPr>
          <w:p w14:paraId="03320172" w14:textId="77777777" w:rsidR="003B2147" w:rsidRPr="0086347E" w:rsidRDefault="003B2147" w:rsidP="00002C6A">
            <w:pPr>
              <w:pStyle w:val="TextodeTabela"/>
              <w:jc w:val="center"/>
              <w:rPr>
                <w:b/>
                <w:bCs w:val="0"/>
                <w:i/>
                <w:szCs w:val="20"/>
              </w:rPr>
            </w:pPr>
            <w:r w:rsidRPr="00831EDB">
              <w:rPr>
                <w:b/>
                <w:i/>
                <w:color w:val="FFFFFF"/>
                <w:szCs w:val="20"/>
              </w:rPr>
              <w:t>Topology</w:t>
            </w:r>
          </w:p>
        </w:tc>
      </w:tr>
      <w:tr w:rsidR="003B2147" w:rsidRPr="004C0112" w14:paraId="4DF1C7D4"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0A96E5B1" w14:textId="77777777" w:rsidR="003B2147" w:rsidRPr="004C0112" w:rsidRDefault="003B2147" w:rsidP="00002C6A">
            <w:pPr>
              <w:pStyle w:val="TextodeTabela"/>
              <w:jc w:val="center"/>
              <w:rPr>
                <w:b/>
                <w:color w:val="FFFFFF"/>
                <w:szCs w:val="20"/>
              </w:rPr>
            </w:pP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59F65E56" w14:textId="77777777" w:rsidR="003B2147" w:rsidRPr="004C0112" w:rsidRDefault="003B2147" w:rsidP="00002C6A">
            <w:pPr>
              <w:pStyle w:val="TextodeTabela"/>
              <w:jc w:val="center"/>
              <w:rPr>
                <w:b/>
                <w:color w:val="FFFFFF"/>
                <w:szCs w:val="20"/>
              </w:rPr>
            </w:pPr>
            <w:r w:rsidRPr="004C0112">
              <w:rPr>
                <w:b/>
                <w:color w:val="FFFFFF"/>
                <w:szCs w:val="20"/>
              </w:rPr>
              <w:t>Time (s)</w:t>
            </w: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5B8DFB6E" w14:textId="77777777" w:rsidR="003B2147" w:rsidRPr="004C0112" w:rsidRDefault="003B2147" w:rsidP="00002C6A">
            <w:pPr>
              <w:pStyle w:val="TextodeTabela"/>
              <w:jc w:val="center"/>
              <w:rPr>
                <w:b/>
                <w:i/>
                <w:color w:val="FFFFFF"/>
                <w:szCs w:val="20"/>
              </w:rPr>
            </w:pPr>
            <w:r w:rsidRPr="004C0112">
              <w:rPr>
                <w:b/>
                <w:i/>
                <w:color w:val="FFFFFF"/>
                <w:szCs w:val="20"/>
              </w:rPr>
              <w:t>Memory Usage (MB)</w:t>
            </w: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70F3A444" w14:textId="77777777" w:rsidR="003B2147" w:rsidRPr="004C0112" w:rsidRDefault="003B2147" w:rsidP="00002C6A">
            <w:pPr>
              <w:pStyle w:val="TextodeTabela"/>
              <w:jc w:val="center"/>
              <w:rPr>
                <w:b/>
                <w:i/>
                <w:color w:val="FFFFFF"/>
                <w:szCs w:val="20"/>
              </w:rPr>
            </w:pPr>
            <w:r w:rsidRPr="004C0112">
              <w:rPr>
                <w:b/>
                <w:i/>
                <w:color w:val="FFFFFF"/>
                <w:szCs w:val="20"/>
              </w:rPr>
              <w:t>Time (s)</w:t>
            </w:r>
          </w:p>
        </w:tc>
      </w:tr>
      <w:tr w:rsidR="003B2147" w:rsidRPr="004C0112" w14:paraId="654F7FE0"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4F8BE50F" w14:textId="77777777" w:rsidR="003B2147" w:rsidRPr="007C3F08" w:rsidRDefault="003B2147"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44DF5082" w14:textId="77777777" w:rsidR="003B2147" w:rsidRPr="003D5EBD" w:rsidRDefault="003B2147" w:rsidP="00002C6A">
            <w:pPr>
              <w:pStyle w:val="TextodeTabela"/>
              <w:jc w:val="center"/>
              <w:rPr>
                <w:szCs w:val="20"/>
              </w:rPr>
            </w:pPr>
            <w:r w:rsidRPr="003D5EBD">
              <w:rPr>
                <w:szCs w:val="20"/>
              </w:rPr>
              <w:t>3.5</w:t>
            </w:r>
          </w:p>
        </w:tc>
        <w:tc>
          <w:tcPr>
            <w:tcW w:w="0" w:type="auto"/>
            <w:tcBorders>
              <w:top w:val="single" w:sz="4" w:space="0" w:color="FFFFFF"/>
            </w:tcBorders>
            <w:shd w:val="clear" w:color="auto" w:fill="B8CCE4"/>
            <w:vAlign w:val="center"/>
          </w:tcPr>
          <w:p w14:paraId="46205FD2" w14:textId="77777777" w:rsidR="003B2147" w:rsidRPr="00F1211A" w:rsidRDefault="003B2147" w:rsidP="00002C6A">
            <w:pPr>
              <w:pStyle w:val="TextodeTabela"/>
              <w:jc w:val="center"/>
              <w:rPr>
                <w:szCs w:val="20"/>
              </w:rPr>
            </w:pPr>
            <w:r w:rsidRPr="00F1211A">
              <w:rPr>
                <w:szCs w:val="20"/>
              </w:rPr>
              <w:t>15</w:t>
            </w:r>
          </w:p>
        </w:tc>
        <w:tc>
          <w:tcPr>
            <w:tcW w:w="0" w:type="auto"/>
            <w:tcBorders>
              <w:top w:val="single" w:sz="4" w:space="0" w:color="FFFFFF"/>
            </w:tcBorders>
            <w:shd w:val="clear" w:color="auto" w:fill="B8CCE4"/>
            <w:vAlign w:val="center"/>
          </w:tcPr>
          <w:p w14:paraId="6308D7E6" w14:textId="77777777" w:rsidR="003B2147" w:rsidRPr="0004762A" w:rsidRDefault="003B2147" w:rsidP="00002C6A">
            <w:pPr>
              <w:pStyle w:val="TextodeTabela"/>
              <w:jc w:val="center"/>
              <w:rPr>
                <w:szCs w:val="20"/>
              </w:rPr>
            </w:pPr>
            <w:r w:rsidRPr="0004762A">
              <w:rPr>
                <w:szCs w:val="20"/>
              </w:rPr>
              <w:t>2.7</w:t>
            </w:r>
          </w:p>
        </w:tc>
      </w:tr>
      <w:tr w:rsidR="003B2147" w:rsidRPr="004C0112" w14:paraId="54FF6E2F" w14:textId="77777777" w:rsidTr="00002C6A">
        <w:trPr>
          <w:trHeight w:val="151"/>
          <w:jc w:val="center"/>
        </w:trPr>
        <w:tc>
          <w:tcPr>
            <w:tcW w:w="0" w:type="auto"/>
            <w:tcBorders>
              <w:left w:val="single" w:sz="4" w:space="0" w:color="FFFFFF"/>
            </w:tcBorders>
            <w:shd w:val="clear" w:color="auto" w:fill="4F81BD"/>
            <w:noWrap/>
            <w:vAlign w:val="center"/>
            <w:hideMark/>
          </w:tcPr>
          <w:p w14:paraId="35E98EBD" w14:textId="77777777" w:rsidR="003B2147" w:rsidRPr="007C3F08" w:rsidRDefault="003B2147" w:rsidP="00002C6A">
            <w:pPr>
              <w:pStyle w:val="TextodeTabela"/>
              <w:jc w:val="left"/>
              <w:rPr>
                <w:color w:val="FFFFFF"/>
                <w:szCs w:val="20"/>
              </w:rPr>
            </w:pPr>
            <w:r w:rsidRPr="007C3F08">
              <w:rPr>
                <w:color w:val="FFFFFF"/>
                <w:szCs w:val="20"/>
              </w:rPr>
              <w:t>Sapos</w:t>
            </w:r>
          </w:p>
        </w:tc>
        <w:tc>
          <w:tcPr>
            <w:tcW w:w="0" w:type="auto"/>
            <w:shd w:val="clear" w:color="auto" w:fill="DBE5F1"/>
            <w:vAlign w:val="center"/>
          </w:tcPr>
          <w:p w14:paraId="5C15C4BF" w14:textId="77777777" w:rsidR="003B2147" w:rsidRPr="003D5EBD" w:rsidRDefault="003B2147" w:rsidP="00002C6A">
            <w:pPr>
              <w:pStyle w:val="TextodeTabela"/>
              <w:jc w:val="center"/>
              <w:rPr>
                <w:szCs w:val="20"/>
              </w:rPr>
            </w:pPr>
            <w:r w:rsidRPr="003D5EBD">
              <w:rPr>
                <w:szCs w:val="20"/>
              </w:rPr>
              <w:t>5.6</w:t>
            </w:r>
          </w:p>
        </w:tc>
        <w:tc>
          <w:tcPr>
            <w:tcW w:w="0" w:type="auto"/>
            <w:shd w:val="clear" w:color="auto" w:fill="DBE5F1"/>
            <w:vAlign w:val="center"/>
          </w:tcPr>
          <w:p w14:paraId="4A29B64B" w14:textId="77777777" w:rsidR="003B2147" w:rsidRPr="00F1211A" w:rsidRDefault="003B2147" w:rsidP="00002C6A">
            <w:pPr>
              <w:pStyle w:val="TextodeTabela"/>
              <w:jc w:val="center"/>
              <w:rPr>
                <w:szCs w:val="20"/>
              </w:rPr>
            </w:pPr>
            <w:r w:rsidRPr="00F1211A">
              <w:rPr>
                <w:szCs w:val="20"/>
              </w:rPr>
              <w:t>19</w:t>
            </w:r>
          </w:p>
        </w:tc>
        <w:tc>
          <w:tcPr>
            <w:tcW w:w="0" w:type="auto"/>
            <w:shd w:val="clear" w:color="auto" w:fill="DBE5F1"/>
            <w:vAlign w:val="center"/>
          </w:tcPr>
          <w:p w14:paraId="3D432C18" w14:textId="77777777" w:rsidR="003B2147" w:rsidRPr="0004762A" w:rsidRDefault="003B2147" w:rsidP="00002C6A">
            <w:pPr>
              <w:pStyle w:val="TextodeTabela"/>
              <w:jc w:val="center"/>
              <w:rPr>
                <w:szCs w:val="20"/>
              </w:rPr>
            </w:pPr>
            <w:r w:rsidRPr="0004762A">
              <w:rPr>
                <w:szCs w:val="20"/>
              </w:rPr>
              <w:t>3.2</w:t>
            </w:r>
          </w:p>
        </w:tc>
      </w:tr>
      <w:tr w:rsidR="003B2147" w:rsidRPr="004C0112" w14:paraId="2D3904DC" w14:textId="77777777" w:rsidTr="00002C6A">
        <w:trPr>
          <w:trHeight w:val="97"/>
          <w:jc w:val="center"/>
        </w:trPr>
        <w:tc>
          <w:tcPr>
            <w:tcW w:w="0" w:type="auto"/>
            <w:tcBorders>
              <w:left w:val="single" w:sz="4" w:space="0" w:color="FFFFFF"/>
            </w:tcBorders>
            <w:shd w:val="clear" w:color="auto" w:fill="4F81BD"/>
            <w:noWrap/>
            <w:vAlign w:val="center"/>
            <w:hideMark/>
          </w:tcPr>
          <w:p w14:paraId="6632D644" w14:textId="77777777" w:rsidR="003B2147" w:rsidRPr="007C3F08" w:rsidRDefault="003B2147" w:rsidP="00002C6A">
            <w:pPr>
              <w:pStyle w:val="TextodeTabela"/>
              <w:jc w:val="left"/>
              <w:rPr>
                <w:color w:val="FFFFFF"/>
                <w:szCs w:val="20"/>
              </w:rPr>
            </w:pPr>
            <w:r w:rsidRPr="007C3F08">
              <w:rPr>
                <w:color w:val="FFFFFF"/>
                <w:szCs w:val="20"/>
              </w:rPr>
              <w:t>jgit</w:t>
            </w:r>
          </w:p>
        </w:tc>
        <w:tc>
          <w:tcPr>
            <w:tcW w:w="0" w:type="auto"/>
            <w:shd w:val="clear" w:color="auto" w:fill="B8CCE4"/>
            <w:vAlign w:val="center"/>
          </w:tcPr>
          <w:p w14:paraId="4752DCB3" w14:textId="77777777" w:rsidR="003B2147" w:rsidRPr="003D5EBD" w:rsidRDefault="003B2147" w:rsidP="00002C6A">
            <w:pPr>
              <w:pStyle w:val="TextodeTabela"/>
              <w:jc w:val="center"/>
              <w:rPr>
                <w:szCs w:val="20"/>
              </w:rPr>
            </w:pPr>
            <w:r w:rsidRPr="003D5EBD">
              <w:rPr>
                <w:szCs w:val="20"/>
              </w:rPr>
              <w:t>18.4</w:t>
            </w:r>
          </w:p>
        </w:tc>
        <w:tc>
          <w:tcPr>
            <w:tcW w:w="0" w:type="auto"/>
            <w:shd w:val="clear" w:color="auto" w:fill="B8CCE4"/>
            <w:vAlign w:val="center"/>
          </w:tcPr>
          <w:p w14:paraId="50E98B61" w14:textId="77777777" w:rsidR="003B2147" w:rsidRPr="00F1211A" w:rsidRDefault="003B2147" w:rsidP="00002C6A">
            <w:pPr>
              <w:pStyle w:val="TextodeTabela"/>
              <w:jc w:val="center"/>
              <w:rPr>
                <w:szCs w:val="20"/>
              </w:rPr>
            </w:pPr>
            <w:r w:rsidRPr="00F1211A">
              <w:rPr>
                <w:szCs w:val="20"/>
              </w:rPr>
              <w:t>512</w:t>
            </w:r>
          </w:p>
        </w:tc>
        <w:tc>
          <w:tcPr>
            <w:tcW w:w="0" w:type="auto"/>
            <w:shd w:val="clear" w:color="auto" w:fill="B8CCE4"/>
            <w:vAlign w:val="center"/>
          </w:tcPr>
          <w:p w14:paraId="2A94E59A" w14:textId="77777777" w:rsidR="003B2147" w:rsidRPr="0004762A" w:rsidRDefault="003B2147" w:rsidP="00002C6A">
            <w:pPr>
              <w:pStyle w:val="TextodeTabela"/>
              <w:jc w:val="center"/>
              <w:rPr>
                <w:szCs w:val="20"/>
              </w:rPr>
            </w:pPr>
            <w:r w:rsidRPr="0004762A">
              <w:rPr>
                <w:szCs w:val="20"/>
              </w:rPr>
              <w:t>3.4</w:t>
            </w:r>
          </w:p>
        </w:tc>
      </w:tr>
      <w:tr w:rsidR="003B2147" w:rsidRPr="004C0112" w14:paraId="37870D5A" w14:textId="77777777" w:rsidTr="00002C6A">
        <w:trPr>
          <w:trHeight w:val="50"/>
          <w:jc w:val="center"/>
        </w:trPr>
        <w:tc>
          <w:tcPr>
            <w:tcW w:w="0" w:type="auto"/>
            <w:tcBorders>
              <w:left w:val="single" w:sz="4" w:space="0" w:color="FFFFFF"/>
            </w:tcBorders>
            <w:shd w:val="clear" w:color="auto" w:fill="4F81BD"/>
            <w:noWrap/>
            <w:vAlign w:val="center"/>
            <w:hideMark/>
          </w:tcPr>
          <w:p w14:paraId="7F7C436F" w14:textId="77777777" w:rsidR="003B2147" w:rsidRPr="007C3F08" w:rsidRDefault="003B2147" w:rsidP="00002C6A">
            <w:pPr>
              <w:pStyle w:val="TextodeTabela"/>
              <w:jc w:val="left"/>
              <w:rPr>
                <w:color w:val="FFFFFF"/>
                <w:szCs w:val="20"/>
              </w:rPr>
            </w:pPr>
            <w:r w:rsidRPr="007C3F08">
              <w:rPr>
                <w:color w:val="FFFFFF"/>
                <w:szCs w:val="20"/>
              </w:rPr>
              <w:t>egit</w:t>
            </w:r>
          </w:p>
        </w:tc>
        <w:tc>
          <w:tcPr>
            <w:tcW w:w="0" w:type="auto"/>
            <w:shd w:val="clear" w:color="auto" w:fill="DBE5F1"/>
            <w:vAlign w:val="center"/>
          </w:tcPr>
          <w:p w14:paraId="5D33FF85" w14:textId="77777777" w:rsidR="003B2147" w:rsidRPr="003D5EBD" w:rsidRDefault="003B2147" w:rsidP="00002C6A">
            <w:pPr>
              <w:pStyle w:val="TextodeTabela"/>
              <w:jc w:val="center"/>
              <w:rPr>
                <w:szCs w:val="20"/>
              </w:rPr>
            </w:pPr>
            <w:r w:rsidRPr="003D5EBD">
              <w:rPr>
                <w:szCs w:val="20"/>
              </w:rPr>
              <w:t>21.3</w:t>
            </w:r>
          </w:p>
        </w:tc>
        <w:tc>
          <w:tcPr>
            <w:tcW w:w="0" w:type="auto"/>
            <w:shd w:val="clear" w:color="auto" w:fill="DBE5F1"/>
            <w:vAlign w:val="center"/>
          </w:tcPr>
          <w:p w14:paraId="2EDE7772" w14:textId="77777777" w:rsidR="003B2147" w:rsidRPr="00F1211A" w:rsidRDefault="003B2147" w:rsidP="00002C6A">
            <w:pPr>
              <w:pStyle w:val="TextodeTabela"/>
              <w:jc w:val="center"/>
              <w:rPr>
                <w:szCs w:val="20"/>
              </w:rPr>
            </w:pPr>
            <w:r w:rsidRPr="00F1211A">
              <w:rPr>
                <w:szCs w:val="20"/>
              </w:rPr>
              <w:t>559</w:t>
            </w:r>
          </w:p>
        </w:tc>
        <w:tc>
          <w:tcPr>
            <w:tcW w:w="0" w:type="auto"/>
            <w:shd w:val="clear" w:color="auto" w:fill="DBE5F1"/>
            <w:vAlign w:val="center"/>
          </w:tcPr>
          <w:p w14:paraId="279919FF" w14:textId="77777777" w:rsidR="003B2147" w:rsidRPr="0004762A" w:rsidRDefault="003B2147" w:rsidP="00002C6A">
            <w:pPr>
              <w:pStyle w:val="TextodeTabela"/>
              <w:jc w:val="center"/>
              <w:rPr>
                <w:szCs w:val="20"/>
              </w:rPr>
            </w:pPr>
            <w:r w:rsidRPr="0004762A">
              <w:rPr>
                <w:szCs w:val="20"/>
              </w:rPr>
              <w:t>3.7</w:t>
            </w:r>
          </w:p>
        </w:tc>
      </w:tr>
      <w:tr w:rsidR="003B2147" w:rsidRPr="004C0112" w14:paraId="674B1726" w14:textId="77777777" w:rsidTr="00002C6A">
        <w:trPr>
          <w:trHeight w:val="50"/>
          <w:jc w:val="center"/>
        </w:trPr>
        <w:tc>
          <w:tcPr>
            <w:tcW w:w="0" w:type="auto"/>
            <w:tcBorders>
              <w:left w:val="single" w:sz="4" w:space="0" w:color="FFFFFF"/>
            </w:tcBorders>
            <w:shd w:val="clear" w:color="auto" w:fill="4F81BD"/>
            <w:noWrap/>
            <w:vAlign w:val="center"/>
            <w:hideMark/>
          </w:tcPr>
          <w:p w14:paraId="5317F4A2" w14:textId="77777777" w:rsidR="003B2147" w:rsidRPr="007C3F08" w:rsidRDefault="003B2147" w:rsidP="00002C6A">
            <w:pPr>
              <w:pStyle w:val="TextodeTabela"/>
              <w:jc w:val="left"/>
              <w:rPr>
                <w:color w:val="FFFFFF"/>
                <w:szCs w:val="20"/>
              </w:rPr>
            </w:pPr>
            <w:r w:rsidRPr="007C3F08">
              <w:rPr>
                <w:color w:val="FFFFFF"/>
                <w:szCs w:val="20"/>
              </w:rPr>
              <w:t>jquery</w:t>
            </w:r>
          </w:p>
        </w:tc>
        <w:tc>
          <w:tcPr>
            <w:tcW w:w="0" w:type="auto"/>
            <w:shd w:val="clear" w:color="auto" w:fill="B8CCE4"/>
            <w:vAlign w:val="center"/>
          </w:tcPr>
          <w:p w14:paraId="5910DADE" w14:textId="77777777" w:rsidR="003B2147" w:rsidRPr="003D5EBD" w:rsidRDefault="003B2147" w:rsidP="00002C6A">
            <w:pPr>
              <w:pStyle w:val="TextodeTabela"/>
              <w:jc w:val="center"/>
              <w:rPr>
                <w:szCs w:val="20"/>
              </w:rPr>
            </w:pPr>
            <w:r w:rsidRPr="003D5EBD">
              <w:rPr>
                <w:szCs w:val="20"/>
              </w:rPr>
              <w:t>65.0</w:t>
            </w:r>
          </w:p>
        </w:tc>
        <w:tc>
          <w:tcPr>
            <w:tcW w:w="0" w:type="auto"/>
            <w:shd w:val="clear" w:color="auto" w:fill="B8CCE4"/>
            <w:vAlign w:val="center"/>
          </w:tcPr>
          <w:p w14:paraId="76A965B0" w14:textId="77777777" w:rsidR="003B2147" w:rsidRPr="00F1211A" w:rsidRDefault="003B2147" w:rsidP="00002C6A">
            <w:pPr>
              <w:pStyle w:val="TextodeTabela"/>
              <w:jc w:val="center"/>
              <w:rPr>
                <w:szCs w:val="20"/>
              </w:rPr>
            </w:pPr>
            <w:r w:rsidRPr="00F1211A">
              <w:rPr>
                <w:szCs w:val="20"/>
              </w:rPr>
              <w:t>1,121</w:t>
            </w:r>
          </w:p>
        </w:tc>
        <w:tc>
          <w:tcPr>
            <w:tcW w:w="0" w:type="auto"/>
            <w:shd w:val="clear" w:color="auto" w:fill="B8CCE4"/>
            <w:vAlign w:val="center"/>
          </w:tcPr>
          <w:p w14:paraId="5BAF187B" w14:textId="77777777" w:rsidR="003B2147" w:rsidRPr="0004762A" w:rsidRDefault="003B2147" w:rsidP="00002C6A">
            <w:pPr>
              <w:pStyle w:val="TextodeTabela"/>
              <w:jc w:val="center"/>
              <w:rPr>
                <w:szCs w:val="20"/>
              </w:rPr>
            </w:pPr>
            <w:r w:rsidRPr="0004762A">
              <w:rPr>
                <w:szCs w:val="20"/>
              </w:rPr>
              <w:t>4.1</w:t>
            </w:r>
          </w:p>
        </w:tc>
      </w:tr>
      <w:tr w:rsidR="003B2147" w:rsidRPr="004C0112" w14:paraId="5BE4C6CE" w14:textId="77777777" w:rsidTr="00002C6A">
        <w:trPr>
          <w:trHeight w:val="77"/>
          <w:jc w:val="center"/>
        </w:trPr>
        <w:tc>
          <w:tcPr>
            <w:tcW w:w="0" w:type="auto"/>
            <w:tcBorders>
              <w:left w:val="single" w:sz="4" w:space="0" w:color="FFFFFF"/>
            </w:tcBorders>
            <w:shd w:val="clear" w:color="auto" w:fill="4F81BD"/>
            <w:noWrap/>
            <w:vAlign w:val="center"/>
            <w:hideMark/>
          </w:tcPr>
          <w:p w14:paraId="46C3FF4C" w14:textId="77777777" w:rsidR="003B2147" w:rsidRPr="007C3F08" w:rsidRDefault="003B2147" w:rsidP="00002C6A">
            <w:pPr>
              <w:pStyle w:val="TextodeTabela"/>
              <w:jc w:val="left"/>
              <w:rPr>
                <w:color w:val="FFFFFF"/>
                <w:szCs w:val="20"/>
              </w:rPr>
            </w:pPr>
            <w:r w:rsidRPr="007C3F08">
              <w:rPr>
                <w:color w:val="FFFFFF"/>
                <w:szCs w:val="20"/>
              </w:rPr>
              <w:t>Tortoise Git</w:t>
            </w:r>
          </w:p>
        </w:tc>
        <w:tc>
          <w:tcPr>
            <w:tcW w:w="0" w:type="auto"/>
            <w:shd w:val="clear" w:color="auto" w:fill="DBE5F1"/>
            <w:vAlign w:val="center"/>
          </w:tcPr>
          <w:p w14:paraId="6825CF10" w14:textId="77777777" w:rsidR="003B2147" w:rsidRPr="003D5EBD" w:rsidRDefault="003B2147" w:rsidP="00002C6A">
            <w:pPr>
              <w:pStyle w:val="TextodeTabela"/>
              <w:jc w:val="center"/>
              <w:rPr>
                <w:szCs w:val="20"/>
              </w:rPr>
            </w:pPr>
            <w:r w:rsidRPr="003D5EBD">
              <w:rPr>
                <w:szCs w:val="20"/>
              </w:rPr>
              <w:t>68.0</w:t>
            </w:r>
          </w:p>
        </w:tc>
        <w:tc>
          <w:tcPr>
            <w:tcW w:w="0" w:type="auto"/>
            <w:shd w:val="clear" w:color="auto" w:fill="DBE5F1"/>
            <w:vAlign w:val="center"/>
          </w:tcPr>
          <w:p w14:paraId="0D858B75" w14:textId="77777777" w:rsidR="003B2147" w:rsidRPr="00F1211A" w:rsidRDefault="003B2147" w:rsidP="00002C6A">
            <w:pPr>
              <w:pStyle w:val="TextodeTabela"/>
              <w:jc w:val="center"/>
              <w:rPr>
                <w:szCs w:val="20"/>
              </w:rPr>
            </w:pPr>
            <w:r w:rsidRPr="00F1211A">
              <w:rPr>
                <w:szCs w:val="20"/>
              </w:rPr>
              <w:t>492</w:t>
            </w:r>
          </w:p>
        </w:tc>
        <w:tc>
          <w:tcPr>
            <w:tcW w:w="0" w:type="auto"/>
            <w:shd w:val="clear" w:color="auto" w:fill="DBE5F1"/>
            <w:vAlign w:val="center"/>
          </w:tcPr>
          <w:p w14:paraId="5743B788" w14:textId="77777777" w:rsidR="003B2147" w:rsidRPr="0004762A" w:rsidRDefault="003B2147" w:rsidP="00002C6A">
            <w:pPr>
              <w:pStyle w:val="TextodeTabela"/>
              <w:jc w:val="center"/>
              <w:rPr>
                <w:szCs w:val="20"/>
              </w:rPr>
            </w:pPr>
            <w:r w:rsidRPr="0004762A">
              <w:rPr>
                <w:szCs w:val="20"/>
              </w:rPr>
              <w:t>4.2</w:t>
            </w:r>
          </w:p>
        </w:tc>
      </w:tr>
      <w:tr w:rsidR="003B2147" w:rsidRPr="004C0112" w14:paraId="20958770" w14:textId="77777777" w:rsidTr="00002C6A">
        <w:trPr>
          <w:trHeight w:val="50"/>
          <w:jc w:val="center"/>
        </w:trPr>
        <w:tc>
          <w:tcPr>
            <w:tcW w:w="0" w:type="auto"/>
            <w:tcBorders>
              <w:left w:val="single" w:sz="4" w:space="0" w:color="FFFFFF"/>
            </w:tcBorders>
            <w:shd w:val="clear" w:color="auto" w:fill="4F81BD"/>
            <w:noWrap/>
            <w:vAlign w:val="center"/>
            <w:hideMark/>
          </w:tcPr>
          <w:p w14:paraId="72ABA3FA" w14:textId="77777777" w:rsidR="003B2147" w:rsidRPr="007C3F08" w:rsidRDefault="003B2147" w:rsidP="00002C6A">
            <w:pPr>
              <w:pStyle w:val="TextodeTabela"/>
              <w:jc w:val="left"/>
              <w:rPr>
                <w:color w:val="FFFFFF"/>
                <w:szCs w:val="20"/>
              </w:rPr>
            </w:pPr>
            <w:r w:rsidRPr="007C3F08">
              <w:rPr>
                <w:color w:val="FFFFFF"/>
                <w:szCs w:val="20"/>
              </w:rPr>
              <w:t>Gitextensions</w:t>
            </w:r>
          </w:p>
        </w:tc>
        <w:tc>
          <w:tcPr>
            <w:tcW w:w="0" w:type="auto"/>
            <w:shd w:val="clear" w:color="auto" w:fill="B8CCE4"/>
            <w:vAlign w:val="center"/>
          </w:tcPr>
          <w:p w14:paraId="3DBE912D" w14:textId="77777777" w:rsidR="003B2147" w:rsidRPr="003D5EBD" w:rsidRDefault="003B2147" w:rsidP="00002C6A">
            <w:pPr>
              <w:pStyle w:val="TextodeTabela"/>
              <w:jc w:val="center"/>
              <w:rPr>
                <w:szCs w:val="20"/>
              </w:rPr>
            </w:pPr>
            <w:r w:rsidRPr="003D5EBD">
              <w:rPr>
                <w:szCs w:val="20"/>
              </w:rPr>
              <w:t>73.0</w:t>
            </w:r>
          </w:p>
        </w:tc>
        <w:tc>
          <w:tcPr>
            <w:tcW w:w="0" w:type="auto"/>
            <w:shd w:val="clear" w:color="auto" w:fill="B8CCE4"/>
            <w:vAlign w:val="center"/>
          </w:tcPr>
          <w:p w14:paraId="52D43FCB" w14:textId="77777777" w:rsidR="003B2147" w:rsidRPr="00F1211A" w:rsidRDefault="003B2147" w:rsidP="00002C6A">
            <w:pPr>
              <w:pStyle w:val="TextodeTabela"/>
              <w:jc w:val="center"/>
              <w:rPr>
                <w:szCs w:val="20"/>
              </w:rPr>
            </w:pPr>
            <w:r w:rsidRPr="00F1211A">
              <w:rPr>
                <w:szCs w:val="20"/>
              </w:rPr>
              <w:t>1,529</w:t>
            </w:r>
          </w:p>
        </w:tc>
        <w:tc>
          <w:tcPr>
            <w:tcW w:w="0" w:type="auto"/>
            <w:shd w:val="clear" w:color="auto" w:fill="B8CCE4"/>
            <w:vAlign w:val="center"/>
          </w:tcPr>
          <w:p w14:paraId="33A01D6C" w14:textId="77777777" w:rsidR="003B2147" w:rsidRPr="0004762A" w:rsidRDefault="003B2147" w:rsidP="00002C6A">
            <w:pPr>
              <w:pStyle w:val="TextodeTabela"/>
              <w:jc w:val="center"/>
              <w:rPr>
                <w:szCs w:val="20"/>
              </w:rPr>
            </w:pPr>
            <w:r w:rsidRPr="0004762A">
              <w:rPr>
                <w:szCs w:val="20"/>
              </w:rPr>
              <w:t>17.0</w:t>
            </w:r>
          </w:p>
        </w:tc>
      </w:tr>
      <w:tr w:rsidR="003B2147" w:rsidRPr="004C0112" w14:paraId="524B07E1" w14:textId="77777777" w:rsidTr="00002C6A">
        <w:trPr>
          <w:trHeight w:val="50"/>
          <w:jc w:val="center"/>
        </w:trPr>
        <w:tc>
          <w:tcPr>
            <w:tcW w:w="0" w:type="auto"/>
            <w:tcBorders>
              <w:left w:val="single" w:sz="4" w:space="0" w:color="FFFFFF"/>
            </w:tcBorders>
            <w:shd w:val="clear" w:color="auto" w:fill="4F81BD"/>
            <w:noWrap/>
            <w:vAlign w:val="center"/>
            <w:hideMark/>
          </w:tcPr>
          <w:p w14:paraId="237986F1" w14:textId="77777777" w:rsidR="003B2147" w:rsidRPr="007C3F08" w:rsidRDefault="003B2147" w:rsidP="00002C6A">
            <w:pPr>
              <w:pStyle w:val="TextodeTabela"/>
              <w:jc w:val="left"/>
              <w:rPr>
                <w:color w:val="FFFFFF"/>
                <w:szCs w:val="20"/>
              </w:rPr>
            </w:pPr>
            <w:r w:rsidRPr="007C3F08">
              <w:rPr>
                <w:color w:val="FFFFFF"/>
                <w:szCs w:val="20"/>
              </w:rPr>
              <w:t>drupal</w:t>
            </w:r>
          </w:p>
        </w:tc>
        <w:tc>
          <w:tcPr>
            <w:tcW w:w="0" w:type="auto"/>
            <w:shd w:val="clear" w:color="auto" w:fill="DBE5F1"/>
            <w:vAlign w:val="center"/>
          </w:tcPr>
          <w:p w14:paraId="083A8852" w14:textId="77777777" w:rsidR="003B2147" w:rsidRPr="003D5EBD" w:rsidRDefault="003B2147" w:rsidP="00002C6A">
            <w:pPr>
              <w:pStyle w:val="TextodeTabela"/>
              <w:jc w:val="center"/>
              <w:rPr>
                <w:szCs w:val="20"/>
              </w:rPr>
            </w:pPr>
          </w:p>
        </w:tc>
        <w:tc>
          <w:tcPr>
            <w:tcW w:w="0" w:type="auto"/>
            <w:shd w:val="clear" w:color="auto" w:fill="DBE5F1"/>
            <w:vAlign w:val="center"/>
          </w:tcPr>
          <w:p w14:paraId="488C712E" w14:textId="77777777" w:rsidR="003B2147" w:rsidRPr="00F1211A" w:rsidRDefault="003B2147" w:rsidP="00002C6A">
            <w:pPr>
              <w:pStyle w:val="TextodeTabela"/>
              <w:jc w:val="center"/>
              <w:rPr>
                <w:szCs w:val="20"/>
              </w:rPr>
            </w:pPr>
          </w:p>
        </w:tc>
        <w:tc>
          <w:tcPr>
            <w:tcW w:w="0" w:type="auto"/>
            <w:shd w:val="clear" w:color="auto" w:fill="DBE5F1"/>
            <w:vAlign w:val="center"/>
          </w:tcPr>
          <w:p w14:paraId="4EDEBED0" w14:textId="77777777" w:rsidR="003B2147" w:rsidRPr="0004762A" w:rsidRDefault="003B2147" w:rsidP="00002C6A">
            <w:pPr>
              <w:pStyle w:val="TextodeTabela"/>
              <w:jc w:val="center"/>
              <w:rPr>
                <w:szCs w:val="20"/>
              </w:rPr>
            </w:pPr>
            <w:r w:rsidRPr="0004762A">
              <w:rPr>
                <w:szCs w:val="20"/>
              </w:rPr>
              <w:t>18.0</w:t>
            </w:r>
          </w:p>
        </w:tc>
      </w:tr>
      <w:tr w:rsidR="003B2147" w:rsidRPr="004C0112" w14:paraId="4570DEC2" w14:textId="77777777" w:rsidTr="00002C6A">
        <w:trPr>
          <w:trHeight w:val="71"/>
          <w:jc w:val="center"/>
        </w:trPr>
        <w:tc>
          <w:tcPr>
            <w:tcW w:w="0" w:type="auto"/>
            <w:tcBorders>
              <w:left w:val="single" w:sz="4" w:space="0" w:color="FFFFFF"/>
            </w:tcBorders>
            <w:shd w:val="clear" w:color="auto" w:fill="4F81BD"/>
            <w:noWrap/>
            <w:vAlign w:val="center"/>
            <w:hideMark/>
          </w:tcPr>
          <w:p w14:paraId="237A262C" w14:textId="77777777" w:rsidR="003B2147" w:rsidRPr="007C3F08" w:rsidRDefault="003B2147"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20171AE3" w14:textId="77777777" w:rsidR="003B2147" w:rsidRPr="003D5EBD" w:rsidRDefault="003B2147" w:rsidP="00002C6A">
            <w:pPr>
              <w:pStyle w:val="TextodeTabela"/>
              <w:jc w:val="center"/>
              <w:rPr>
                <w:szCs w:val="20"/>
              </w:rPr>
            </w:pPr>
          </w:p>
        </w:tc>
        <w:tc>
          <w:tcPr>
            <w:tcW w:w="0" w:type="auto"/>
            <w:shd w:val="clear" w:color="auto" w:fill="B8CCE4"/>
            <w:vAlign w:val="center"/>
          </w:tcPr>
          <w:p w14:paraId="316F3315" w14:textId="77777777" w:rsidR="003B2147" w:rsidRPr="00F1211A" w:rsidRDefault="003B2147" w:rsidP="00002C6A">
            <w:pPr>
              <w:pStyle w:val="TextodeTabela"/>
              <w:jc w:val="center"/>
              <w:rPr>
                <w:szCs w:val="20"/>
              </w:rPr>
            </w:pPr>
          </w:p>
        </w:tc>
        <w:tc>
          <w:tcPr>
            <w:tcW w:w="0" w:type="auto"/>
            <w:shd w:val="clear" w:color="auto" w:fill="B8CCE4"/>
            <w:vAlign w:val="center"/>
          </w:tcPr>
          <w:p w14:paraId="12078473" w14:textId="77777777" w:rsidR="003B2147" w:rsidRPr="0004762A" w:rsidRDefault="003B2147" w:rsidP="00002C6A">
            <w:pPr>
              <w:pStyle w:val="TextodeTabela"/>
              <w:jc w:val="center"/>
              <w:rPr>
                <w:szCs w:val="20"/>
              </w:rPr>
            </w:pPr>
            <w:r w:rsidRPr="0004762A">
              <w:rPr>
                <w:szCs w:val="20"/>
              </w:rPr>
              <w:t>18.2</w:t>
            </w:r>
          </w:p>
        </w:tc>
      </w:tr>
      <w:tr w:rsidR="003B2147" w:rsidRPr="004C0112" w14:paraId="0CF865DF"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161E8E0C" w14:textId="77777777" w:rsidR="003B2147" w:rsidRPr="003D5EBD" w:rsidRDefault="003B2147" w:rsidP="00002C6A">
            <w:pPr>
              <w:pStyle w:val="TextodeTabela"/>
              <w:jc w:val="left"/>
              <w:rPr>
                <w:color w:val="FFFFFF"/>
                <w:szCs w:val="20"/>
              </w:rPr>
            </w:pPr>
            <w:r w:rsidRPr="007C3F08">
              <w:rPr>
                <w:color w:val="FFFFFF"/>
                <w:szCs w:val="20"/>
              </w:rPr>
              <w:t>Gi</w:t>
            </w:r>
            <w:r w:rsidRPr="003D5EBD">
              <w:rPr>
                <w:color w:val="FFFFFF"/>
                <w:szCs w:val="20"/>
              </w:rPr>
              <w:t>t</w:t>
            </w:r>
          </w:p>
        </w:tc>
        <w:tc>
          <w:tcPr>
            <w:tcW w:w="0" w:type="auto"/>
            <w:shd w:val="clear" w:color="auto" w:fill="DBE5F1"/>
            <w:vAlign w:val="center"/>
          </w:tcPr>
          <w:p w14:paraId="2D3C2678" w14:textId="77777777" w:rsidR="003B2147" w:rsidRPr="00F1211A" w:rsidRDefault="003B2147" w:rsidP="00002C6A">
            <w:pPr>
              <w:pStyle w:val="TextodeTabela"/>
              <w:jc w:val="center"/>
              <w:rPr>
                <w:szCs w:val="20"/>
              </w:rPr>
            </w:pPr>
          </w:p>
        </w:tc>
        <w:tc>
          <w:tcPr>
            <w:tcW w:w="0" w:type="auto"/>
            <w:shd w:val="clear" w:color="auto" w:fill="DBE5F1"/>
            <w:vAlign w:val="center"/>
          </w:tcPr>
          <w:p w14:paraId="779CA7B3" w14:textId="77777777" w:rsidR="003B2147" w:rsidRPr="0004762A" w:rsidRDefault="003B2147" w:rsidP="00002C6A">
            <w:pPr>
              <w:pStyle w:val="TextodeTabela"/>
              <w:jc w:val="center"/>
              <w:rPr>
                <w:szCs w:val="20"/>
              </w:rPr>
            </w:pPr>
          </w:p>
        </w:tc>
        <w:tc>
          <w:tcPr>
            <w:tcW w:w="0" w:type="auto"/>
            <w:shd w:val="clear" w:color="auto" w:fill="DBE5F1"/>
            <w:vAlign w:val="center"/>
          </w:tcPr>
          <w:p w14:paraId="4FDA83A0" w14:textId="77777777" w:rsidR="003B2147" w:rsidRPr="00831EDB" w:rsidRDefault="003B2147" w:rsidP="00002C6A">
            <w:pPr>
              <w:pStyle w:val="TextodeTabela"/>
              <w:jc w:val="center"/>
              <w:rPr>
                <w:szCs w:val="20"/>
              </w:rPr>
            </w:pPr>
            <w:r w:rsidRPr="00831EDB">
              <w:rPr>
                <w:szCs w:val="20"/>
              </w:rPr>
              <w:t>19.4</w:t>
            </w:r>
          </w:p>
        </w:tc>
      </w:tr>
    </w:tbl>
    <w:p w14:paraId="3068E033" w14:textId="77777777" w:rsidR="003B2147" w:rsidRPr="00CA71B6" w:rsidRDefault="003B2147" w:rsidP="003B2147">
      <w:pPr>
        <w:rPr>
          <w:sz w:val="12"/>
          <w:szCs w:val="12"/>
          <w:lang w:val="en-US"/>
        </w:rPr>
      </w:pPr>
    </w:p>
    <w:p w14:paraId="426DC33E" w14:textId="77777777" w:rsidR="003B2147" w:rsidRPr="003D5EBD" w:rsidRDefault="003B2147" w:rsidP="003B2147">
      <w:pPr>
        <w:pStyle w:val="Caption"/>
        <w:rPr>
          <w:lang w:val="en-US"/>
        </w:rPr>
      </w:pPr>
      <w:bookmarkStart w:id="387" w:name="_Ref409856251"/>
      <w:bookmarkStart w:id="388" w:name="_Toc414223597"/>
      <w:r w:rsidRPr="003D5EBD">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80296">
        <w:rPr>
          <w:noProof/>
          <w:lang w:val="en-US"/>
        </w:rPr>
        <w:t>10</w:t>
      </w:r>
      <w:r w:rsidRPr="004C0112">
        <w:rPr>
          <w:lang w:val="en-US"/>
        </w:rPr>
        <w:fldChar w:fldCharType="end"/>
      </w:r>
      <w:bookmarkEnd w:id="387"/>
      <w:r w:rsidRPr="007C3F08">
        <w:rPr>
          <w:lang w:val="en-US"/>
        </w:rPr>
        <w:t xml:space="preserve"> – Time taken to perform background operations</w:t>
      </w:r>
      <w:bookmarkEnd w:id="388"/>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044"/>
        <w:gridCol w:w="1087"/>
        <w:gridCol w:w="1784"/>
        <w:gridCol w:w="1850"/>
      </w:tblGrid>
      <w:tr w:rsidR="003B2147" w:rsidRPr="004C0112" w14:paraId="7D9C9A08"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07E7FCA4" w14:textId="77777777" w:rsidR="003B2147" w:rsidRPr="00F1211A" w:rsidRDefault="003B2147" w:rsidP="00002C6A">
            <w:pPr>
              <w:pStyle w:val="TextodeTabela"/>
              <w:jc w:val="center"/>
              <w:rPr>
                <w:b/>
                <w:bCs w:val="0"/>
                <w:color w:val="FFFFFF"/>
                <w:szCs w:val="20"/>
              </w:rPr>
            </w:pPr>
          </w:p>
        </w:tc>
        <w:tc>
          <w:tcPr>
            <w:tcW w:w="0" w:type="auto"/>
            <w:gridSpan w:val="4"/>
            <w:tcBorders>
              <w:top w:val="single" w:sz="4" w:space="0" w:color="FFFFFF"/>
              <w:left w:val="single" w:sz="4" w:space="0" w:color="FFFFFF"/>
              <w:bottom w:val="single" w:sz="4" w:space="0" w:color="FFFFFF"/>
              <w:right w:val="single" w:sz="4" w:space="0" w:color="FFFFFF"/>
            </w:tcBorders>
            <w:shd w:val="clear" w:color="auto" w:fill="548DD4"/>
            <w:vAlign w:val="center"/>
          </w:tcPr>
          <w:p w14:paraId="69D3CE42" w14:textId="77777777" w:rsidR="003B2147" w:rsidRPr="00831EDB" w:rsidRDefault="003B2147" w:rsidP="00002C6A">
            <w:pPr>
              <w:pStyle w:val="TextodeTabela"/>
              <w:jc w:val="center"/>
              <w:rPr>
                <w:b/>
                <w:bCs w:val="0"/>
                <w:color w:val="FFFFFF"/>
                <w:szCs w:val="20"/>
              </w:rPr>
            </w:pPr>
            <w:r w:rsidRPr="0004762A">
              <w:rPr>
                <w:b/>
                <w:color w:val="FFFFFF"/>
                <w:szCs w:val="20"/>
              </w:rPr>
              <w:t>Background operations times (s)</w:t>
            </w:r>
          </w:p>
        </w:tc>
      </w:tr>
      <w:tr w:rsidR="003B2147" w:rsidRPr="004C0112" w14:paraId="7173BC0B" w14:textId="77777777" w:rsidTr="00002C6A">
        <w:trPr>
          <w:trHeight w:val="23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7BCE1FDC" w14:textId="77777777" w:rsidR="003B2147" w:rsidRPr="003D5EBD" w:rsidRDefault="00116D16" w:rsidP="00002C6A">
            <w:pPr>
              <w:pStyle w:val="TextodeTabela"/>
              <w:jc w:val="center"/>
              <w:rPr>
                <w:b/>
                <w:color w:val="FFFFFF"/>
                <w:szCs w:val="20"/>
              </w:rPr>
            </w:pPr>
            <w:r w:rsidRPr="007C3F08">
              <w:rPr>
                <w:b/>
                <w:color w:val="FFFFFF"/>
                <w:szCs w:val="20"/>
              </w:rPr>
              <w:t>Project</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2DA93DF9" w14:textId="77777777" w:rsidR="003B2147" w:rsidRPr="00831EDB" w:rsidRDefault="003B2147" w:rsidP="00002C6A">
            <w:pPr>
              <w:pStyle w:val="TextodeTabela"/>
              <w:jc w:val="center"/>
              <w:rPr>
                <w:b/>
                <w:bCs w:val="0"/>
                <w:szCs w:val="20"/>
              </w:rPr>
            </w:pPr>
            <w:r w:rsidRPr="00F1211A">
              <w:rPr>
                <w:b/>
                <w:i/>
                <w:color w:val="FFFFFF"/>
                <w:szCs w:val="20"/>
              </w:rPr>
              <w:t>Insert 1</w:t>
            </w:r>
            <w:r w:rsidRPr="0004762A">
              <w:rPr>
                <w:b/>
                <w:i/>
                <w:color w:val="FFFFFF"/>
                <w:szCs w:val="20"/>
                <w:vertAlign w:val="superscript"/>
              </w:rPr>
              <w:t>st</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50BB4775" w14:textId="77777777" w:rsidR="003B2147" w:rsidRPr="00071773" w:rsidRDefault="003B2147" w:rsidP="00002C6A">
            <w:pPr>
              <w:pStyle w:val="TextodeTabela"/>
              <w:jc w:val="center"/>
              <w:rPr>
                <w:b/>
                <w:bCs w:val="0"/>
                <w:szCs w:val="20"/>
              </w:rPr>
            </w:pPr>
            <w:r w:rsidRPr="0086347E">
              <w:rPr>
                <w:b/>
                <w:i/>
                <w:color w:val="FFFFFF"/>
                <w:szCs w:val="20"/>
              </w:rPr>
              <w:t>Insert 2</w:t>
            </w:r>
            <w:r w:rsidRPr="0086347E">
              <w:rPr>
                <w:b/>
                <w:i/>
                <w:color w:val="FFFFFF"/>
                <w:szCs w:val="20"/>
                <w:vertAlign w:val="superscript"/>
              </w:rPr>
              <w:t>nd</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3BB130B7" w14:textId="77777777" w:rsidR="003B2147" w:rsidRPr="0021209D" w:rsidRDefault="003B2147" w:rsidP="00002C6A">
            <w:pPr>
              <w:pStyle w:val="TextodeTabela"/>
              <w:jc w:val="center"/>
              <w:rPr>
                <w:b/>
                <w:bCs w:val="0"/>
                <w:szCs w:val="20"/>
              </w:rPr>
            </w:pPr>
            <w:r w:rsidRPr="00717F71">
              <w:rPr>
                <w:b/>
                <w:i/>
                <w:color w:val="FFFFFF"/>
                <w:szCs w:val="20"/>
              </w:rPr>
              <w:t>Check Branches</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17A6B4D3" w14:textId="77777777" w:rsidR="003B2147" w:rsidRPr="00555496" w:rsidRDefault="003B2147" w:rsidP="00002C6A">
            <w:pPr>
              <w:pStyle w:val="TextodeTabela"/>
              <w:jc w:val="center"/>
              <w:rPr>
                <w:b/>
                <w:bCs w:val="0"/>
                <w:szCs w:val="20"/>
              </w:rPr>
            </w:pPr>
            <w:r w:rsidRPr="00BD155A">
              <w:rPr>
                <w:b/>
                <w:i/>
                <w:color w:val="FFFFFF"/>
                <w:szCs w:val="20"/>
              </w:rPr>
              <w:t>Update Topology</w:t>
            </w:r>
          </w:p>
        </w:tc>
      </w:tr>
      <w:tr w:rsidR="003B2147" w:rsidRPr="004C0112" w14:paraId="622A4ACF"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0001F773" w14:textId="77777777" w:rsidR="003B2147" w:rsidRPr="004C0112" w:rsidRDefault="003B2147"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667E9738"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217C3223"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349C348B"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67988B71" w14:textId="77777777" w:rsidR="003B2147" w:rsidRPr="004C0112" w:rsidRDefault="003B2147" w:rsidP="00002C6A">
            <w:pPr>
              <w:pStyle w:val="TextodeTabela"/>
              <w:jc w:val="center"/>
              <w:rPr>
                <w:b/>
                <w:i/>
                <w:color w:val="FFFFFF"/>
                <w:szCs w:val="20"/>
              </w:rPr>
            </w:pPr>
          </w:p>
        </w:tc>
      </w:tr>
      <w:tr w:rsidR="003B2147" w:rsidRPr="004C0112" w14:paraId="65FA9388"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0B84E276" w14:textId="77777777" w:rsidR="003B2147" w:rsidRPr="007C3F08" w:rsidRDefault="003B2147"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03F074A1" w14:textId="77777777" w:rsidR="003B2147" w:rsidRPr="003D5EBD" w:rsidRDefault="003B2147" w:rsidP="00002C6A">
            <w:pPr>
              <w:pStyle w:val="TextodeTabela"/>
              <w:jc w:val="center"/>
              <w:rPr>
                <w:szCs w:val="20"/>
              </w:rPr>
            </w:pPr>
            <w:r w:rsidRPr="003D5EBD">
              <w:rPr>
                <w:szCs w:val="20"/>
              </w:rPr>
              <w:t>12.4</w:t>
            </w:r>
          </w:p>
        </w:tc>
        <w:tc>
          <w:tcPr>
            <w:tcW w:w="0" w:type="auto"/>
            <w:tcBorders>
              <w:top w:val="single" w:sz="4" w:space="0" w:color="FFFFFF"/>
            </w:tcBorders>
            <w:shd w:val="clear" w:color="auto" w:fill="B8CCE4"/>
            <w:vAlign w:val="center"/>
          </w:tcPr>
          <w:p w14:paraId="3AB6FAF6" w14:textId="77777777" w:rsidR="003B2147" w:rsidRPr="00F1211A" w:rsidRDefault="003B2147" w:rsidP="00002C6A">
            <w:pPr>
              <w:pStyle w:val="TextodeTabela"/>
              <w:jc w:val="center"/>
              <w:rPr>
                <w:szCs w:val="20"/>
              </w:rPr>
            </w:pPr>
            <w:r w:rsidRPr="00F1211A">
              <w:rPr>
                <w:szCs w:val="20"/>
              </w:rPr>
              <w:t>16.1</w:t>
            </w:r>
          </w:p>
        </w:tc>
        <w:tc>
          <w:tcPr>
            <w:tcW w:w="0" w:type="auto"/>
            <w:tcBorders>
              <w:top w:val="single" w:sz="4" w:space="0" w:color="FFFFFF"/>
            </w:tcBorders>
            <w:shd w:val="clear" w:color="auto" w:fill="B8CCE4"/>
            <w:vAlign w:val="center"/>
          </w:tcPr>
          <w:p w14:paraId="18C68B3B" w14:textId="77777777" w:rsidR="003B2147" w:rsidRPr="0004762A" w:rsidRDefault="003B2147" w:rsidP="00002C6A">
            <w:pPr>
              <w:pStyle w:val="TextodeTabela"/>
              <w:jc w:val="center"/>
              <w:rPr>
                <w:szCs w:val="20"/>
              </w:rPr>
            </w:pPr>
            <w:r w:rsidRPr="0004762A">
              <w:rPr>
                <w:szCs w:val="20"/>
              </w:rPr>
              <w:t>1.7</w:t>
            </w:r>
          </w:p>
        </w:tc>
        <w:tc>
          <w:tcPr>
            <w:tcW w:w="0" w:type="auto"/>
            <w:tcBorders>
              <w:top w:val="single" w:sz="4" w:space="0" w:color="FFFFFF"/>
            </w:tcBorders>
            <w:shd w:val="clear" w:color="auto" w:fill="B8CCE4"/>
            <w:vAlign w:val="center"/>
          </w:tcPr>
          <w:p w14:paraId="13D82470" w14:textId="77777777" w:rsidR="003B2147" w:rsidRPr="00831EDB" w:rsidRDefault="003B2147" w:rsidP="00002C6A">
            <w:pPr>
              <w:pStyle w:val="TextodeTabela"/>
              <w:jc w:val="center"/>
              <w:rPr>
                <w:szCs w:val="20"/>
              </w:rPr>
            </w:pPr>
            <w:r w:rsidRPr="00831EDB">
              <w:rPr>
                <w:szCs w:val="20"/>
              </w:rPr>
              <w:t>4.4</w:t>
            </w:r>
          </w:p>
        </w:tc>
      </w:tr>
      <w:tr w:rsidR="003B2147" w:rsidRPr="004C0112" w14:paraId="36E5034C" w14:textId="77777777" w:rsidTr="00002C6A">
        <w:trPr>
          <w:trHeight w:val="151"/>
          <w:jc w:val="center"/>
        </w:trPr>
        <w:tc>
          <w:tcPr>
            <w:tcW w:w="0" w:type="auto"/>
            <w:tcBorders>
              <w:left w:val="single" w:sz="4" w:space="0" w:color="FFFFFF"/>
            </w:tcBorders>
            <w:shd w:val="clear" w:color="auto" w:fill="4F81BD"/>
            <w:noWrap/>
            <w:vAlign w:val="center"/>
            <w:hideMark/>
          </w:tcPr>
          <w:p w14:paraId="58FAC71C" w14:textId="77777777" w:rsidR="003B2147" w:rsidRPr="007C3F08" w:rsidRDefault="003B2147" w:rsidP="00002C6A">
            <w:pPr>
              <w:pStyle w:val="TextodeTabela"/>
              <w:jc w:val="left"/>
              <w:rPr>
                <w:color w:val="FFFFFF"/>
                <w:szCs w:val="20"/>
              </w:rPr>
            </w:pPr>
            <w:r w:rsidRPr="007C3F08">
              <w:rPr>
                <w:color w:val="FFFFFF"/>
                <w:szCs w:val="20"/>
              </w:rPr>
              <w:t>Sapos</w:t>
            </w:r>
          </w:p>
        </w:tc>
        <w:tc>
          <w:tcPr>
            <w:tcW w:w="0" w:type="auto"/>
            <w:shd w:val="clear" w:color="auto" w:fill="DBE5F1"/>
            <w:vAlign w:val="center"/>
          </w:tcPr>
          <w:p w14:paraId="27B55CEF" w14:textId="77777777" w:rsidR="003B2147" w:rsidRPr="003D5EBD" w:rsidRDefault="003B2147" w:rsidP="00002C6A">
            <w:pPr>
              <w:pStyle w:val="TextodeTabela"/>
              <w:jc w:val="center"/>
              <w:rPr>
                <w:szCs w:val="20"/>
              </w:rPr>
            </w:pPr>
            <w:r w:rsidRPr="003D5EBD">
              <w:rPr>
                <w:szCs w:val="20"/>
              </w:rPr>
              <w:t>20.8</w:t>
            </w:r>
          </w:p>
        </w:tc>
        <w:tc>
          <w:tcPr>
            <w:tcW w:w="0" w:type="auto"/>
            <w:shd w:val="clear" w:color="auto" w:fill="DBE5F1"/>
            <w:vAlign w:val="center"/>
          </w:tcPr>
          <w:p w14:paraId="73BAF58B" w14:textId="77777777" w:rsidR="003B2147" w:rsidRPr="00F1211A" w:rsidRDefault="003B2147" w:rsidP="00002C6A">
            <w:pPr>
              <w:pStyle w:val="TextodeTabela"/>
              <w:jc w:val="center"/>
              <w:rPr>
                <w:szCs w:val="20"/>
              </w:rPr>
            </w:pPr>
            <w:r w:rsidRPr="00F1211A">
              <w:rPr>
                <w:szCs w:val="20"/>
              </w:rPr>
              <w:t>22.6</w:t>
            </w:r>
          </w:p>
        </w:tc>
        <w:tc>
          <w:tcPr>
            <w:tcW w:w="0" w:type="auto"/>
            <w:shd w:val="clear" w:color="auto" w:fill="DBE5F1"/>
            <w:vAlign w:val="center"/>
          </w:tcPr>
          <w:p w14:paraId="666AC297" w14:textId="77777777" w:rsidR="003B2147" w:rsidRPr="0004762A" w:rsidRDefault="003B2147" w:rsidP="00002C6A">
            <w:pPr>
              <w:pStyle w:val="TextodeTabela"/>
              <w:jc w:val="center"/>
              <w:rPr>
                <w:szCs w:val="20"/>
              </w:rPr>
            </w:pPr>
            <w:r w:rsidRPr="0004762A">
              <w:rPr>
                <w:szCs w:val="20"/>
              </w:rPr>
              <w:t>1.8</w:t>
            </w:r>
          </w:p>
        </w:tc>
        <w:tc>
          <w:tcPr>
            <w:tcW w:w="0" w:type="auto"/>
            <w:shd w:val="clear" w:color="auto" w:fill="DBE5F1"/>
            <w:vAlign w:val="center"/>
          </w:tcPr>
          <w:p w14:paraId="28B806AE" w14:textId="77777777" w:rsidR="003B2147" w:rsidRPr="00831EDB" w:rsidRDefault="003B2147" w:rsidP="00002C6A">
            <w:pPr>
              <w:pStyle w:val="TextodeTabela"/>
              <w:jc w:val="center"/>
              <w:rPr>
                <w:szCs w:val="20"/>
              </w:rPr>
            </w:pPr>
            <w:r w:rsidRPr="00831EDB">
              <w:rPr>
                <w:szCs w:val="20"/>
              </w:rPr>
              <w:t>5.2</w:t>
            </w:r>
          </w:p>
        </w:tc>
      </w:tr>
      <w:tr w:rsidR="003B2147" w:rsidRPr="004C0112" w14:paraId="1D82B572" w14:textId="77777777" w:rsidTr="00002C6A">
        <w:trPr>
          <w:trHeight w:val="97"/>
          <w:jc w:val="center"/>
        </w:trPr>
        <w:tc>
          <w:tcPr>
            <w:tcW w:w="0" w:type="auto"/>
            <w:tcBorders>
              <w:left w:val="single" w:sz="4" w:space="0" w:color="FFFFFF"/>
            </w:tcBorders>
            <w:shd w:val="clear" w:color="auto" w:fill="4F81BD"/>
            <w:noWrap/>
            <w:vAlign w:val="center"/>
            <w:hideMark/>
          </w:tcPr>
          <w:p w14:paraId="0ABC5C65" w14:textId="77777777" w:rsidR="003B2147" w:rsidRPr="007C3F08" w:rsidRDefault="003B2147" w:rsidP="00002C6A">
            <w:pPr>
              <w:pStyle w:val="TextodeTabela"/>
              <w:jc w:val="left"/>
              <w:rPr>
                <w:color w:val="FFFFFF"/>
                <w:szCs w:val="20"/>
              </w:rPr>
            </w:pPr>
            <w:r w:rsidRPr="007C3F08">
              <w:rPr>
                <w:color w:val="FFFFFF"/>
                <w:szCs w:val="20"/>
              </w:rPr>
              <w:t>jgit</w:t>
            </w:r>
          </w:p>
        </w:tc>
        <w:tc>
          <w:tcPr>
            <w:tcW w:w="0" w:type="auto"/>
            <w:shd w:val="clear" w:color="auto" w:fill="B8CCE4"/>
            <w:vAlign w:val="center"/>
          </w:tcPr>
          <w:p w14:paraId="773143BD" w14:textId="77777777" w:rsidR="003B2147" w:rsidRPr="003D5EBD" w:rsidRDefault="003B2147" w:rsidP="00002C6A">
            <w:pPr>
              <w:pStyle w:val="TextodeTabela"/>
              <w:jc w:val="center"/>
              <w:rPr>
                <w:szCs w:val="20"/>
              </w:rPr>
            </w:pPr>
            <w:r w:rsidRPr="003D5EBD">
              <w:rPr>
                <w:szCs w:val="20"/>
              </w:rPr>
              <w:t>42.4</w:t>
            </w:r>
          </w:p>
        </w:tc>
        <w:tc>
          <w:tcPr>
            <w:tcW w:w="0" w:type="auto"/>
            <w:shd w:val="clear" w:color="auto" w:fill="B8CCE4"/>
            <w:vAlign w:val="center"/>
          </w:tcPr>
          <w:p w14:paraId="38009A94" w14:textId="77777777" w:rsidR="003B2147" w:rsidRPr="00F1211A" w:rsidRDefault="003B2147" w:rsidP="00002C6A">
            <w:pPr>
              <w:pStyle w:val="TextodeTabela"/>
              <w:jc w:val="center"/>
              <w:rPr>
                <w:szCs w:val="20"/>
              </w:rPr>
            </w:pPr>
            <w:r w:rsidRPr="00F1211A">
              <w:rPr>
                <w:szCs w:val="20"/>
              </w:rPr>
              <w:t>46.0</w:t>
            </w:r>
          </w:p>
        </w:tc>
        <w:tc>
          <w:tcPr>
            <w:tcW w:w="0" w:type="auto"/>
            <w:shd w:val="clear" w:color="auto" w:fill="B8CCE4"/>
            <w:vAlign w:val="center"/>
          </w:tcPr>
          <w:p w14:paraId="0A36EF6B" w14:textId="77777777" w:rsidR="003B2147" w:rsidRPr="0004762A" w:rsidRDefault="003B2147" w:rsidP="00002C6A">
            <w:pPr>
              <w:pStyle w:val="TextodeTabela"/>
              <w:jc w:val="center"/>
              <w:rPr>
                <w:szCs w:val="20"/>
              </w:rPr>
            </w:pPr>
            <w:r w:rsidRPr="0004762A">
              <w:rPr>
                <w:szCs w:val="20"/>
              </w:rPr>
              <w:t>5.9</w:t>
            </w:r>
          </w:p>
        </w:tc>
        <w:tc>
          <w:tcPr>
            <w:tcW w:w="0" w:type="auto"/>
            <w:shd w:val="clear" w:color="auto" w:fill="B8CCE4"/>
            <w:vAlign w:val="center"/>
          </w:tcPr>
          <w:p w14:paraId="788B9291" w14:textId="77777777" w:rsidR="003B2147" w:rsidRPr="00831EDB" w:rsidRDefault="003B2147" w:rsidP="00002C6A">
            <w:pPr>
              <w:pStyle w:val="TextodeTabela"/>
              <w:jc w:val="center"/>
              <w:rPr>
                <w:szCs w:val="20"/>
              </w:rPr>
            </w:pPr>
            <w:r w:rsidRPr="00831EDB">
              <w:rPr>
                <w:szCs w:val="20"/>
              </w:rPr>
              <w:t>6.8</w:t>
            </w:r>
          </w:p>
        </w:tc>
      </w:tr>
      <w:tr w:rsidR="003B2147" w:rsidRPr="004C0112" w14:paraId="2027B54F" w14:textId="77777777" w:rsidTr="00002C6A">
        <w:trPr>
          <w:trHeight w:val="50"/>
          <w:jc w:val="center"/>
        </w:trPr>
        <w:tc>
          <w:tcPr>
            <w:tcW w:w="0" w:type="auto"/>
            <w:tcBorders>
              <w:left w:val="single" w:sz="4" w:space="0" w:color="FFFFFF"/>
            </w:tcBorders>
            <w:shd w:val="clear" w:color="auto" w:fill="4F81BD"/>
            <w:noWrap/>
            <w:vAlign w:val="center"/>
            <w:hideMark/>
          </w:tcPr>
          <w:p w14:paraId="3A779820" w14:textId="77777777" w:rsidR="003B2147" w:rsidRPr="007C3F08" w:rsidRDefault="003B2147" w:rsidP="00002C6A">
            <w:pPr>
              <w:pStyle w:val="TextodeTabela"/>
              <w:jc w:val="left"/>
              <w:rPr>
                <w:color w:val="FFFFFF"/>
                <w:szCs w:val="20"/>
              </w:rPr>
            </w:pPr>
            <w:r w:rsidRPr="007C3F08">
              <w:rPr>
                <w:color w:val="FFFFFF"/>
                <w:szCs w:val="20"/>
              </w:rPr>
              <w:t>egit</w:t>
            </w:r>
          </w:p>
        </w:tc>
        <w:tc>
          <w:tcPr>
            <w:tcW w:w="0" w:type="auto"/>
            <w:shd w:val="clear" w:color="auto" w:fill="DBE5F1"/>
            <w:vAlign w:val="center"/>
          </w:tcPr>
          <w:p w14:paraId="1913E8EE" w14:textId="77777777" w:rsidR="003B2147" w:rsidRPr="003D5EBD" w:rsidRDefault="003B2147" w:rsidP="00002C6A">
            <w:pPr>
              <w:pStyle w:val="TextodeTabela"/>
              <w:jc w:val="center"/>
              <w:rPr>
                <w:szCs w:val="20"/>
              </w:rPr>
            </w:pPr>
            <w:r w:rsidRPr="003D5EBD">
              <w:rPr>
                <w:szCs w:val="20"/>
              </w:rPr>
              <w:t>49.6</w:t>
            </w:r>
          </w:p>
        </w:tc>
        <w:tc>
          <w:tcPr>
            <w:tcW w:w="0" w:type="auto"/>
            <w:shd w:val="clear" w:color="auto" w:fill="DBE5F1"/>
            <w:vAlign w:val="center"/>
          </w:tcPr>
          <w:p w14:paraId="2BDBBC1E" w14:textId="77777777" w:rsidR="003B2147" w:rsidRPr="00F1211A" w:rsidRDefault="003B2147" w:rsidP="00002C6A">
            <w:pPr>
              <w:pStyle w:val="TextodeTabela"/>
              <w:jc w:val="center"/>
              <w:rPr>
                <w:szCs w:val="20"/>
              </w:rPr>
            </w:pPr>
            <w:r w:rsidRPr="00F1211A">
              <w:rPr>
                <w:szCs w:val="20"/>
              </w:rPr>
              <w:t>46.6</w:t>
            </w:r>
          </w:p>
        </w:tc>
        <w:tc>
          <w:tcPr>
            <w:tcW w:w="0" w:type="auto"/>
            <w:shd w:val="clear" w:color="auto" w:fill="DBE5F1"/>
            <w:vAlign w:val="center"/>
          </w:tcPr>
          <w:p w14:paraId="27CC9395" w14:textId="77777777" w:rsidR="003B2147" w:rsidRPr="0004762A" w:rsidRDefault="003B2147" w:rsidP="00002C6A">
            <w:pPr>
              <w:pStyle w:val="TextodeTabela"/>
              <w:jc w:val="center"/>
              <w:rPr>
                <w:szCs w:val="20"/>
              </w:rPr>
            </w:pPr>
            <w:r w:rsidRPr="0004762A">
              <w:rPr>
                <w:szCs w:val="20"/>
              </w:rPr>
              <w:t>4.2</w:t>
            </w:r>
          </w:p>
        </w:tc>
        <w:tc>
          <w:tcPr>
            <w:tcW w:w="0" w:type="auto"/>
            <w:shd w:val="clear" w:color="auto" w:fill="DBE5F1"/>
            <w:vAlign w:val="center"/>
          </w:tcPr>
          <w:p w14:paraId="6E4675F2" w14:textId="77777777" w:rsidR="003B2147" w:rsidRPr="00831EDB" w:rsidRDefault="003B2147" w:rsidP="00002C6A">
            <w:pPr>
              <w:pStyle w:val="TextodeTabela"/>
              <w:jc w:val="center"/>
              <w:rPr>
                <w:szCs w:val="20"/>
              </w:rPr>
            </w:pPr>
            <w:r w:rsidRPr="00831EDB">
              <w:rPr>
                <w:szCs w:val="20"/>
              </w:rPr>
              <w:t>7.3</w:t>
            </w:r>
          </w:p>
        </w:tc>
      </w:tr>
      <w:tr w:rsidR="003B2147" w:rsidRPr="004C0112" w14:paraId="7E5947A8" w14:textId="77777777" w:rsidTr="00002C6A">
        <w:trPr>
          <w:trHeight w:val="50"/>
          <w:jc w:val="center"/>
        </w:trPr>
        <w:tc>
          <w:tcPr>
            <w:tcW w:w="0" w:type="auto"/>
            <w:tcBorders>
              <w:left w:val="single" w:sz="4" w:space="0" w:color="FFFFFF"/>
            </w:tcBorders>
            <w:shd w:val="clear" w:color="auto" w:fill="4F81BD"/>
            <w:noWrap/>
            <w:vAlign w:val="center"/>
            <w:hideMark/>
          </w:tcPr>
          <w:p w14:paraId="2E635CDC" w14:textId="77777777" w:rsidR="003B2147" w:rsidRPr="007C3F08" w:rsidRDefault="003B2147" w:rsidP="00002C6A">
            <w:pPr>
              <w:pStyle w:val="TextodeTabela"/>
              <w:jc w:val="left"/>
              <w:rPr>
                <w:color w:val="FFFFFF"/>
                <w:szCs w:val="20"/>
              </w:rPr>
            </w:pPr>
            <w:r w:rsidRPr="007C3F08">
              <w:rPr>
                <w:color w:val="FFFFFF"/>
                <w:szCs w:val="20"/>
              </w:rPr>
              <w:t>jquery</w:t>
            </w:r>
          </w:p>
        </w:tc>
        <w:tc>
          <w:tcPr>
            <w:tcW w:w="0" w:type="auto"/>
            <w:shd w:val="clear" w:color="auto" w:fill="B8CCE4"/>
            <w:vAlign w:val="center"/>
          </w:tcPr>
          <w:p w14:paraId="34EE3080" w14:textId="77777777" w:rsidR="003B2147" w:rsidRPr="003D5EBD" w:rsidRDefault="003B2147" w:rsidP="00002C6A">
            <w:pPr>
              <w:pStyle w:val="TextodeTabela"/>
              <w:jc w:val="center"/>
              <w:rPr>
                <w:szCs w:val="20"/>
              </w:rPr>
            </w:pPr>
            <w:r w:rsidRPr="003D5EBD">
              <w:rPr>
                <w:szCs w:val="20"/>
              </w:rPr>
              <w:t>40.0</w:t>
            </w:r>
          </w:p>
        </w:tc>
        <w:tc>
          <w:tcPr>
            <w:tcW w:w="0" w:type="auto"/>
            <w:shd w:val="clear" w:color="auto" w:fill="B8CCE4"/>
            <w:vAlign w:val="center"/>
          </w:tcPr>
          <w:p w14:paraId="30C76A67" w14:textId="77777777" w:rsidR="003B2147" w:rsidRPr="00F1211A" w:rsidRDefault="003B2147" w:rsidP="00002C6A">
            <w:pPr>
              <w:pStyle w:val="TextodeTabela"/>
              <w:jc w:val="center"/>
              <w:rPr>
                <w:szCs w:val="20"/>
              </w:rPr>
            </w:pPr>
            <w:r w:rsidRPr="00F1211A">
              <w:rPr>
                <w:szCs w:val="20"/>
              </w:rPr>
              <w:t>37.4</w:t>
            </w:r>
          </w:p>
        </w:tc>
        <w:tc>
          <w:tcPr>
            <w:tcW w:w="0" w:type="auto"/>
            <w:shd w:val="clear" w:color="auto" w:fill="B8CCE4"/>
            <w:vAlign w:val="center"/>
          </w:tcPr>
          <w:p w14:paraId="6D49CB54" w14:textId="77777777" w:rsidR="003B2147" w:rsidRPr="0004762A" w:rsidRDefault="003B2147" w:rsidP="00002C6A">
            <w:pPr>
              <w:pStyle w:val="TextodeTabela"/>
              <w:jc w:val="center"/>
              <w:rPr>
                <w:szCs w:val="20"/>
              </w:rPr>
            </w:pPr>
            <w:r w:rsidRPr="0004762A">
              <w:rPr>
                <w:szCs w:val="20"/>
              </w:rPr>
              <w:t>1.4</w:t>
            </w:r>
          </w:p>
        </w:tc>
        <w:tc>
          <w:tcPr>
            <w:tcW w:w="0" w:type="auto"/>
            <w:shd w:val="clear" w:color="auto" w:fill="B8CCE4"/>
            <w:vAlign w:val="center"/>
          </w:tcPr>
          <w:p w14:paraId="430A5485" w14:textId="77777777" w:rsidR="003B2147" w:rsidRPr="00831EDB" w:rsidRDefault="003B2147" w:rsidP="00002C6A">
            <w:pPr>
              <w:pStyle w:val="TextodeTabela"/>
              <w:jc w:val="center"/>
              <w:rPr>
                <w:szCs w:val="20"/>
              </w:rPr>
            </w:pPr>
            <w:r w:rsidRPr="00831EDB">
              <w:rPr>
                <w:szCs w:val="20"/>
              </w:rPr>
              <w:t>9.4</w:t>
            </w:r>
          </w:p>
        </w:tc>
      </w:tr>
      <w:tr w:rsidR="003B2147" w:rsidRPr="004C0112" w14:paraId="359B7D7E" w14:textId="77777777" w:rsidTr="00002C6A">
        <w:trPr>
          <w:trHeight w:val="77"/>
          <w:jc w:val="center"/>
        </w:trPr>
        <w:tc>
          <w:tcPr>
            <w:tcW w:w="0" w:type="auto"/>
            <w:tcBorders>
              <w:left w:val="single" w:sz="4" w:space="0" w:color="FFFFFF"/>
            </w:tcBorders>
            <w:shd w:val="clear" w:color="auto" w:fill="4F81BD"/>
            <w:noWrap/>
            <w:vAlign w:val="center"/>
            <w:hideMark/>
          </w:tcPr>
          <w:p w14:paraId="421EF3F6" w14:textId="77777777" w:rsidR="003B2147" w:rsidRPr="007C3F08" w:rsidRDefault="003B2147" w:rsidP="00002C6A">
            <w:pPr>
              <w:pStyle w:val="TextodeTabela"/>
              <w:jc w:val="left"/>
              <w:rPr>
                <w:color w:val="FFFFFF"/>
                <w:szCs w:val="20"/>
              </w:rPr>
            </w:pPr>
            <w:r w:rsidRPr="007C3F08">
              <w:rPr>
                <w:color w:val="FFFFFF"/>
                <w:szCs w:val="20"/>
              </w:rPr>
              <w:t>Tortoise Git</w:t>
            </w:r>
          </w:p>
        </w:tc>
        <w:tc>
          <w:tcPr>
            <w:tcW w:w="0" w:type="auto"/>
            <w:shd w:val="clear" w:color="auto" w:fill="DBE5F1"/>
            <w:vAlign w:val="center"/>
          </w:tcPr>
          <w:p w14:paraId="38820EFE" w14:textId="77777777" w:rsidR="003B2147" w:rsidRPr="003D5EBD" w:rsidRDefault="003B2147" w:rsidP="00002C6A">
            <w:pPr>
              <w:pStyle w:val="TextodeTabela"/>
              <w:jc w:val="center"/>
              <w:rPr>
                <w:szCs w:val="20"/>
              </w:rPr>
            </w:pPr>
            <w:r w:rsidRPr="003D5EBD">
              <w:rPr>
                <w:szCs w:val="20"/>
              </w:rPr>
              <w:t>39.0</w:t>
            </w:r>
          </w:p>
        </w:tc>
        <w:tc>
          <w:tcPr>
            <w:tcW w:w="0" w:type="auto"/>
            <w:shd w:val="clear" w:color="auto" w:fill="DBE5F1"/>
            <w:vAlign w:val="center"/>
          </w:tcPr>
          <w:p w14:paraId="7085EBF4" w14:textId="77777777" w:rsidR="003B2147" w:rsidRPr="00F1211A" w:rsidRDefault="003B2147" w:rsidP="00002C6A">
            <w:pPr>
              <w:pStyle w:val="TextodeTabela"/>
              <w:jc w:val="center"/>
              <w:rPr>
                <w:szCs w:val="20"/>
              </w:rPr>
            </w:pPr>
            <w:r w:rsidRPr="00F1211A">
              <w:rPr>
                <w:szCs w:val="20"/>
              </w:rPr>
              <w:t>36.0</w:t>
            </w:r>
          </w:p>
        </w:tc>
        <w:tc>
          <w:tcPr>
            <w:tcW w:w="0" w:type="auto"/>
            <w:shd w:val="clear" w:color="auto" w:fill="DBE5F1"/>
            <w:vAlign w:val="center"/>
          </w:tcPr>
          <w:p w14:paraId="5CB9ECFF" w14:textId="77777777" w:rsidR="003B2147" w:rsidRPr="0004762A" w:rsidRDefault="003B2147" w:rsidP="00002C6A">
            <w:pPr>
              <w:pStyle w:val="TextodeTabela"/>
              <w:jc w:val="center"/>
              <w:rPr>
                <w:szCs w:val="20"/>
              </w:rPr>
            </w:pPr>
            <w:r w:rsidRPr="0004762A">
              <w:rPr>
                <w:szCs w:val="20"/>
              </w:rPr>
              <w:t>1.6</w:t>
            </w:r>
          </w:p>
        </w:tc>
        <w:tc>
          <w:tcPr>
            <w:tcW w:w="0" w:type="auto"/>
            <w:shd w:val="clear" w:color="auto" w:fill="DBE5F1"/>
            <w:vAlign w:val="center"/>
          </w:tcPr>
          <w:p w14:paraId="63C5C821" w14:textId="77777777" w:rsidR="003B2147" w:rsidRPr="00831EDB" w:rsidRDefault="003B2147" w:rsidP="00002C6A">
            <w:pPr>
              <w:pStyle w:val="TextodeTabela"/>
              <w:jc w:val="center"/>
              <w:rPr>
                <w:szCs w:val="20"/>
              </w:rPr>
            </w:pPr>
            <w:r w:rsidRPr="00831EDB">
              <w:rPr>
                <w:szCs w:val="20"/>
              </w:rPr>
              <w:t>9.6</w:t>
            </w:r>
          </w:p>
        </w:tc>
      </w:tr>
      <w:tr w:rsidR="003B2147" w:rsidRPr="004C0112" w14:paraId="58B66BDF" w14:textId="77777777" w:rsidTr="00002C6A">
        <w:trPr>
          <w:trHeight w:val="50"/>
          <w:jc w:val="center"/>
        </w:trPr>
        <w:tc>
          <w:tcPr>
            <w:tcW w:w="0" w:type="auto"/>
            <w:tcBorders>
              <w:left w:val="single" w:sz="4" w:space="0" w:color="FFFFFF"/>
            </w:tcBorders>
            <w:shd w:val="clear" w:color="auto" w:fill="4F81BD"/>
            <w:noWrap/>
            <w:vAlign w:val="center"/>
            <w:hideMark/>
          </w:tcPr>
          <w:p w14:paraId="292A2D02" w14:textId="77777777" w:rsidR="003B2147" w:rsidRPr="007C3F08" w:rsidRDefault="003B2147" w:rsidP="00002C6A">
            <w:pPr>
              <w:pStyle w:val="TextodeTabela"/>
              <w:jc w:val="left"/>
              <w:rPr>
                <w:color w:val="FFFFFF"/>
                <w:szCs w:val="20"/>
              </w:rPr>
            </w:pPr>
            <w:r w:rsidRPr="007C3F08">
              <w:rPr>
                <w:color w:val="FFFFFF"/>
                <w:szCs w:val="20"/>
              </w:rPr>
              <w:t>Gitextensions</w:t>
            </w:r>
          </w:p>
        </w:tc>
        <w:tc>
          <w:tcPr>
            <w:tcW w:w="0" w:type="auto"/>
            <w:shd w:val="clear" w:color="auto" w:fill="B8CCE4"/>
            <w:vAlign w:val="center"/>
          </w:tcPr>
          <w:p w14:paraId="520D5E39" w14:textId="77777777" w:rsidR="003B2147" w:rsidRPr="003D5EBD" w:rsidRDefault="003B2147" w:rsidP="00002C6A">
            <w:pPr>
              <w:pStyle w:val="TextodeTabela"/>
              <w:jc w:val="center"/>
              <w:rPr>
                <w:szCs w:val="20"/>
              </w:rPr>
            </w:pPr>
            <w:r w:rsidRPr="003D5EBD">
              <w:rPr>
                <w:szCs w:val="20"/>
              </w:rPr>
              <w:t>155.8</w:t>
            </w:r>
          </w:p>
        </w:tc>
        <w:tc>
          <w:tcPr>
            <w:tcW w:w="0" w:type="auto"/>
            <w:shd w:val="clear" w:color="auto" w:fill="B8CCE4"/>
            <w:vAlign w:val="center"/>
          </w:tcPr>
          <w:p w14:paraId="65E488E5" w14:textId="77777777" w:rsidR="003B2147" w:rsidRPr="00F1211A" w:rsidRDefault="003B2147" w:rsidP="00002C6A">
            <w:pPr>
              <w:pStyle w:val="TextodeTabela"/>
              <w:jc w:val="center"/>
              <w:rPr>
                <w:szCs w:val="20"/>
              </w:rPr>
            </w:pPr>
            <w:r w:rsidRPr="00F1211A">
              <w:rPr>
                <w:szCs w:val="20"/>
              </w:rPr>
              <w:t>129.0</w:t>
            </w:r>
          </w:p>
        </w:tc>
        <w:tc>
          <w:tcPr>
            <w:tcW w:w="0" w:type="auto"/>
            <w:shd w:val="clear" w:color="auto" w:fill="B8CCE4"/>
            <w:vAlign w:val="center"/>
          </w:tcPr>
          <w:p w14:paraId="0B64B161" w14:textId="77777777" w:rsidR="003B2147" w:rsidRPr="0004762A" w:rsidRDefault="003B2147" w:rsidP="00002C6A">
            <w:pPr>
              <w:pStyle w:val="TextodeTabela"/>
              <w:jc w:val="center"/>
              <w:rPr>
                <w:szCs w:val="20"/>
              </w:rPr>
            </w:pPr>
            <w:r w:rsidRPr="0004762A">
              <w:rPr>
                <w:szCs w:val="20"/>
              </w:rPr>
              <w:t>1.6</w:t>
            </w:r>
          </w:p>
        </w:tc>
        <w:tc>
          <w:tcPr>
            <w:tcW w:w="0" w:type="auto"/>
            <w:shd w:val="clear" w:color="auto" w:fill="B8CCE4"/>
            <w:vAlign w:val="center"/>
          </w:tcPr>
          <w:p w14:paraId="30F59734" w14:textId="77777777" w:rsidR="003B2147" w:rsidRPr="00831EDB" w:rsidRDefault="003B2147" w:rsidP="00002C6A">
            <w:pPr>
              <w:pStyle w:val="TextodeTabela"/>
              <w:jc w:val="center"/>
              <w:rPr>
                <w:szCs w:val="20"/>
              </w:rPr>
            </w:pPr>
            <w:r w:rsidRPr="00831EDB">
              <w:rPr>
                <w:szCs w:val="20"/>
              </w:rPr>
              <w:t>10.6</w:t>
            </w:r>
          </w:p>
        </w:tc>
      </w:tr>
      <w:tr w:rsidR="003B2147" w:rsidRPr="004C0112" w14:paraId="151988A7" w14:textId="77777777" w:rsidTr="00002C6A">
        <w:trPr>
          <w:trHeight w:val="50"/>
          <w:jc w:val="center"/>
        </w:trPr>
        <w:tc>
          <w:tcPr>
            <w:tcW w:w="0" w:type="auto"/>
            <w:tcBorders>
              <w:left w:val="single" w:sz="4" w:space="0" w:color="FFFFFF"/>
            </w:tcBorders>
            <w:shd w:val="clear" w:color="auto" w:fill="4F81BD"/>
            <w:noWrap/>
            <w:vAlign w:val="center"/>
            <w:hideMark/>
          </w:tcPr>
          <w:p w14:paraId="69553CE0" w14:textId="77777777" w:rsidR="003B2147" w:rsidRPr="007C3F08" w:rsidRDefault="003B2147" w:rsidP="00002C6A">
            <w:pPr>
              <w:pStyle w:val="TextodeTabela"/>
              <w:jc w:val="left"/>
              <w:rPr>
                <w:color w:val="FFFFFF"/>
                <w:szCs w:val="20"/>
              </w:rPr>
            </w:pPr>
            <w:r w:rsidRPr="007C3F08">
              <w:rPr>
                <w:color w:val="FFFFFF"/>
                <w:szCs w:val="20"/>
              </w:rPr>
              <w:t>drupal</w:t>
            </w:r>
          </w:p>
        </w:tc>
        <w:tc>
          <w:tcPr>
            <w:tcW w:w="0" w:type="auto"/>
            <w:shd w:val="clear" w:color="auto" w:fill="DBE5F1"/>
            <w:vAlign w:val="center"/>
          </w:tcPr>
          <w:p w14:paraId="060D48AD" w14:textId="77777777" w:rsidR="003B2147" w:rsidRPr="003D5EBD" w:rsidRDefault="003B2147" w:rsidP="00002C6A">
            <w:pPr>
              <w:pStyle w:val="TextodeTabela"/>
              <w:jc w:val="center"/>
              <w:rPr>
                <w:szCs w:val="20"/>
              </w:rPr>
            </w:pPr>
            <w:r w:rsidRPr="003D5EBD">
              <w:rPr>
                <w:szCs w:val="20"/>
              </w:rPr>
              <w:t>102.0</w:t>
            </w:r>
          </w:p>
        </w:tc>
        <w:tc>
          <w:tcPr>
            <w:tcW w:w="0" w:type="auto"/>
            <w:shd w:val="clear" w:color="auto" w:fill="DBE5F1"/>
            <w:vAlign w:val="center"/>
          </w:tcPr>
          <w:p w14:paraId="46A9CC85" w14:textId="77777777" w:rsidR="003B2147" w:rsidRPr="00F1211A" w:rsidRDefault="003B2147" w:rsidP="00002C6A">
            <w:pPr>
              <w:pStyle w:val="TextodeTabela"/>
              <w:jc w:val="center"/>
              <w:rPr>
                <w:szCs w:val="20"/>
              </w:rPr>
            </w:pPr>
            <w:r w:rsidRPr="00F1211A">
              <w:rPr>
                <w:szCs w:val="20"/>
              </w:rPr>
              <w:t>95.0</w:t>
            </w:r>
          </w:p>
        </w:tc>
        <w:tc>
          <w:tcPr>
            <w:tcW w:w="0" w:type="auto"/>
            <w:shd w:val="clear" w:color="auto" w:fill="DBE5F1"/>
            <w:vAlign w:val="center"/>
          </w:tcPr>
          <w:p w14:paraId="7B17E294" w14:textId="77777777" w:rsidR="003B2147" w:rsidRPr="0004762A" w:rsidRDefault="003B2147" w:rsidP="00002C6A">
            <w:pPr>
              <w:pStyle w:val="TextodeTabela"/>
              <w:jc w:val="center"/>
              <w:rPr>
                <w:szCs w:val="20"/>
              </w:rPr>
            </w:pPr>
            <w:r w:rsidRPr="0004762A">
              <w:rPr>
                <w:szCs w:val="20"/>
              </w:rPr>
              <w:t>2.0</w:t>
            </w:r>
          </w:p>
        </w:tc>
        <w:tc>
          <w:tcPr>
            <w:tcW w:w="0" w:type="auto"/>
            <w:shd w:val="clear" w:color="auto" w:fill="DBE5F1"/>
            <w:vAlign w:val="center"/>
          </w:tcPr>
          <w:p w14:paraId="5E5C46EB" w14:textId="77777777" w:rsidR="003B2147" w:rsidRPr="00831EDB" w:rsidRDefault="003B2147" w:rsidP="00002C6A">
            <w:pPr>
              <w:pStyle w:val="TextodeTabela"/>
              <w:jc w:val="center"/>
              <w:rPr>
                <w:szCs w:val="20"/>
              </w:rPr>
            </w:pPr>
            <w:r w:rsidRPr="00831EDB">
              <w:rPr>
                <w:szCs w:val="20"/>
              </w:rPr>
              <w:t>18.0</w:t>
            </w:r>
          </w:p>
        </w:tc>
      </w:tr>
      <w:tr w:rsidR="003B2147" w:rsidRPr="004C0112" w14:paraId="027DBBEA" w14:textId="77777777" w:rsidTr="00002C6A">
        <w:trPr>
          <w:trHeight w:val="71"/>
          <w:jc w:val="center"/>
        </w:trPr>
        <w:tc>
          <w:tcPr>
            <w:tcW w:w="0" w:type="auto"/>
            <w:tcBorders>
              <w:left w:val="single" w:sz="4" w:space="0" w:color="FFFFFF"/>
            </w:tcBorders>
            <w:shd w:val="clear" w:color="auto" w:fill="4F81BD"/>
            <w:noWrap/>
            <w:vAlign w:val="center"/>
            <w:hideMark/>
          </w:tcPr>
          <w:p w14:paraId="0F9C3BFF" w14:textId="77777777" w:rsidR="003B2147" w:rsidRPr="007C3F08" w:rsidRDefault="003B2147"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77B66A7E" w14:textId="77777777" w:rsidR="003B2147" w:rsidRPr="003D5EBD" w:rsidRDefault="003B2147" w:rsidP="00002C6A">
            <w:pPr>
              <w:pStyle w:val="TextodeTabela"/>
              <w:jc w:val="center"/>
              <w:rPr>
                <w:szCs w:val="20"/>
              </w:rPr>
            </w:pPr>
            <w:r w:rsidRPr="003D5EBD">
              <w:rPr>
                <w:szCs w:val="20"/>
              </w:rPr>
              <w:t>110.0</w:t>
            </w:r>
          </w:p>
        </w:tc>
        <w:tc>
          <w:tcPr>
            <w:tcW w:w="0" w:type="auto"/>
            <w:shd w:val="clear" w:color="auto" w:fill="B8CCE4"/>
            <w:vAlign w:val="center"/>
          </w:tcPr>
          <w:p w14:paraId="2C206134" w14:textId="77777777" w:rsidR="003B2147" w:rsidRPr="00F1211A" w:rsidRDefault="003B2147" w:rsidP="00002C6A">
            <w:pPr>
              <w:pStyle w:val="TextodeTabela"/>
              <w:jc w:val="center"/>
              <w:rPr>
                <w:szCs w:val="20"/>
              </w:rPr>
            </w:pPr>
            <w:r w:rsidRPr="00F1211A">
              <w:rPr>
                <w:szCs w:val="20"/>
              </w:rPr>
              <w:t>102.0</w:t>
            </w:r>
          </w:p>
        </w:tc>
        <w:tc>
          <w:tcPr>
            <w:tcW w:w="0" w:type="auto"/>
            <w:shd w:val="clear" w:color="auto" w:fill="B8CCE4"/>
            <w:vAlign w:val="center"/>
          </w:tcPr>
          <w:p w14:paraId="713DE46D" w14:textId="77777777" w:rsidR="003B2147" w:rsidRPr="0004762A" w:rsidRDefault="003B2147" w:rsidP="00002C6A">
            <w:pPr>
              <w:pStyle w:val="TextodeTabela"/>
              <w:jc w:val="center"/>
              <w:rPr>
                <w:szCs w:val="20"/>
              </w:rPr>
            </w:pPr>
            <w:r w:rsidRPr="0004762A">
              <w:rPr>
                <w:szCs w:val="20"/>
              </w:rPr>
              <w:t>2.1</w:t>
            </w:r>
          </w:p>
        </w:tc>
        <w:tc>
          <w:tcPr>
            <w:tcW w:w="0" w:type="auto"/>
            <w:shd w:val="clear" w:color="auto" w:fill="B8CCE4"/>
            <w:vAlign w:val="center"/>
          </w:tcPr>
          <w:p w14:paraId="6E710FF2" w14:textId="77777777" w:rsidR="003B2147" w:rsidRPr="00831EDB" w:rsidRDefault="003B2147" w:rsidP="00002C6A">
            <w:pPr>
              <w:pStyle w:val="TextodeTabela"/>
              <w:jc w:val="center"/>
              <w:rPr>
                <w:szCs w:val="20"/>
              </w:rPr>
            </w:pPr>
            <w:r w:rsidRPr="00831EDB">
              <w:rPr>
                <w:szCs w:val="20"/>
              </w:rPr>
              <w:t>19.3</w:t>
            </w:r>
          </w:p>
        </w:tc>
      </w:tr>
      <w:tr w:rsidR="003B2147" w:rsidRPr="004C0112" w14:paraId="1B92C538"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2C9EC35F" w14:textId="77777777" w:rsidR="003B2147" w:rsidRPr="007C3F08" w:rsidRDefault="003B2147" w:rsidP="00002C6A">
            <w:pPr>
              <w:pStyle w:val="TextodeTabela"/>
              <w:jc w:val="left"/>
              <w:rPr>
                <w:color w:val="FFFFFF"/>
                <w:szCs w:val="20"/>
              </w:rPr>
            </w:pPr>
            <w:r w:rsidRPr="007C3F08">
              <w:rPr>
                <w:color w:val="FFFFFF"/>
                <w:szCs w:val="20"/>
              </w:rPr>
              <w:t>Git</w:t>
            </w:r>
          </w:p>
        </w:tc>
        <w:tc>
          <w:tcPr>
            <w:tcW w:w="0" w:type="auto"/>
            <w:shd w:val="clear" w:color="auto" w:fill="DBE5F1"/>
            <w:vAlign w:val="center"/>
          </w:tcPr>
          <w:p w14:paraId="61B9D24D" w14:textId="77777777" w:rsidR="003B2147" w:rsidRPr="003D5EBD" w:rsidRDefault="003B2147" w:rsidP="00002C6A">
            <w:pPr>
              <w:pStyle w:val="TextodeTabela"/>
              <w:jc w:val="center"/>
              <w:rPr>
                <w:szCs w:val="20"/>
              </w:rPr>
            </w:pPr>
            <w:r w:rsidRPr="003D5EBD">
              <w:rPr>
                <w:szCs w:val="20"/>
              </w:rPr>
              <w:t>196.0</w:t>
            </w:r>
          </w:p>
        </w:tc>
        <w:tc>
          <w:tcPr>
            <w:tcW w:w="0" w:type="auto"/>
            <w:shd w:val="clear" w:color="auto" w:fill="DBE5F1"/>
            <w:vAlign w:val="center"/>
          </w:tcPr>
          <w:p w14:paraId="30C5CD0F" w14:textId="77777777" w:rsidR="003B2147" w:rsidRPr="00F1211A" w:rsidRDefault="003B2147" w:rsidP="00002C6A">
            <w:pPr>
              <w:pStyle w:val="TextodeTabela"/>
              <w:jc w:val="center"/>
              <w:rPr>
                <w:szCs w:val="20"/>
              </w:rPr>
            </w:pPr>
            <w:r w:rsidRPr="00F1211A">
              <w:rPr>
                <w:szCs w:val="20"/>
              </w:rPr>
              <w:t>158.6</w:t>
            </w:r>
          </w:p>
        </w:tc>
        <w:tc>
          <w:tcPr>
            <w:tcW w:w="0" w:type="auto"/>
            <w:shd w:val="clear" w:color="auto" w:fill="DBE5F1"/>
            <w:vAlign w:val="center"/>
          </w:tcPr>
          <w:p w14:paraId="2F58804F" w14:textId="77777777" w:rsidR="003B2147" w:rsidRPr="0004762A" w:rsidRDefault="003B2147" w:rsidP="00002C6A">
            <w:pPr>
              <w:pStyle w:val="TextodeTabela"/>
              <w:jc w:val="center"/>
              <w:rPr>
                <w:szCs w:val="20"/>
              </w:rPr>
            </w:pPr>
            <w:r w:rsidRPr="0004762A">
              <w:rPr>
                <w:szCs w:val="20"/>
              </w:rPr>
              <w:t>3.4</w:t>
            </w:r>
          </w:p>
        </w:tc>
        <w:tc>
          <w:tcPr>
            <w:tcW w:w="0" w:type="auto"/>
            <w:shd w:val="clear" w:color="auto" w:fill="DBE5F1"/>
            <w:vAlign w:val="center"/>
          </w:tcPr>
          <w:p w14:paraId="713F1197" w14:textId="77777777" w:rsidR="003B2147" w:rsidRPr="00831EDB" w:rsidRDefault="003B2147" w:rsidP="00002C6A">
            <w:pPr>
              <w:pStyle w:val="TextodeTabela"/>
              <w:jc w:val="center"/>
              <w:rPr>
                <w:szCs w:val="20"/>
              </w:rPr>
            </w:pPr>
            <w:r w:rsidRPr="00831EDB">
              <w:rPr>
                <w:szCs w:val="20"/>
              </w:rPr>
              <w:t>40.0</w:t>
            </w:r>
          </w:p>
        </w:tc>
      </w:tr>
    </w:tbl>
    <w:p w14:paraId="6BF982EF" w14:textId="77777777" w:rsidR="00CA71B6" w:rsidRPr="00CA71B6" w:rsidRDefault="00CA71B6" w:rsidP="00486E06">
      <w:pPr>
        <w:rPr>
          <w:sz w:val="12"/>
          <w:szCs w:val="12"/>
          <w:lang w:val="en-US"/>
        </w:rPr>
      </w:pPr>
    </w:p>
    <w:p w14:paraId="047D6BDC" w14:textId="37C2EFE3" w:rsidR="00FF7707" w:rsidRPr="00CE4584" w:rsidRDefault="006C6A93" w:rsidP="00486E06">
      <w:pPr>
        <w:rPr>
          <w:sz w:val="20"/>
          <w:lang w:val="en-US"/>
        </w:rPr>
      </w:pPr>
      <w:r w:rsidRPr="003D5EBD">
        <w:rPr>
          <w:lang w:val="en-US"/>
        </w:rPr>
        <w:t>I</w:t>
      </w:r>
      <w:r w:rsidR="00FF7707" w:rsidRPr="00F1211A">
        <w:rPr>
          <w:lang w:val="en-US"/>
        </w:rPr>
        <w:t xml:space="preserve">t is possible to notice </w:t>
      </w:r>
      <w:r w:rsidRPr="0004762A">
        <w:rPr>
          <w:lang w:val="en-US"/>
        </w:rPr>
        <w:t>by l</w:t>
      </w:r>
      <w:r w:rsidRPr="00831EDB">
        <w:rPr>
          <w:lang w:val="en-US"/>
        </w:rPr>
        <w:t xml:space="preserve">ooking at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A80296" w:rsidRPr="00034372">
        <w:rPr>
          <w:lang w:val="en-US"/>
        </w:rPr>
        <w:t xml:space="preserve">Table </w:t>
      </w:r>
      <w:r w:rsidR="00A80296">
        <w:rPr>
          <w:noProof/>
          <w:lang w:val="en-US"/>
        </w:rPr>
        <w:t>9</w:t>
      </w:r>
      <w:r w:rsidR="00983781">
        <w:rPr>
          <w:lang w:val="en-US"/>
        </w:rPr>
        <w:fldChar w:fldCharType="end"/>
      </w:r>
      <w:r w:rsidRPr="007C3F08">
        <w:rPr>
          <w:lang w:val="en-US"/>
        </w:rPr>
        <w:t xml:space="preserve"> </w:t>
      </w:r>
      <w:r w:rsidR="00FF7707" w:rsidRPr="003D5EBD">
        <w:rPr>
          <w:lang w:val="en-US"/>
        </w:rPr>
        <w:t xml:space="preserve">that the “Commit History” operation has no values for the last three </w:t>
      </w:r>
      <w:r w:rsidR="00116D16" w:rsidRPr="00F1211A">
        <w:rPr>
          <w:lang w:val="en-US"/>
        </w:rPr>
        <w:t>projects</w:t>
      </w:r>
      <w:r w:rsidR="00FF7707" w:rsidRPr="0004762A">
        <w:rPr>
          <w:lang w:val="en-US"/>
        </w:rPr>
        <w:t>. This occurs because, as the number of commits increases, more memory is used to calculate the commit history graph. The current algor</w:t>
      </w:r>
      <w:r w:rsidR="00FF7707" w:rsidRPr="00831EDB">
        <w:rPr>
          <w:lang w:val="en-US"/>
        </w:rPr>
        <w:t xml:space="preserve">ithm has an </w:t>
      </w:r>
      <w:r w:rsidR="00FF7707" w:rsidRPr="0086347E">
        <w:rPr>
          <w:i/>
          <w:lang w:val="en-US"/>
        </w:rPr>
        <w:t>O</w:t>
      </w:r>
      <w:r w:rsidR="00FF7707" w:rsidRPr="004C0112">
        <w:rPr>
          <w:lang w:val="en-US"/>
        </w:rPr>
        <w:t>(</w:t>
      </w:r>
      <w:r w:rsidR="00FF7707" w:rsidRPr="0086347E">
        <w:rPr>
          <w:i/>
          <w:lang w:val="en-US"/>
        </w:rPr>
        <w:t>x</w:t>
      </w:r>
      <w:r w:rsidR="00FF7707" w:rsidRPr="0086347E">
        <w:rPr>
          <w:i/>
          <w:vertAlign w:val="superscript"/>
          <w:lang w:val="en-US"/>
        </w:rPr>
        <w:t>2</w:t>
      </w:r>
      <w:r w:rsidR="00FF7707" w:rsidRPr="00071773">
        <w:rPr>
          <w:lang w:val="en-US"/>
        </w:rPr>
        <w:t>) space complexity (</w:t>
      </w:r>
      <w:r w:rsidR="00FF7707" w:rsidRPr="00717F71">
        <w:rPr>
          <w:i/>
          <w:lang w:val="en-US"/>
        </w:rPr>
        <w:t>x</w:t>
      </w:r>
      <w:r w:rsidR="00FF7707" w:rsidRPr="0021209D">
        <w:rPr>
          <w:lang w:val="en-US"/>
        </w:rPr>
        <w:t xml:space="preserve"> being the number of commits). The increasing memory usag</w:t>
      </w:r>
      <w:r w:rsidR="005D54E1" w:rsidRPr="00BD155A">
        <w:rPr>
          <w:lang w:val="en-US"/>
        </w:rPr>
        <w:t>e is due to two factors: First, in order to plot the commit graph, JUNG library requires the entire graph in</w:t>
      </w:r>
      <w:r w:rsidR="005D54E1" w:rsidRPr="00555496">
        <w:rPr>
          <w:lang w:val="en-US"/>
        </w:rPr>
        <w:t xml:space="preserve"> memory</w:t>
      </w:r>
      <w:r w:rsidR="00FF7707" w:rsidRPr="00555496">
        <w:rPr>
          <w:lang w:val="en-US"/>
        </w:rPr>
        <w:t xml:space="preserve">. Second, the </w:t>
      </w:r>
      <w:r w:rsidR="005D54E1" w:rsidRPr="003767D2">
        <w:rPr>
          <w:i/>
          <w:lang w:val="en-US"/>
        </w:rPr>
        <w:t>x</w:t>
      </w:r>
      <w:r w:rsidR="00FF7707" w:rsidRPr="003767D2">
        <w:rPr>
          <w:lang w:val="en-US"/>
        </w:rPr>
        <w:t xml:space="preserve"> position of nodes in the graph are calculated based on node ancestry, but the </w:t>
      </w:r>
      <w:r w:rsidR="005D54E1" w:rsidRPr="00C70AA2">
        <w:rPr>
          <w:i/>
          <w:lang w:val="en-US"/>
        </w:rPr>
        <w:t>y</w:t>
      </w:r>
      <w:r w:rsidR="00FF7707" w:rsidRPr="00117B7E">
        <w:rPr>
          <w:lang w:val="en-US"/>
        </w:rPr>
        <w:t xml:space="preserve"> position is calculated in order to minimize the number of lines crossing during merges and splits in the graph. In order to do so, w</w:t>
      </w:r>
      <w:r w:rsidR="00FF7707" w:rsidRPr="007D3EFA">
        <w:rPr>
          <w:lang w:val="en-US"/>
        </w:rPr>
        <w:t>e used the</w:t>
      </w:r>
      <w:r w:rsidR="005D54E1" w:rsidRPr="008A010A">
        <w:rPr>
          <w:lang w:val="en-US"/>
        </w:rPr>
        <w:t xml:space="preserve"> implementation of</w:t>
      </w:r>
      <w:r w:rsidR="00FF7707" w:rsidRPr="005D7C16">
        <w:rPr>
          <w:lang w:val="en-US"/>
        </w:rPr>
        <w:t xml:space="preserve"> </w:t>
      </w:r>
      <w:r w:rsidR="00FF7707" w:rsidRPr="00723770">
        <w:rPr>
          <w:i/>
          <w:lang w:val="en-US"/>
        </w:rPr>
        <w:t xml:space="preserve">Dijkstra’s algorithm </w:t>
      </w:r>
      <w:r w:rsidR="00FF7707" w:rsidRPr="003D5EBD">
        <w:rPr>
          <w:i/>
          <w:szCs w:val="24"/>
          <w:lang w:val="en-US"/>
        </w:rPr>
        <w:fldChar w:fldCharType="begin"/>
      </w:r>
      <w:r w:rsidR="005D54E1" w:rsidRPr="004C0112">
        <w:rPr>
          <w:i/>
          <w:szCs w:val="24"/>
          <w:lang w:val="en-US"/>
        </w:rPr>
        <w:instrText xml:space="preserve"> ADDIN ZOTERO_ITEM {"citationID":"IGnR19ii","properties":{"formattedCitation":"(1959)","plainCitation":"(1959)"},"citationItems":[{"id":2760,"uris":["http://zotero.org/users/892576/items/KVPJJ98R"],"uri":["http://zotero.org/users/892576/items/KVPJJ98R"],"suppress-author":true}]} </w:instrText>
      </w:r>
      <w:r w:rsidR="00FF7707" w:rsidRPr="003D5EBD">
        <w:rPr>
          <w:i/>
          <w:szCs w:val="24"/>
          <w:lang w:val="en-US"/>
        </w:rPr>
        <w:fldChar w:fldCharType="separate"/>
      </w:r>
      <w:r w:rsidR="005D54E1" w:rsidRPr="003D5EBD">
        <w:rPr>
          <w:lang w:val="en-US"/>
        </w:rPr>
        <w:t>(1959)</w:t>
      </w:r>
      <w:r w:rsidR="00FF7707" w:rsidRPr="003D5EBD">
        <w:rPr>
          <w:i/>
          <w:szCs w:val="24"/>
          <w:lang w:val="en-US"/>
        </w:rPr>
        <w:fldChar w:fldCharType="end"/>
      </w:r>
      <w:r w:rsidR="005D54E1" w:rsidRPr="007C3F08">
        <w:rPr>
          <w:i/>
          <w:szCs w:val="24"/>
          <w:lang w:val="en-US"/>
        </w:rPr>
        <w:t xml:space="preserve"> </w:t>
      </w:r>
      <w:r w:rsidR="005D54E1" w:rsidRPr="003D5EBD">
        <w:rPr>
          <w:szCs w:val="24"/>
          <w:lang w:val="en-US"/>
        </w:rPr>
        <w:t>provided by JUNG library</w:t>
      </w:r>
      <w:r w:rsidR="00FF7707" w:rsidRPr="00F1211A">
        <w:rPr>
          <w:szCs w:val="24"/>
          <w:lang w:val="en-US"/>
        </w:rPr>
        <w:t>,</w:t>
      </w:r>
      <w:r w:rsidR="00FF7707" w:rsidRPr="0004762A">
        <w:rPr>
          <w:lang w:val="en-US"/>
        </w:rPr>
        <w:t xml:space="preserve"> for which memory usage scales </w:t>
      </w:r>
      <w:r w:rsidR="00F63482" w:rsidRPr="00831EDB">
        <w:rPr>
          <w:lang w:val="en-US"/>
        </w:rPr>
        <w:t xml:space="preserve">exponentially </w:t>
      </w:r>
      <w:r w:rsidR="00FF7707" w:rsidRPr="0086347E">
        <w:rPr>
          <w:lang w:val="en-US"/>
        </w:rPr>
        <w:t xml:space="preserve">with the number of nodes. Our test machine was configured with a </w:t>
      </w:r>
      <w:r w:rsidR="00B820C8" w:rsidRPr="0086347E">
        <w:rPr>
          <w:lang w:val="en-US"/>
        </w:rPr>
        <w:t>two</w:t>
      </w:r>
      <w:r w:rsidR="00FF7707" w:rsidRPr="00071773">
        <w:rPr>
          <w:lang w:val="en-US"/>
        </w:rPr>
        <w:t xml:space="preserve"> GB maximum Java Heap Size, which let us </w:t>
      </w:r>
      <w:r w:rsidR="00815DA3" w:rsidRPr="00071773">
        <w:rPr>
          <w:lang w:val="en-US"/>
        </w:rPr>
        <w:t>execute the “Commit H</w:t>
      </w:r>
      <w:r w:rsidR="00815DA3" w:rsidRPr="00717F71">
        <w:rPr>
          <w:lang w:val="en-US"/>
        </w:rPr>
        <w:t>istory” operation for</w:t>
      </w:r>
      <w:r w:rsidR="00FF7707" w:rsidRPr="0021209D">
        <w:rPr>
          <w:lang w:val="en-US"/>
        </w:rPr>
        <w:t xml:space="preserve"> repositories with up to 6</w:t>
      </w:r>
      <w:r w:rsidR="00572D7D">
        <w:rPr>
          <w:lang w:val="en-US"/>
        </w:rPr>
        <w:t>,417</w:t>
      </w:r>
      <w:r w:rsidR="00FF7707" w:rsidRPr="0021209D">
        <w:rPr>
          <w:lang w:val="en-US"/>
        </w:rPr>
        <w:t xml:space="preserve"> commits</w:t>
      </w:r>
      <w:r w:rsidR="00815DA3" w:rsidRPr="00BD155A">
        <w:rPr>
          <w:lang w:val="en-US"/>
        </w:rPr>
        <w:t>, although the other operations could be executed for all the projects under analysis</w:t>
      </w:r>
      <w:r w:rsidR="00FF7707" w:rsidRPr="00555496">
        <w:rPr>
          <w:lang w:val="en-US"/>
        </w:rPr>
        <w:t xml:space="preserve">. This is an aspect for future improvements. </w:t>
      </w:r>
    </w:p>
    <w:p w14:paraId="5A9F9C9B" w14:textId="3DCEF174" w:rsidR="00815DA3" w:rsidRPr="00071773" w:rsidRDefault="00815DA3" w:rsidP="00815DA3">
      <w:pPr>
        <w:rPr>
          <w:lang w:val="en-US"/>
        </w:rPr>
      </w:pPr>
      <w:r w:rsidRPr="00AA5E55">
        <w:rPr>
          <w:lang w:val="en-US"/>
        </w:rPr>
        <w:t xml:space="preserve">According to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A80296" w:rsidRPr="00034372">
        <w:rPr>
          <w:lang w:val="en-US"/>
        </w:rPr>
        <w:t xml:space="preserve">Table </w:t>
      </w:r>
      <w:r w:rsidR="00A80296">
        <w:rPr>
          <w:noProof/>
          <w:lang w:val="en-US"/>
        </w:rPr>
        <w:t>9</w:t>
      </w:r>
      <w:r w:rsidR="00983781">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_Ref409856251 \h </w:instrText>
      </w:r>
      <w:r w:rsidRPr="003D5EBD">
        <w:rPr>
          <w:lang w:val="en-US"/>
        </w:rPr>
      </w:r>
      <w:r w:rsidRPr="003D5EBD">
        <w:rPr>
          <w:lang w:val="en-US"/>
        </w:rPr>
        <w:fldChar w:fldCharType="separate"/>
      </w:r>
      <w:r w:rsidR="00A80296" w:rsidRPr="003D5EBD">
        <w:rPr>
          <w:lang w:val="en-US"/>
        </w:rPr>
        <w:t xml:space="preserve">Table </w:t>
      </w:r>
      <w:r w:rsidR="00A80296">
        <w:rPr>
          <w:noProof/>
          <w:lang w:val="en-US"/>
        </w:rPr>
        <w:t>10</w:t>
      </w:r>
      <w:r w:rsidRPr="003D5EBD">
        <w:rPr>
          <w:lang w:val="en-US"/>
        </w:rPr>
        <w:fldChar w:fldCharType="end"/>
      </w:r>
      <w:r w:rsidRPr="007C3F08">
        <w:rPr>
          <w:lang w:val="en-US"/>
        </w:rPr>
        <w:t>, the slowest operations were “Insert 1</w:t>
      </w:r>
      <w:r w:rsidRPr="003D5EBD">
        <w:rPr>
          <w:vertAlign w:val="superscript"/>
          <w:lang w:val="en-US"/>
        </w:rPr>
        <w:t>st</w:t>
      </w:r>
      <w:r w:rsidRPr="00F1211A">
        <w:rPr>
          <w:lang w:val="en-US"/>
        </w:rPr>
        <w:t>” and “Insert 2</w:t>
      </w:r>
      <w:r w:rsidRPr="0004762A">
        <w:rPr>
          <w:vertAlign w:val="superscript"/>
          <w:lang w:val="en-US"/>
        </w:rPr>
        <w:t>nd</w:t>
      </w:r>
      <w:r w:rsidRPr="00831EDB">
        <w:rPr>
          <w:lang w:val="en-US"/>
        </w:rPr>
        <w:t>”, due to the amount of data sent over the Internet to update the database. The tasks performed by both operations a</w:t>
      </w:r>
      <w:r w:rsidRPr="0086347E">
        <w:rPr>
          <w:lang w:val="en-US"/>
        </w:rPr>
        <w:t>re almost the same, which involve storing the clone information in the central database (</w:t>
      </w:r>
      <w:r w:rsidRPr="0086347E">
        <w:rPr>
          <w:rFonts w:ascii="Courier New" w:hAnsi="Courier New" w:cs="Courier New"/>
          <w:sz w:val="20"/>
          <w:lang w:val="en-US"/>
        </w:rPr>
        <w:t>RepositoryInfo</w:t>
      </w:r>
      <w:r w:rsidRPr="00071773">
        <w:rPr>
          <w:i/>
          <w:sz w:val="20"/>
          <w:lang w:val="en-US"/>
        </w:rPr>
        <w:t xml:space="preserve"> </w:t>
      </w:r>
      <w:r w:rsidRPr="00717F71">
        <w:rPr>
          <w:lang w:val="en-US"/>
        </w:rPr>
        <w:t xml:space="preserve">data, shown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32</w:t>
      </w:r>
      <w:r w:rsidRPr="003D5EBD">
        <w:rPr>
          <w:lang w:val="en-US"/>
        </w:rPr>
        <w:fldChar w:fldCharType="end"/>
      </w:r>
      <w:r w:rsidRPr="007C3F08">
        <w:rPr>
          <w:lang w:val="en-US"/>
        </w:rPr>
        <w:t xml:space="preserve">, on page </w:t>
      </w:r>
      <w:r w:rsidRPr="003D5EBD">
        <w:rPr>
          <w:lang w:val="en-US"/>
        </w:rPr>
        <w:fldChar w:fldCharType="begin"/>
      </w:r>
      <w:r w:rsidRPr="004C0112">
        <w:rPr>
          <w:lang w:val="en-US"/>
        </w:rPr>
        <w:instrText xml:space="preserve"> PAGEREF _Ref409949238 \h </w:instrText>
      </w:r>
      <w:r w:rsidRPr="003D5EBD">
        <w:rPr>
          <w:lang w:val="en-US"/>
        </w:rPr>
      </w:r>
      <w:r w:rsidRPr="003D5EBD">
        <w:rPr>
          <w:lang w:val="en-US"/>
        </w:rPr>
        <w:fldChar w:fldCharType="separate"/>
      </w:r>
      <w:r w:rsidR="00A80296">
        <w:rPr>
          <w:noProof/>
          <w:lang w:val="en-US"/>
        </w:rPr>
        <w:t>44</w:t>
      </w:r>
      <w:r w:rsidRPr="003D5EBD">
        <w:rPr>
          <w:lang w:val="en-US"/>
        </w:rPr>
        <w:fldChar w:fldCharType="end"/>
      </w:r>
      <w:r w:rsidRPr="007C3F08">
        <w:rPr>
          <w:lang w:val="en-US"/>
        </w:rPr>
        <w:t>) and creating a working copy of the monitored clone in the user’s h</w:t>
      </w:r>
      <w:r w:rsidRPr="003D5EBD">
        <w:rPr>
          <w:lang w:val="en-US"/>
        </w:rPr>
        <w:t>ome folder, where DyeVC will perform all necessary fetches during its operation. The major difference between the two operations is related to creating / updating the commit existence in the database. In the “Insert 1</w:t>
      </w:r>
      <w:r w:rsidRPr="00F1211A">
        <w:rPr>
          <w:vertAlign w:val="superscript"/>
          <w:lang w:val="en-US"/>
        </w:rPr>
        <w:t>st</w:t>
      </w:r>
      <w:r w:rsidRPr="0004762A">
        <w:rPr>
          <w:lang w:val="en-US"/>
        </w:rPr>
        <w:t>” operation, all commits must</w:t>
      </w:r>
      <w:r w:rsidRPr="00831EDB">
        <w:rPr>
          <w:lang w:val="en-US"/>
        </w:rPr>
        <w:t xml:space="preserve"> be included in the database, whereas in the “Insert 2</w:t>
      </w:r>
      <w:r w:rsidRPr="0086347E">
        <w:rPr>
          <w:vertAlign w:val="superscript"/>
          <w:lang w:val="en-US"/>
        </w:rPr>
        <w:t>nd</w:t>
      </w:r>
      <w:r w:rsidRPr="0086347E">
        <w:rPr>
          <w:lang w:val="en-US"/>
        </w:rPr>
        <w:t xml:space="preserve">”, existing commits are updated to reflect in which clones they exist and only new commits are inserted. The time spent for both operations is almost the </w:t>
      </w:r>
      <w:r w:rsidRPr="00071773">
        <w:rPr>
          <w:lang w:val="en-US"/>
        </w:rPr>
        <w:t>same, because inserting or updating commits in the database takes about the same amount of time.</w:t>
      </w:r>
    </w:p>
    <w:p w14:paraId="3847BD4D" w14:textId="77777777" w:rsidR="00815DA3" w:rsidRPr="0021209D" w:rsidRDefault="00815DA3" w:rsidP="00815DA3">
      <w:pPr>
        <w:rPr>
          <w:lang w:val="en-US"/>
        </w:rPr>
      </w:pPr>
      <w:r w:rsidRPr="00717F71">
        <w:rPr>
          <w:lang w:val="en-US"/>
        </w:rPr>
        <w:t>The only operation with no significant variation in response times was “Check Branches”. Amongst the foreground operations, the “Topology” operation had a sig</w:t>
      </w:r>
      <w:r w:rsidRPr="0021209D">
        <w:rPr>
          <w:lang w:val="en-US"/>
        </w:rPr>
        <w:t xml:space="preserve">nificant increase in its response time, but with lower values than the “Commit History” operation. This is because the latter deals with much finer grain data than the former. </w:t>
      </w:r>
    </w:p>
    <w:p w14:paraId="33360864" w14:textId="646B9B81" w:rsidR="00FF7707" w:rsidRDefault="00AC3F22" w:rsidP="00FF7707">
      <w:pPr>
        <w:rPr>
          <w:lang w:val="en-US"/>
        </w:rPr>
      </w:pPr>
      <w:r w:rsidRPr="003D5EBD">
        <w:rPr>
          <w:lang w:val="en-US"/>
        </w:rPr>
        <w:fldChar w:fldCharType="begin"/>
      </w:r>
      <w:r w:rsidRPr="004C0112">
        <w:rPr>
          <w:lang w:val="en-US"/>
        </w:rPr>
        <w:instrText xml:space="preserve"> REF _Ref409857750 \h </w:instrText>
      </w:r>
      <w:r w:rsidRPr="003D5EBD">
        <w:rPr>
          <w:lang w:val="en-US"/>
        </w:rPr>
      </w:r>
      <w:r w:rsidRPr="003D5EBD">
        <w:rPr>
          <w:lang w:val="en-US"/>
        </w:rPr>
        <w:fldChar w:fldCharType="separate"/>
      </w:r>
      <w:r w:rsidR="00A80296" w:rsidRPr="00BD155A">
        <w:rPr>
          <w:lang w:val="en-US"/>
        </w:rPr>
        <w:t>Ta</w:t>
      </w:r>
      <w:r w:rsidR="00A80296" w:rsidRPr="00555496">
        <w:rPr>
          <w:lang w:val="en-US"/>
        </w:rPr>
        <w:t xml:space="preserve">ble </w:t>
      </w:r>
      <w:r w:rsidR="00A80296">
        <w:rPr>
          <w:noProof/>
          <w:lang w:val="en-US"/>
        </w:rPr>
        <w:t>11</w:t>
      </w:r>
      <w:r w:rsidRPr="003D5EBD">
        <w:rPr>
          <w:lang w:val="en-US"/>
        </w:rPr>
        <w:fldChar w:fldCharType="end"/>
      </w:r>
      <w:r w:rsidRPr="007C3F08">
        <w:rPr>
          <w:lang w:val="en-US"/>
        </w:rPr>
        <w:t xml:space="preserve"> </w:t>
      </w:r>
      <w:r w:rsidR="00FF7707" w:rsidRPr="003D5EBD">
        <w:rPr>
          <w:lang w:val="en-US"/>
        </w:rPr>
        <w:t>shows</w:t>
      </w:r>
      <w:r w:rsidR="00C15BB2" w:rsidRPr="00F1211A">
        <w:rPr>
          <w:lang w:val="en-US"/>
        </w:rPr>
        <w:t xml:space="preserve">, for each measured operation, </w:t>
      </w:r>
      <w:r w:rsidR="00FF7707" w:rsidRPr="0004762A">
        <w:rPr>
          <w:lang w:val="en-US"/>
        </w:rPr>
        <w:t xml:space="preserve">the correlation between </w:t>
      </w:r>
      <w:r w:rsidR="00C15BB2" w:rsidRPr="00831EDB">
        <w:rPr>
          <w:lang w:val="en-US"/>
        </w:rPr>
        <w:t xml:space="preserve">time spent and </w:t>
      </w:r>
      <w:r w:rsidR="00FF7707" w:rsidRPr="0086347E">
        <w:rPr>
          <w:lang w:val="en-US"/>
        </w:rPr>
        <w:t xml:space="preserve">each </w:t>
      </w:r>
      <w:r w:rsidR="00116D16" w:rsidRPr="0086347E">
        <w:rPr>
          <w:lang w:val="en-US"/>
        </w:rPr>
        <w:t>repository</w:t>
      </w:r>
      <w:r w:rsidR="00FF7707" w:rsidRPr="00071773">
        <w:rPr>
          <w:lang w:val="en-US"/>
        </w:rPr>
        <w:t xml:space="preserve"> metric, according to the </w:t>
      </w:r>
      <w:r w:rsidR="00FF7707" w:rsidRPr="00717F71">
        <w:rPr>
          <w:i/>
          <w:lang w:val="en-US"/>
        </w:rPr>
        <w:t>Pearson coefficient</w:t>
      </w:r>
      <w:r w:rsidR="00FF7707" w:rsidRPr="0021209D">
        <w:rPr>
          <w:lang w:val="en-US"/>
        </w:rPr>
        <w:t xml:space="preserve"> </w:t>
      </w:r>
      <w:r w:rsidR="00FF7707" w:rsidRPr="003D5EBD">
        <w:rPr>
          <w:szCs w:val="24"/>
          <w:lang w:val="en-US"/>
        </w:rPr>
        <w:fldChar w:fldCharType="begin"/>
      </w:r>
      <w:r w:rsidR="00081DA0" w:rsidRPr="004C0112">
        <w:rPr>
          <w:szCs w:val="24"/>
          <w:lang w:val="en-US"/>
        </w:rPr>
        <w:instrText xml:space="preserve"> ADDIN ZOTERO_ITEM {"citationID":"v7Diq8Vl","properties":{"formattedCitation":"(PEARSON, 1895)","plainCitation":"(PEARSON, 1895)"},"citationItems":[{"id":2733,"uris":["http://zotero.org/users/892576/items/44K6MFFR"],"uri":["http://zotero.org/users/892576/items/44K6MFFR"]}]} </w:instrText>
      </w:r>
      <w:r w:rsidR="00FF7707" w:rsidRPr="003D5EBD">
        <w:rPr>
          <w:szCs w:val="24"/>
          <w:lang w:val="en-US"/>
        </w:rPr>
        <w:fldChar w:fldCharType="separate"/>
      </w:r>
      <w:r w:rsidR="00081DA0" w:rsidRPr="003D5EBD">
        <w:rPr>
          <w:lang w:val="en-US"/>
        </w:rPr>
        <w:t>(PEARSON, 1895)</w:t>
      </w:r>
      <w:r w:rsidR="00FF7707" w:rsidRPr="003D5EBD">
        <w:rPr>
          <w:szCs w:val="24"/>
          <w:lang w:val="en-US"/>
        </w:rPr>
        <w:fldChar w:fldCharType="end"/>
      </w:r>
      <w:r w:rsidR="00FF7707" w:rsidRPr="007C3F08">
        <w:rPr>
          <w:szCs w:val="24"/>
          <w:lang w:val="en-US"/>
        </w:rPr>
        <w:t>.</w:t>
      </w:r>
      <w:r w:rsidR="00FF7707" w:rsidRPr="003D5EBD">
        <w:rPr>
          <w:lang w:val="en-US"/>
        </w:rPr>
        <w:t xml:space="preserve"> This correlation coefficient measures the linear correlation between two variables </w:t>
      </w:r>
      <w:r w:rsidR="00081DA0" w:rsidRPr="00F1211A">
        <w:rPr>
          <w:i/>
          <w:lang w:val="en-US"/>
        </w:rPr>
        <w:t>x</w:t>
      </w:r>
      <w:r w:rsidR="00FF7707" w:rsidRPr="0004762A">
        <w:rPr>
          <w:lang w:val="en-US"/>
        </w:rPr>
        <w:t xml:space="preserve"> and </w:t>
      </w:r>
      <w:r w:rsidR="00081DA0" w:rsidRPr="00831EDB">
        <w:rPr>
          <w:i/>
          <w:lang w:val="en-US"/>
        </w:rPr>
        <w:t>y</w:t>
      </w:r>
      <w:r w:rsidR="00FF7707" w:rsidRPr="0086347E">
        <w:rPr>
          <w:lang w:val="en-US"/>
        </w:rPr>
        <w:t xml:space="preserve"> and ranges from −1 to 1. Values of 1 or -1 mean that a linear equation can describe the correlation between </w:t>
      </w:r>
      <w:r w:rsidR="00081DA0" w:rsidRPr="0086347E">
        <w:rPr>
          <w:lang w:val="en-US"/>
        </w:rPr>
        <w:t>the two variables</w:t>
      </w:r>
      <w:r w:rsidR="00FF7707" w:rsidRPr="00071773">
        <w:rPr>
          <w:lang w:val="en-US"/>
        </w:rPr>
        <w:t xml:space="preserve"> perfectly (either positive or negative, respectively). A value of 0 means that there is no linear correlation between </w:t>
      </w:r>
      <w:r w:rsidR="00081DA0" w:rsidRPr="00717F71">
        <w:rPr>
          <w:lang w:val="en-US"/>
        </w:rPr>
        <w:t>them</w:t>
      </w:r>
      <w:r w:rsidR="00486E06">
        <w:rPr>
          <w:lang w:val="en-US"/>
        </w:rPr>
        <w:t>.</w:t>
      </w:r>
    </w:p>
    <w:p w14:paraId="27AFC4A4" w14:textId="77777777" w:rsidR="005B58CC" w:rsidRPr="004C0112" w:rsidRDefault="005B58CC" w:rsidP="005B58CC">
      <w:pPr>
        <w:pStyle w:val="Caption"/>
        <w:rPr>
          <w:lang w:val="en-US"/>
        </w:rPr>
      </w:pPr>
      <w:bookmarkStart w:id="389" w:name="_Ref409857750"/>
      <w:bookmarkStart w:id="390" w:name="_Toc414223598"/>
      <w:r w:rsidRPr="00BD155A">
        <w:rPr>
          <w:lang w:val="en-US"/>
        </w:rPr>
        <w:t>Ta</w:t>
      </w:r>
      <w:r w:rsidRPr="00555496">
        <w:rPr>
          <w:lang w:val="en-US"/>
        </w:rPr>
        <w:t xml:space="preserve">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80296">
        <w:rPr>
          <w:noProof/>
          <w:lang w:val="en-US"/>
        </w:rPr>
        <w:t>11</w:t>
      </w:r>
      <w:r w:rsidRPr="004C0112">
        <w:rPr>
          <w:lang w:val="en-US"/>
        </w:rPr>
        <w:fldChar w:fldCharType="end"/>
      </w:r>
      <w:bookmarkEnd w:id="389"/>
      <w:r w:rsidR="004211E3" w:rsidRPr="004C0112">
        <w:rPr>
          <w:lang w:val="en-US"/>
        </w:rPr>
        <w:t xml:space="preserve"> –</w:t>
      </w:r>
      <w:r w:rsidRPr="004C0112">
        <w:rPr>
          <w:lang w:val="en-US"/>
        </w:rPr>
        <w:t xml:space="preserve"> Pearson coefficient between </w:t>
      </w:r>
      <w:r w:rsidR="00C15BB2" w:rsidRPr="004C0112">
        <w:rPr>
          <w:lang w:val="en-US"/>
        </w:rPr>
        <w:t>time spent</w:t>
      </w:r>
      <w:r w:rsidRPr="004C0112">
        <w:rPr>
          <w:lang w:val="en-US"/>
        </w:rPr>
        <w:t xml:space="preserve"> and repository metrics</w:t>
      </w:r>
      <w:r w:rsidR="00C15BB2" w:rsidRPr="004C0112">
        <w:rPr>
          <w:lang w:val="en-US"/>
        </w:rPr>
        <w:t xml:space="preserve"> for measured operations</w:t>
      </w:r>
      <w:bookmarkEnd w:id="390"/>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40"/>
        <w:gridCol w:w="1206"/>
        <w:gridCol w:w="672"/>
        <w:gridCol w:w="783"/>
      </w:tblGrid>
      <w:tr w:rsidR="005B58CC" w:rsidRPr="004C0112" w14:paraId="26B69002" w14:textId="77777777" w:rsidTr="00002C6A">
        <w:trPr>
          <w:trHeight w:val="40"/>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1D177FB4" w14:textId="77777777" w:rsidR="005B58CC" w:rsidRPr="004C0112" w:rsidRDefault="005B58CC" w:rsidP="00002C6A">
            <w:pPr>
              <w:pStyle w:val="TextodeTabela"/>
              <w:jc w:val="center"/>
              <w:rPr>
                <w:b/>
                <w:color w:val="FFFFFF"/>
                <w:lang w:eastAsia="pt-BR"/>
              </w:rPr>
            </w:pPr>
            <w:r w:rsidRPr="004C0112">
              <w:rPr>
                <w:b/>
                <w:color w:val="FFFFFF"/>
                <w:lang w:eastAsia="pt-BR"/>
              </w:rPr>
              <w:t>Operation</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298AD1BE" w14:textId="77777777" w:rsidR="005B58CC" w:rsidRPr="004C0112" w:rsidRDefault="005B58CC" w:rsidP="00002C6A">
            <w:pPr>
              <w:pStyle w:val="TextodeTabela"/>
              <w:jc w:val="center"/>
              <w:rPr>
                <w:b/>
                <w:color w:val="FFFFFF"/>
                <w:lang w:eastAsia="pt-BR"/>
              </w:rPr>
            </w:pPr>
            <w:r w:rsidRPr="004C0112">
              <w:rPr>
                <w:b/>
                <w:color w:val="FFFFFF"/>
                <w:lang w:eastAsia="pt-BR"/>
              </w:rPr>
              <w:t># commits</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4D9D2616" w14:textId="77777777" w:rsidR="005B58CC" w:rsidRPr="004C0112" w:rsidRDefault="005B58CC" w:rsidP="00002C6A">
            <w:pPr>
              <w:pStyle w:val="TextodeTabela"/>
              <w:jc w:val="center"/>
              <w:rPr>
                <w:b/>
                <w:color w:val="FFFFFF"/>
                <w:lang w:eastAsia="pt-BR"/>
              </w:rPr>
            </w:pPr>
            <w:r w:rsidRPr="004C0112">
              <w:rPr>
                <w:b/>
                <w:color w:val="FFFFFF"/>
                <w:lang w:eastAsia="pt-BR"/>
              </w:rPr>
              <w:t>Size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20CAFF73" w14:textId="77777777" w:rsidR="005B58CC" w:rsidRPr="004C0112" w:rsidRDefault="005B58CC" w:rsidP="00002C6A">
            <w:pPr>
              <w:pStyle w:val="TextodeTabela"/>
              <w:jc w:val="center"/>
              <w:rPr>
                <w:b/>
                <w:color w:val="FFFFFF"/>
                <w:lang w:eastAsia="pt-BR"/>
              </w:rPr>
            </w:pPr>
            <w:r w:rsidRPr="004C0112">
              <w:rPr>
                <w:b/>
                <w:color w:val="FFFFFF"/>
                <w:lang w:eastAsia="pt-BR"/>
              </w:rPr>
              <w:t># files</w:t>
            </w:r>
          </w:p>
        </w:tc>
      </w:tr>
      <w:tr w:rsidR="00ED6CB2" w:rsidRPr="004C0112" w14:paraId="3500FFCE" w14:textId="77777777" w:rsidTr="00002C6A">
        <w:trPr>
          <w:trHeight w:val="60"/>
          <w:jc w:val="center"/>
        </w:trPr>
        <w:tc>
          <w:tcPr>
            <w:tcW w:w="0" w:type="auto"/>
            <w:tcBorders>
              <w:left w:val="single" w:sz="4" w:space="0" w:color="FFFFFF"/>
            </w:tcBorders>
            <w:shd w:val="clear" w:color="auto" w:fill="4F81BD"/>
            <w:noWrap/>
            <w:vAlign w:val="center"/>
            <w:hideMark/>
          </w:tcPr>
          <w:p w14:paraId="44BF5D2A" w14:textId="77777777" w:rsidR="00ED6CB2" w:rsidRPr="007C3F08" w:rsidRDefault="00ED6CB2" w:rsidP="00002C6A">
            <w:pPr>
              <w:pStyle w:val="TextodeTabela"/>
              <w:jc w:val="center"/>
              <w:rPr>
                <w:color w:val="FFFFFF"/>
                <w:lang w:eastAsia="pt-BR"/>
              </w:rPr>
            </w:pPr>
            <w:r w:rsidRPr="007C3F08">
              <w:rPr>
                <w:color w:val="FFFFFF"/>
                <w:lang w:eastAsia="pt-BR"/>
              </w:rPr>
              <w:t>Commit History</w:t>
            </w:r>
          </w:p>
        </w:tc>
        <w:tc>
          <w:tcPr>
            <w:tcW w:w="0" w:type="auto"/>
            <w:shd w:val="clear" w:color="auto" w:fill="B8CCE4"/>
            <w:noWrap/>
            <w:vAlign w:val="center"/>
            <w:hideMark/>
          </w:tcPr>
          <w:p w14:paraId="7C65F630" w14:textId="77777777" w:rsidR="00ED6CB2" w:rsidRPr="003D5EBD" w:rsidRDefault="00ED6CB2" w:rsidP="00002C6A">
            <w:pPr>
              <w:pStyle w:val="TextodeTabela"/>
              <w:jc w:val="center"/>
              <w:rPr>
                <w:lang w:eastAsia="pt-BR"/>
              </w:rPr>
            </w:pPr>
            <w:r w:rsidRPr="003D5EBD">
              <w:rPr>
                <w:lang w:eastAsia="pt-BR"/>
              </w:rPr>
              <w:t>0.95</w:t>
            </w:r>
          </w:p>
        </w:tc>
        <w:tc>
          <w:tcPr>
            <w:tcW w:w="0" w:type="auto"/>
            <w:shd w:val="clear" w:color="auto" w:fill="B8CCE4"/>
            <w:noWrap/>
            <w:vAlign w:val="center"/>
            <w:hideMark/>
          </w:tcPr>
          <w:p w14:paraId="6EA278C9" w14:textId="77777777" w:rsidR="00ED6CB2" w:rsidRPr="00F1211A" w:rsidRDefault="00ED6CB2" w:rsidP="00002C6A">
            <w:pPr>
              <w:pStyle w:val="TextodeTabela"/>
              <w:jc w:val="center"/>
              <w:rPr>
                <w:lang w:eastAsia="pt-BR"/>
              </w:rPr>
            </w:pPr>
            <w:r w:rsidRPr="00F1211A">
              <w:rPr>
                <w:lang w:eastAsia="pt-BR"/>
              </w:rPr>
              <w:t>0.62</w:t>
            </w:r>
          </w:p>
        </w:tc>
        <w:tc>
          <w:tcPr>
            <w:tcW w:w="0" w:type="auto"/>
            <w:shd w:val="clear" w:color="auto" w:fill="B8CCE4"/>
            <w:noWrap/>
            <w:vAlign w:val="center"/>
            <w:hideMark/>
          </w:tcPr>
          <w:p w14:paraId="6A009FD8" w14:textId="77777777" w:rsidR="00ED6CB2" w:rsidRPr="0004762A" w:rsidRDefault="00ED6CB2" w:rsidP="00002C6A">
            <w:pPr>
              <w:pStyle w:val="TextodeTabela"/>
              <w:jc w:val="center"/>
              <w:rPr>
                <w:lang w:eastAsia="pt-BR"/>
              </w:rPr>
            </w:pPr>
            <w:r w:rsidRPr="0004762A">
              <w:rPr>
                <w:lang w:eastAsia="pt-BR"/>
              </w:rPr>
              <w:t>0.41</w:t>
            </w:r>
          </w:p>
        </w:tc>
      </w:tr>
      <w:tr w:rsidR="00ED6CB2" w:rsidRPr="004C0112" w14:paraId="01EEC7D4" w14:textId="77777777" w:rsidTr="00002C6A">
        <w:trPr>
          <w:trHeight w:val="60"/>
          <w:jc w:val="center"/>
        </w:trPr>
        <w:tc>
          <w:tcPr>
            <w:tcW w:w="0" w:type="auto"/>
            <w:tcBorders>
              <w:left w:val="single" w:sz="4" w:space="0" w:color="FFFFFF"/>
            </w:tcBorders>
            <w:shd w:val="clear" w:color="auto" w:fill="4F81BD"/>
            <w:noWrap/>
            <w:vAlign w:val="center"/>
            <w:hideMark/>
          </w:tcPr>
          <w:p w14:paraId="02624F9E" w14:textId="77777777" w:rsidR="00ED6CB2" w:rsidRPr="007C3F08" w:rsidRDefault="00ED6CB2" w:rsidP="00002C6A">
            <w:pPr>
              <w:pStyle w:val="TextodeTabela"/>
              <w:jc w:val="center"/>
              <w:rPr>
                <w:color w:val="FFFFFF"/>
                <w:lang w:eastAsia="pt-BR"/>
              </w:rPr>
            </w:pPr>
            <w:r w:rsidRPr="007C3F08">
              <w:rPr>
                <w:color w:val="FFFFFF"/>
                <w:lang w:eastAsia="pt-BR"/>
              </w:rPr>
              <w:t>Topology</w:t>
            </w:r>
          </w:p>
        </w:tc>
        <w:tc>
          <w:tcPr>
            <w:tcW w:w="0" w:type="auto"/>
            <w:shd w:val="clear" w:color="auto" w:fill="DBE5F1"/>
            <w:noWrap/>
            <w:vAlign w:val="center"/>
            <w:hideMark/>
          </w:tcPr>
          <w:p w14:paraId="10950258" w14:textId="77777777" w:rsidR="00ED6CB2" w:rsidRPr="003D5EBD" w:rsidRDefault="00ED6CB2" w:rsidP="00002C6A">
            <w:pPr>
              <w:pStyle w:val="TextodeTabela"/>
              <w:jc w:val="center"/>
              <w:rPr>
                <w:lang w:eastAsia="pt-BR"/>
              </w:rPr>
            </w:pPr>
            <w:r w:rsidRPr="003D5EBD">
              <w:rPr>
                <w:lang w:eastAsia="pt-BR"/>
              </w:rPr>
              <w:t>0.86</w:t>
            </w:r>
          </w:p>
        </w:tc>
        <w:tc>
          <w:tcPr>
            <w:tcW w:w="0" w:type="auto"/>
            <w:shd w:val="clear" w:color="auto" w:fill="DBE5F1"/>
            <w:noWrap/>
            <w:vAlign w:val="center"/>
            <w:hideMark/>
          </w:tcPr>
          <w:p w14:paraId="3F87A850" w14:textId="77777777" w:rsidR="00ED6CB2" w:rsidRPr="00F1211A" w:rsidRDefault="00ED6CB2" w:rsidP="00002C6A">
            <w:pPr>
              <w:pStyle w:val="TextodeTabela"/>
              <w:jc w:val="center"/>
              <w:rPr>
                <w:lang w:eastAsia="pt-BR"/>
              </w:rPr>
            </w:pPr>
            <w:r w:rsidRPr="00F1211A">
              <w:rPr>
                <w:lang w:eastAsia="pt-BR"/>
              </w:rPr>
              <w:t>0.61</w:t>
            </w:r>
          </w:p>
        </w:tc>
        <w:tc>
          <w:tcPr>
            <w:tcW w:w="0" w:type="auto"/>
            <w:shd w:val="clear" w:color="auto" w:fill="DBE5F1"/>
            <w:noWrap/>
            <w:vAlign w:val="center"/>
            <w:hideMark/>
          </w:tcPr>
          <w:p w14:paraId="5250D456" w14:textId="77777777" w:rsidR="00ED6CB2" w:rsidRPr="0004762A" w:rsidRDefault="00ED6CB2" w:rsidP="00002C6A">
            <w:pPr>
              <w:pStyle w:val="TextodeTabela"/>
              <w:jc w:val="center"/>
              <w:rPr>
                <w:lang w:eastAsia="pt-BR"/>
              </w:rPr>
            </w:pPr>
            <w:r w:rsidRPr="0004762A">
              <w:rPr>
                <w:lang w:eastAsia="pt-BR"/>
              </w:rPr>
              <w:t>0.59</w:t>
            </w:r>
          </w:p>
        </w:tc>
      </w:tr>
      <w:tr w:rsidR="005B58CC" w:rsidRPr="004C0112" w14:paraId="40DAA376" w14:textId="77777777" w:rsidTr="00002C6A">
        <w:trPr>
          <w:trHeight w:val="60"/>
          <w:jc w:val="center"/>
        </w:trPr>
        <w:tc>
          <w:tcPr>
            <w:tcW w:w="0" w:type="auto"/>
            <w:tcBorders>
              <w:top w:val="single" w:sz="4" w:space="0" w:color="FFFFFF"/>
              <w:left w:val="single" w:sz="4" w:space="0" w:color="FFFFFF"/>
            </w:tcBorders>
            <w:shd w:val="clear" w:color="auto" w:fill="4F81BD"/>
            <w:noWrap/>
            <w:vAlign w:val="center"/>
            <w:hideMark/>
          </w:tcPr>
          <w:p w14:paraId="4074C8A9" w14:textId="77777777" w:rsidR="005B58CC" w:rsidRPr="007C3F08" w:rsidRDefault="005B58CC" w:rsidP="00002C6A">
            <w:pPr>
              <w:pStyle w:val="TextodeTabela"/>
              <w:jc w:val="center"/>
              <w:rPr>
                <w:color w:val="FFFFFF"/>
                <w:lang w:eastAsia="pt-BR"/>
              </w:rPr>
            </w:pPr>
            <w:r w:rsidRPr="007C3F08">
              <w:rPr>
                <w:color w:val="FFFFFF"/>
                <w:lang w:eastAsia="pt-BR"/>
              </w:rPr>
              <w:t>Insert 1st</w:t>
            </w:r>
          </w:p>
        </w:tc>
        <w:tc>
          <w:tcPr>
            <w:tcW w:w="0" w:type="auto"/>
            <w:tcBorders>
              <w:top w:val="single" w:sz="4" w:space="0" w:color="FFFFFF"/>
            </w:tcBorders>
            <w:shd w:val="clear" w:color="auto" w:fill="B8CCE4"/>
            <w:noWrap/>
            <w:vAlign w:val="center"/>
            <w:hideMark/>
          </w:tcPr>
          <w:p w14:paraId="5B42E186" w14:textId="77777777" w:rsidR="005B58CC" w:rsidRPr="003D5EBD" w:rsidRDefault="005B58CC" w:rsidP="00002C6A">
            <w:pPr>
              <w:pStyle w:val="TextodeTabela"/>
              <w:jc w:val="center"/>
              <w:rPr>
                <w:lang w:eastAsia="pt-BR"/>
              </w:rPr>
            </w:pPr>
            <w:r w:rsidRPr="003D5EBD">
              <w:rPr>
                <w:lang w:eastAsia="pt-BR"/>
              </w:rPr>
              <w:t>0.79</w:t>
            </w:r>
          </w:p>
        </w:tc>
        <w:tc>
          <w:tcPr>
            <w:tcW w:w="0" w:type="auto"/>
            <w:tcBorders>
              <w:top w:val="single" w:sz="4" w:space="0" w:color="FFFFFF"/>
            </w:tcBorders>
            <w:shd w:val="clear" w:color="auto" w:fill="B8CCE4"/>
            <w:noWrap/>
            <w:vAlign w:val="center"/>
            <w:hideMark/>
          </w:tcPr>
          <w:p w14:paraId="2FD2B243" w14:textId="77777777" w:rsidR="005B58CC" w:rsidRPr="00F1211A" w:rsidRDefault="005B58CC" w:rsidP="00002C6A">
            <w:pPr>
              <w:pStyle w:val="TextodeTabela"/>
              <w:jc w:val="center"/>
              <w:rPr>
                <w:lang w:eastAsia="pt-BR"/>
              </w:rPr>
            </w:pPr>
            <w:r w:rsidRPr="00F1211A">
              <w:rPr>
                <w:lang w:eastAsia="pt-BR"/>
              </w:rPr>
              <w:t>0.65</w:t>
            </w:r>
          </w:p>
        </w:tc>
        <w:tc>
          <w:tcPr>
            <w:tcW w:w="0" w:type="auto"/>
            <w:tcBorders>
              <w:top w:val="single" w:sz="4" w:space="0" w:color="FFFFFF"/>
            </w:tcBorders>
            <w:shd w:val="clear" w:color="auto" w:fill="B8CCE4"/>
            <w:noWrap/>
            <w:vAlign w:val="center"/>
            <w:hideMark/>
          </w:tcPr>
          <w:p w14:paraId="410D9359" w14:textId="77777777" w:rsidR="005B58CC" w:rsidRPr="0004762A" w:rsidRDefault="005B58CC" w:rsidP="00002C6A">
            <w:pPr>
              <w:pStyle w:val="TextodeTabela"/>
              <w:jc w:val="center"/>
              <w:rPr>
                <w:lang w:eastAsia="pt-BR"/>
              </w:rPr>
            </w:pPr>
            <w:r w:rsidRPr="0004762A">
              <w:rPr>
                <w:lang w:eastAsia="pt-BR"/>
              </w:rPr>
              <w:t>0.30</w:t>
            </w:r>
          </w:p>
        </w:tc>
      </w:tr>
      <w:tr w:rsidR="005B58CC" w:rsidRPr="004C0112" w14:paraId="3C291565" w14:textId="77777777" w:rsidTr="00002C6A">
        <w:trPr>
          <w:trHeight w:val="63"/>
          <w:jc w:val="center"/>
        </w:trPr>
        <w:tc>
          <w:tcPr>
            <w:tcW w:w="0" w:type="auto"/>
            <w:tcBorders>
              <w:left w:val="single" w:sz="4" w:space="0" w:color="FFFFFF"/>
            </w:tcBorders>
            <w:shd w:val="clear" w:color="auto" w:fill="4F81BD"/>
            <w:noWrap/>
            <w:vAlign w:val="center"/>
            <w:hideMark/>
          </w:tcPr>
          <w:p w14:paraId="1EBDAF73" w14:textId="77777777" w:rsidR="005B58CC" w:rsidRPr="007C3F08" w:rsidRDefault="005B58CC" w:rsidP="00002C6A">
            <w:pPr>
              <w:pStyle w:val="TextodeTabela"/>
              <w:jc w:val="center"/>
              <w:rPr>
                <w:color w:val="FFFFFF"/>
                <w:lang w:eastAsia="pt-BR"/>
              </w:rPr>
            </w:pPr>
            <w:r w:rsidRPr="007C3F08">
              <w:rPr>
                <w:color w:val="FFFFFF"/>
                <w:lang w:eastAsia="pt-BR"/>
              </w:rPr>
              <w:t>Insert 2nd</w:t>
            </w:r>
          </w:p>
        </w:tc>
        <w:tc>
          <w:tcPr>
            <w:tcW w:w="0" w:type="auto"/>
            <w:shd w:val="clear" w:color="auto" w:fill="DBE5F1"/>
            <w:noWrap/>
            <w:vAlign w:val="center"/>
            <w:hideMark/>
          </w:tcPr>
          <w:p w14:paraId="6E00907D" w14:textId="77777777" w:rsidR="005B58CC" w:rsidRPr="003D5EBD" w:rsidRDefault="005B58CC" w:rsidP="00002C6A">
            <w:pPr>
              <w:pStyle w:val="TextodeTabela"/>
              <w:jc w:val="center"/>
              <w:rPr>
                <w:lang w:eastAsia="pt-BR"/>
              </w:rPr>
            </w:pPr>
            <w:r w:rsidRPr="003D5EBD">
              <w:rPr>
                <w:lang w:eastAsia="pt-BR"/>
              </w:rPr>
              <w:t>0.82</w:t>
            </w:r>
          </w:p>
        </w:tc>
        <w:tc>
          <w:tcPr>
            <w:tcW w:w="0" w:type="auto"/>
            <w:shd w:val="clear" w:color="auto" w:fill="DBE5F1"/>
            <w:noWrap/>
            <w:vAlign w:val="center"/>
            <w:hideMark/>
          </w:tcPr>
          <w:p w14:paraId="26B3F0B7" w14:textId="77777777" w:rsidR="005B58CC" w:rsidRPr="00F1211A" w:rsidRDefault="005B58CC" w:rsidP="00002C6A">
            <w:pPr>
              <w:pStyle w:val="TextodeTabela"/>
              <w:jc w:val="center"/>
              <w:rPr>
                <w:lang w:eastAsia="pt-BR"/>
              </w:rPr>
            </w:pPr>
            <w:r w:rsidRPr="00F1211A">
              <w:rPr>
                <w:lang w:eastAsia="pt-BR"/>
              </w:rPr>
              <w:t>0.65</w:t>
            </w:r>
          </w:p>
        </w:tc>
        <w:tc>
          <w:tcPr>
            <w:tcW w:w="0" w:type="auto"/>
            <w:shd w:val="clear" w:color="auto" w:fill="DBE5F1"/>
            <w:noWrap/>
            <w:vAlign w:val="center"/>
            <w:hideMark/>
          </w:tcPr>
          <w:p w14:paraId="60266622" w14:textId="77777777" w:rsidR="005B58CC" w:rsidRPr="0004762A" w:rsidRDefault="005B58CC" w:rsidP="00002C6A">
            <w:pPr>
              <w:pStyle w:val="TextodeTabela"/>
              <w:jc w:val="center"/>
              <w:rPr>
                <w:lang w:eastAsia="pt-BR"/>
              </w:rPr>
            </w:pPr>
            <w:r w:rsidRPr="0004762A">
              <w:rPr>
                <w:lang w:eastAsia="pt-BR"/>
              </w:rPr>
              <w:t>0.36</w:t>
            </w:r>
          </w:p>
        </w:tc>
      </w:tr>
      <w:tr w:rsidR="005B58CC" w:rsidRPr="004C0112" w14:paraId="46CF14E4" w14:textId="77777777" w:rsidTr="00002C6A">
        <w:trPr>
          <w:trHeight w:val="60"/>
          <w:jc w:val="center"/>
        </w:trPr>
        <w:tc>
          <w:tcPr>
            <w:tcW w:w="0" w:type="auto"/>
            <w:tcBorders>
              <w:left w:val="single" w:sz="4" w:space="0" w:color="FFFFFF"/>
            </w:tcBorders>
            <w:shd w:val="clear" w:color="auto" w:fill="4F81BD"/>
            <w:noWrap/>
            <w:vAlign w:val="center"/>
            <w:hideMark/>
          </w:tcPr>
          <w:p w14:paraId="0F26A4E0" w14:textId="77777777" w:rsidR="005B58CC" w:rsidRPr="007C3F08" w:rsidRDefault="005B58CC" w:rsidP="00002C6A">
            <w:pPr>
              <w:pStyle w:val="TextodeTabela"/>
              <w:jc w:val="center"/>
              <w:rPr>
                <w:color w:val="FFFFFF"/>
                <w:lang w:eastAsia="pt-BR"/>
              </w:rPr>
            </w:pPr>
            <w:r w:rsidRPr="007C3F08">
              <w:rPr>
                <w:color w:val="FFFFFF"/>
                <w:lang w:eastAsia="pt-BR"/>
              </w:rPr>
              <w:t>Check Branches</w:t>
            </w:r>
          </w:p>
        </w:tc>
        <w:tc>
          <w:tcPr>
            <w:tcW w:w="0" w:type="auto"/>
            <w:shd w:val="clear" w:color="auto" w:fill="B8CCE4"/>
            <w:noWrap/>
            <w:vAlign w:val="center"/>
            <w:hideMark/>
          </w:tcPr>
          <w:p w14:paraId="588FEF67" w14:textId="77777777" w:rsidR="005B58CC" w:rsidRPr="003D5EBD" w:rsidRDefault="005B58CC" w:rsidP="00002C6A">
            <w:pPr>
              <w:pStyle w:val="TextodeTabela"/>
              <w:jc w:val="center"/>
              <w:rPr>
                <w:lang w:eastAsia="pt-BR"/>
              </w:rPr>
            </w:pPr>
            <w:r w:rsidRPr="003D5EBD">
              <w:rPr>
                <w:lang w:eastAsia="pt-BR"/>
              </w:rPr>
              <w:t>0.00</w:t>
            </w:r>
          </w:p>
        </w:tc>
        <w:tc>
          <w:tcPr>
            <w:tcW w:w="0" w:type="auto"/>
            <w:shd w:val="clear" w:color="auto" w:fill="B8CCE4"/>
            <w:noWrap/>
            <w:vAlign w:val="center"/>
            <w:hideMark/>
          </w:tcPr>
          <w:p w14:paraId="24E02DF1" w14:textId="77777777" w:rsidR="005B58CC" w:rsidRPr="00F1211A" w:rsidRDefault="005B58CC" w:rsidP="00002C6A">
            <w:pPr>
              <w:pStyle w:val="TextodeTabela"/>
              <w:jc w:val="center"/>
              <w:rPr>
                <w:lang w:eastAsia="pt-BR"/>
              </w:rPr>
            </w:pPr>
            <w:r w:rsidRPr="00F1211A">
              <w:rPr>
                <w:lang w:eastAsia="pt-BR"/>
              </w:rPr>
              <w:t>-0.28</w:t>
            </w:r>
          </w:p>
        </w:tc>
        <w:tc>
          <w:tcPr>
            <w:tcW w:w="0" w:type="auto"/>
            <w:shd w:val="clear" w:color="auto" w:fill="B8CCE4"/>
            <w:noWrap/>
            <w:vAlign w:val="center"/>
            <w:hideMark/>
          </w:tcPr>
          <w:p w14:paraId="474F4321" w14:textId="77777777" w:rsidR="005B58CC" w:rsidRPr="0004762A" w:rsidRDefault="005B58CC" w:rsidP="00002C6A">
            <w:pPr>
              <w:pStyle w:val="TextodeTabela"/>
              <w:jc w:val="center"/>
              <w:rPr>
                <w:lang w:eastAsia="pt-BR"/>
              </w:rPr>
            </w:pPr>
            <w:r w:rsidRPr="0004762A">
              <w:rPr>
                <w:lang w:eastAsia="pt-BR"/>
              </w:rPr>
              <w:t>-0.13</w:t>
            </w:r>
          </w:p>
        </w:tc>
      </w:tr>
      <w:tr w:rsidR="005B58CC" w:rsidRPr="004C0112" w14:paraId="6E7E46AB" w14:textId="77777777" w:rsidTr="00002C6A">
        <w:trPr>
          <w:trHeight w:val="60"/>
          <w:jc w:val="center"/>
        </w:trPr>
        <w:tc>
          <w:tcPr>
            <w:tcW w:w="0" w:type="auto"/>
            <w:tcBorders>
              <w:left w:val="single" w:sz="4" w:space="0" w:color="FFFFFF"/>
              <w:bottom w:val="single" w:sz="4" w:space="0" w:color="FFFFFF"/>
            </w:tcBorders>
            <w:shd w:val="clear" w:color="auto" w:fill="4F81BD"/>
            <w:noWrap/>
            <w:vAlign w:val="center"/>
            <w:hideMark/>
          </w:tcPr>
          <w:p w14:paraId="116148BF" w14:textId="77777777" w:rsidR="005B58CC" w:rsidRPr="007C3F08" w:rsidRDefault="005B58CC" w:rsidP="00002C6A">
            <w:pPr>
              <w:pStyle w:val="TextodeTabela"/>
              <w:jc w:val="center"/>
              <w:rPr>
                <w:color w:val="FFFFFF"/>
                <w:lang w:eastAsia="pt-BR"/>
              </w:rPr>
            </w:pPr>
            <w:r w:rsidRPr="007C3F08">
              <w:rPr>
                <w:color w:val="FFFFFF"/>
                <w:lang w:eastAsia="pt-BR"/>
              </w:rPr>
              <w:t>Update Topology</w:t>
            </w:r>
          </w:p>
        </w:tc>
        <w:tc>
          <w:tcPr>
            <w:tcW w:w="0" w:type="auto"/>
            <w:shd w:val="clear" w:color="auto" w:fill="DBE5F1"/>
            <w:noWrap/>
            <w:vAlign w:val="center"/>
            <w:hideMark/>
          </w:tcPr>
          <w:p w14:paraId="5C3079AA" w14:textId="77777777" w:rsidR="005B58CC" w:rsidRPr="003D5EBD" w:rsidRDefault="005B58CC" w:rsidP="00002C6A">
            <w:pPr>
              <w:pStyle w:val="TextodeTabela"/>
              <w:jc w:val="center"/>
              <w:rPr>
                <w:lang w:eastAsia="pt-BR"/>
              </w:rPr>
            </w:pPr>
            <w:r w:rsidRPr="003D5EBD">
              <w:rPr>
                <w:lang w:eastAsia="pt-BR"/>
              </w:rPr>
              <w:t>0.94</w:t>
            </w:r>
          </w:p>
        </w:tc>
        <w:tc>
          <w:tcPr>
            <w:tcW w:w="0" w:type="auto"/>
            <w:shd w:val="clear" w:color="auto" w:fill="DBE5F1"/>
            <w:noWrap/>
            <w:vAlign w:val="center"/>
            <w:hideMark/>
          </w:tcPr>
          <w:p w14:paraId="4AB84407" w14:textId="77777777" w:rsidR="005B58CC" w:rsidRPr="00F1211A" w:rsidRDefault="005B58CC" w:rsidP="00002C6A">
            <w:pPr>
              <w:pStyle w:val="TextodeTabela"/>
              <w:jc w:val="center"/>
              <w:rPr>
                <w:lang w:eastAsia="pt-BR"/>
              </w:rPr>
            </w:pPr>
            <w:r w:rsidRPr="00F1211A">
              <w:rPr>
                <w:lang w:eastAsia="pt-BR"/>
              </w:rPr>
              <w:t>0.17</w:t>
            </w:r>
          </w:p>
        </w:tc>
        <w:tc>
          <w:tcPr>
            <w:tcW w:w="0" w:type="auto"/>
            <w:shd w:val="clear" w:color="auto" w:fill="DBE5F1"/>
            <w:noWrap/>
            <w:vAlign w:val="center"/>
            <w:hideMark/>
          </w:tcPr>
          <w:p w14:paraId="1A168F25" w14:textId="77777777" w:rsidR="005B58CC" w:rsidRPr="0004762A" w:rsidRDefault="005B58CC" w:rsidP="00002C6A">
            <w:pPr>
              <w:pStyle w:val="TextodeTabela"/>
              <w:jc w:val="center"/>
              <w:rPr>
                <w:lang w:eastAsia="pt-BR"/>
              </w:rPr>
            </w:pPr>
            <w:r w:rsidRPr="0004762A">
              <w:rPr>
                <w:lang w:eastAsia="pt-BR"/>
              </w:rPr>
              <w:t>0.33</w:t>
            </w:r>
          </w:p>
        </w:tc>
      </w:tr>
    </w:tbl>
    <w:p w14:paraId="7D6A1237" w14:textId="77777777" w:rsidR="00AC3F22" w:rsidRPr="007C3F08" w:rsidRDefault="00AC3F22" w:rsidP="00FF7707">
      <w:pPr>
        <w:rPr>
          <w:lang w:val="en-US"/>
        </w:rPr>
      </w:pPr>
    </w:p>
    <w:p w14:paraId="6949D12C" w14:textId="77777777" w:rsidR="005E3251" w:rsidRDefault="00FF7707" w:rsidP="00FF7707">
      <w:pPr>
        <w:rPr>
          <w:lang w:val="en-US"/>
        </w:rPr>
      </w:pPr>
      <w:r w:rsidRPr="003D5EBD">
        <w:rPr>
          <w:lang w:val="en-US"/>
        </w:rPr>
        <w:t>Looking at</w:t>
      </w:r>
      <w:r w:rsidR="00AC3F22" w:rsidRPr="00F1211A">
        <w:rPr>
          <w:lang w:val="en-US"/>
        </w:rPr>
        <w:t xml:space="preserve"> </w:t>
      </w:r>
      <w:r w:rsidR="00AC3F22" w:rsidRPr="003D5EBD">
        <w:rPr>
          <w:lang w:val="en-US"/>
        </w:rPr>
        <w:fldChar w:fldCharType="begin"/>
      </w:r>
      <w:r w:rsidR="00AC3F22" w:rsidRPr="004C0112">
        <w:rPr>
          <w:lang w:val="en-US"/>
        </w:rPr>
        <w:instrText xml:space="preserve"> REF _Ref409857750 \h </w:instrText>
      </w:r>
      <w:r w:rsidR="00AC3F22" w:rsidRPr="003D5EBD">
        <w:rPr>
          <w:lang w:val="en-US"/>
        </w:rPr>
      </w:r>
      <w:r w:rsidR="00AC3F22" w:rsidRPr="003D5EBD">
        <w:rPr>
          <w:lang w:val="en-US"/>
        </w:rPr>
        <w:fldChar w:fldCharType="separate"/>
      </w:r>
      <w:r w:rsidR="00A80296" w:rsidRPr="00BD155A">
        <w:rPr>
          <w:lang w:val="en-US"/>
        </w:rPr>
        <w:t>Ta</w:t>
      </w:r>
      <w:r w:rsidR="00A80296" w:rsidRPr="00555496">
        <w:rPr>
          <w:lang w:val="en-US"/>
        </w:rPr>
        <w:t xml:space="preserve">ble </w:t>
      </w:r>
      <w:r w:rsidR="00A80296">
        <w:rPr>
          <w:noProof/>
          <w:lang w:val="en-US"/>
        </w:rPr>
        <w:t>11</w:t>
      </w:r>
      <w:r w:rsidR="00AC3F22" w:rsidRPr="003D5EBD">
        <w:rPr>
          <w:lang w:val="en-US"/>
        </w:rPr>
        <w:fldChar w:fldCharType="end"/>
      </w:r>
      <w:r w:rsidRPr="007C3F08">
        <w:rPr>
          <w:lang w:val="en-US"/>
        </w:rPr>
        <w:t>, we can see that the number of commits in the repositories is the metric with the Pearson coefficient nearest to 1. Generally, operations t</w:t>
      </w:r>
      <w:r w:rsidRPr="003D5EBD">
        <w:rPr>
          <w:lang w:val="en-US"/>
        </w:rPr>
        <w:t xml:space="preserve">ook longer in repositories that had more commits. Size also presents a high Pearson coefficient, </w:t>
      </w:r>
      <w:r w:rsidR="00C15BB2" w:rsidRPr="00F1211A">
        <w:rPr>
          <w:lang w:val="en-US"/>
        </w:rPr>
        <w:t>and</w:t>
      </w:r>
      <w:r w:rsidRPr="0004762A">
        <w:rPr>
          <w:lang w:val="en-US"/>
        </w:rPr>
        <w:t xml:space="preserve"> </w:t>
      </w:r>
      <w:r w:rsidR="00C15BB2" w:rsidRPr="00831EDB">
        <w:rPr>
          <w:lang w:val="en-US"/>
        </w:rPr>
        <w:t>it was expected that size and number of commits would present similar behaviors, because, as we discussed before, commits do not delete data from VCSs. Eve</w:t>
      </w:r>
      <w:r w:rsidR="00C15BB2" w:rsidRPr="0086347E">
        <w:rPr>
          <w:lang w:val="en-US"/>
        </w:rPr>
        <w:t xml:space="preserve">n if an artifact is logically deleted in a commit, it continues to exist in previous versions of the repository. Even in this case, supposing a commit that consists of only logical deletes, some metadata will be stored in the repository, causing it to grow </w:t>
      </w:r>
      <w:r w:rsidR="005E3251" w:rsidRPr="00071773">
        <w:rPr>
          <w:lang w:val="en-US"/>
        </w:rPr>
        <w:t xml:space="preserve">continuously </w:t>
      </w:r>
      <w:r w:rsidR="00C15BB2" w:rsidRPr="00717F71">
        <w:rPr>
          <w:lang w:val="en-US"/>
        </w:rPr>
        <w:t>in space.</w:t>
      </w:r>
    </w:p>
    <w:p w14:paraId="0B96C93D" w14:textId="530D4346" w:rsidR="00486E06" w:rsidRPr="00555496" w:rsidRDefault="00486E06" w:rsidP="00486E06">
      <w:pPr>
        <w:rPr>
          <w:lang w:val="en-US"/>
        </w:rPr>
      </w:pPr>
      <w:commentRangeStart w:id="391"/>
      <w:r>
        <w:rPr>
          <w:lang w:val="en-US"/>
        </w:rPr>
        <w:t>After t</w:t>
      </w:r>
      <w:r w:rsidRPr="00555496">
        <w:rPr>
          <w:lang w:val="en-US"/>
        </w:rPr>
        <w:t>his analysis</w:t>
      </w:r>
      <w:r>
        <w:rPr>
          <w:lang w:val="en-US"/>
        </w:rPr>
        <w:t xml:space="preserve">, we are able to revisit and </w:t>
      </w:r>
      <w:r w:rsidRPr="00555496">
        <w:rPr>
          <w:lang w:val="en-US"/>
        </w:rPr>
        <w:t>answer Q4.</w:t>
      </w:r>
    </w:p>
    <w:p w14:paraId="68B21078" w14:textId="476AED5B" w:rsidR="00486E06" w:rsidRPr="00486E06" w:rsidRDefault="00486E06" w:rsidP="00486E06">
      <w:pPr>
        <w:pStyle w:val="BodyText"/>
        <w:rPr>
          <w:sz w:val="20"/>
          <w:lang w:val="en-US"/>
        </w:rPr>
      </w:pPr>
      <w:r w:rsidRPr="00555496">
        <w:rPr>
          <w:b/>
          <w:lang w:val="en-US"/>
        </w:rPr>
        <w:t>Q4:</w:t>
      </w:r>
      <w:r w:rsidRPr="003767D2">
        <w:rPr>
          <w:lang w:val="en-US"/>
        </w:rPr>
        <w:t xml:space="preserve"> </w:t>
      </w:r>
      <w:r w:rsidRPr="003767D2">
        <w:rPr>
          <w:i/>
          <w:lang w:val="en-US"/>
        </w:rPr>
        <w:t>Is it computationally feasible to gather this information from all known repositories, keeping them available to be used when needed?</w:t>
      </w:r>
      <w:r w:rsidRPr="00C70AA2">
        <w:rPr>
          <w:lang w:val="en-US"/>
        </w:rPr>
        <w:t xml:space="preserve"> Yes. The current </w:t>
      </w:r>
      <w:r w:rsidRPr="00117B7E">
        <w:rPr>
          <w:lang w:val="en-US"/>
        </w:rPr>
        <w:t>version</w:t>
      </w:r>
      <w:r w:rsidRPr="007D3EFA">
        <w:rPr>
          <w:lang w:val="en-US"/>
        </w:rPr>
        <w:t xml:space="preserve"> of </w:t>
      </w:r>
      <w:r w:rsidRPr="008A010A">
        <w:rPr>
          <w:lang w:val="en-US"/>
        </w:rPr>
        <w:t>DyeVC</w:t>
      </w:r>
      <w:r w:rsidRPr="005D7C16">
        <w:rPr>
          <w:lang w:val="en-US"/>
        </w:rPr>
        <w:t xml:space="preserve"> allows one to gather information</w:t>
      </w:r>
      <w:r w:rsidRPr="00723770">
        <w:rPr>
          <w:lang w:val="en-US"/>
        </w:rPr>
        <w:t xml:space="preserve"> from repositories with</w:t>
      </w:r>
      <w:r w:rsidRPr="0008190F">
        <w:rPr>
          <w:lang w:val="en-US"/>
        </w:rPr>
        <w:t xml:space="preserve"> different sizes</w:t>
      </w:r>
      <w:r w:rsidRPr="00AB1335">
        <w:rPr>
          <w:lang w:val="en-US"/>
        </w:rPr>
        <w:t xml:space="preserve">, </w:t>
      </w:r>
      <w:r w:rsidRPr="00312A5F">
        <w:rPr>
          <w:lang w:val="en-US"/>
        </w:rPr>
        <w:t xml:space="preserve">using up to 2GB of memory, in a reasonable time (the whole topology is shown in about 17 seconds). </w:t>
      </w:r>
      <w:r>
        <w:rPr>
          <w:lang w:val="en-US"/>
        </w:rPr>
        <w:t xml:space="preserve">Besides that, branch checking is performed on repositories with tens of thousands of commits in a few seconds (3.4 seconds for the </w:t>
      </w:r>
      <w:r w:rsidRPr="00486E06">
        <w:rPr>
          <w:i/>
          <w:lang w:val="en-US"/>
        </w:rPr>
        <w:t>Git</w:t>
      </w:r>
      <w:r>
        <w:rPr>
          <w:lang w:val="en-US"/>
        </w:rPr>
        <w:t xml:space="preserve"> repository, which had more than 35,000 commits).</w:t>
      </w:r>
      <w:r w:rsidRPr="00486E06">
        <w:rPr>
          <w:lang w:val="en-US"/>
        </w:rPr>
        <w:t xml:space="preserve"> </w:t>
      </w:r>
      <w:r>
        <w:rPr>
          <w:lang w:val="en-US"/>
        </w:rPr>
        <w:t>Lastly, i</w:t>
      </w:r>
      <w:r w:rsidRPr="00486E06">
        <w:rPr>
          <w:lang w:val="en-US"/>
        </w:rPr>
        <w:t>t</w:t>
      </w:r>
      <w:r w:rsidRPr="00312A5F">
        <w:rPr>
          <w:lang w:val="en-US"/>
        </w:rPr>
        <w:t xml:space="preserve"> is possible to visualize the commit history for repositories with up to 6</w:t>
      </w:r>
      <w:r>
        <w:rPr>
          <w:lang w:val="en-US"/>
        </w:rPr>
        <w:t>,417</w:t>
      </w:r>
      <w:r w:rsidRPr="00312A5F">
        <w:rPr>
          <w:lang w:val="en-US"/>
        </w:rPr>
        <w:t xml:space="preserve"> commits. </w:t>
      </w:r>
      <w:r w:rsidRPr="005D0FBE">
        <w:rPr>
          <w:lang w:val="en-US"/>
        </w:rPr>
        <w:t>Increasing the amount of</w:t>
      </w:r>
      <w:r w:rsidRPr="00DD43A6">
        <w:rPr>
          <w:lang w:val="en-US"/>
        </w:rPr>
        <w:t xml:space="preserve"> memory available or optimizing the algorithm are ways </w:t>
      </w:r>
      <w:r w:rsidRPr="008205C3">
        <w:rPr>
          <w:lang w:val="en-US"/>
        </w:rPr>
        <w:t>for</w:t>
      </w:r>
      <w:r w:rsidRPr="00CE72A1">
        <w:rPr>
          <w:lang w:val="en-US"/>
        </w:rPr>
        <w:t xml:space="preserve"> allowing the approach to processes a higher number of commits</w:t>
      </w:r>
      <w:r>
        <w:rPr>
          <w:lang w:val="en-US"/>
        </w:rPr>
        <w:t xml:space="preserve"> in this visualization</w:t>
      </w:r>
      <w:r w:rsidRPr="00CE72A1">
        <w:rPr>
          <w:lang w:val="en-US"/>
        </w:rPr>
        <w:t xml:space="preserve">. </w:t>
      </w:r>
      <w:commentRangeEnd w:id="391"/>
      <w:r>
        <w:rPr>
          <w:rStyle w:val="CommentReference"/>
        </w:rPr>
        <w:commentReference w:id="391"/>
      </w:r>
    </w:p>
    <w:p w14:paraId="4FEA754D" w14:textId="77777777" w:rsidR="00FF7707" w:rsidRPr="00555496" w:rsidRDefault="009C7D7A" w:rsidP="00FF7707">
      <w:pPr>
        <w:pStyle w:val="Heading2"/>
        <w:rPr>
          <w:lang w:val="en-US"/>
        </w:rPr>
      </w:pPr>
      <w:bookmarkStart w:id="392" w:name="_Toc397616268"/>
      <w:bookmarkStart w:id="393" w:name="_Ref398454717"/>
      <w:bookmarkStart w:id="394" w:name="_Toc412126126"/>
      <w:bookmarkStart w:id="395" w:name="_Toc414223633"/>
      <w:r w:rsidRPr="00555496">
        <w:rPr>
          <w:lang w:val="en-US"/>
        </w:rPr>
        <w:t>Threats to v</w:t>
      </w:r>
      <w:r w:rsidR="00FF7707" w:rsidRPr="00555496">
        <w:rPr>
          <w:lang w:val="en-US"/>
        </w:rPr>
        <w:t>alidity</w:t>
      </w:r>
      <w:bookmarkEnd w:id="392"/>
      <w:bookmarkEnd w:id="393"/>
      <w:bookmarkEnd w:id="394"/>
      <w:bookmarkEnd w:id="395"/>
    </w:p>
    <w:p w14:paraId="70A2EF86" w14:textId="77777777" w:rsidR="00FF7707" w:rsidRPr="00723770" w:rsidRDefault="00FF7707" w:rsidP="00FF7707">
      <w:pPr>
        <w:rPr>
          <w:sz w:val="20"/>
          <w:lang w:val="en-US"/>
        </w:rPr>
      </w:pPr>
      <w:r w:rsidRPr="003767D2">
        <w:rPr>
          <w:lang w:val="en-US"/>
        </w:rPr>
        <w:t xml:space="preserve">While we have taken care to minimize threats to the validity of the experiment, some factors can influence the results. The usage of a </w:t>
      </w:r>
      <w:r w:rsidRPr="003767D2">
        <w:rPr>
          <w:i/>
          <w:lang w:val="en-US"/>
        </w:rPr>
        <w:t>post-hoc</w:t>
      </w:r>
      <w:r w:rsidRPr="00C70AA2">
        <w:rPr>
          <w:lang w:val="en-US"/>
        </w:rPr>
        <w:t xml:space="preserve"> analysis to evaluate a real project may not reflect the exact sequence </w:t>
      </w:r>
      <w:r w:rsidRPr="00117B7E">
        <w:rPr>
          <w:lang w:val="en-US"/>
        </w:rPr>
        <w:t xml:space="preserve">of events that occurred, although the outcome did not change. For example, when we say that </w:t>
      </w:r>
      <w:r w:rsidRPr="007D3EFA">
        <w:rPr>
          <w:i/>
          <w:lang w:val="en-US"/>
        </w:rPr>
        <w:t>aakosh</w:t>
      </w:r>
      <w:r w:rsidRPr="008A010A">
        <w:rPr>
          <w:lang w:val="en-US"/>
        </w:rPr>
        <w:t>, at some moment, had 121 commits pending to be pushed to the central repository, these commits could have been pushed at once, or by a se</w:t>
      </w:r>
      <w:r w:rsidRPr="005D7C16">
        <w:rPr>
          <w:lang w:val="en-US"/>
        </w:rPr>
        <w:t xml:space="preserve">ries of smaller pushes. </w:t>
      </w:r>
    </w:p>
    <w:p w14:paraId="35CBDEBE" w14:textId="77777777" w:rsidR="00FF7707" w:rsidRPr="00312A5F" w:rsidRDefault="00FF7707" w:rsidP="00FF7707">
      <w:pPr>
        <w:rPr>
          <w:lang w:val="en-US"/>
        </w:rPr>
      </w:pPr>
      <w:r w:rsidRPr="0008190F">
        <w:rPr>
          <w:lang w:val="en-US"/>
        </w:rPr>
        <w:t xml:space="preserve">Moreover, only one project was selected to perform the </w:t>
      </w:r>
      <w:r w:rsidRPr="00AB1335">
        <w:rPr>
          <w:i/>
          <w:lang w:val="en-US"/>
        </w:rPr>
        <w:t xml:space="preserve">post-hoc </w:t>
      </w:r>
      <w:r w:rsidRPr="00312A5F">
        <w:rPr>
          <w:lang w:val="en-US"/>
        </w:rPr>
        <w:t>analysis, what imposes limitations from a statistical standpoint. Furthermore, there is a risk regarding the instrumentation used to measure the response times during the performance evaluation. As we used a database stored over the Internet, the response times may have been negatively affected by connectivity issues and network instability. The usage of a 35Mbit/s home network also contributes to this network instability, because home networks have much lower service level agreements than corporate ones.</w:t>
      </w:r>
    </w:p>
    <w:p w14:paraId="692CEAA0" w14:textId="115F2888" w:rsidR="00FF7707" w:rsidRDefault="009C439F" w:rsidP="00FF7707">
      <w:pPr>
        <w:rPr>
          <w:lang w:val="en-US"/>
        </w:rPr>
      </w:pPr>
      <w:r>
        <w:rPr>
          <w:lang w:val="en-US"/>
        </w:rPr>
        <w:t>Next</w:t>
      </w:r>
      <w:r w:rsidR="00FF7707" w:rsidRPr="005D0FBE">
        <w:rPr>
          <w:lang w:val="en-US"/>
        </w:rPr>
        <w:t>,</w:t>
      </w:r>
      <w:r w:rsidR="00FF7707" w:rsidRPr="00DD43A6">
        <w:rPr>
          <w:i/>
          <w:lang w:val="en-US"/>
        </w:rPr>
        <w:t xml:space="preserve"> </w:t>
      </w:r>
      <w:r w:rsidR="00FF7707" w:rsidRPr="008205C3">
        <w:rPr>
          <w:lang w:val="en-US"/>
        </w:rPr>
        <w:t xml:space="preserve">we used an open source project to perform the </w:t>
      </w:r>
      <w:r w:rsidR="00FF7707" w:rsidRPr="00CE72A1">
        <w:rPr>
          <w:i/>
          <w:lang w:val="en-US"/>
        </w:rPr>
        <w:t>post-hoc</w:t>
      </w:r>
      <w:r w:rsidR="00FF7707" w:rsidRPr="00CE4584">
        <w:rPr>
          <w:lang w:val="en-US"/>
        </w:rPr>
        <w:t xml:space="preserve"> analysis. However, the </w:t>
      </w:r>
      <w:r w:rsidR="00FF7707" w:rsidRPr="00AA5E55">
        <w:rPr>
          <w:i/>
          <w:lang w:val="en-US"/>
        </w:rPr>
        <w:t>modus ope</w:t>
      </w:r>
      <w:r w:rsidR="00FF7707" w:rsidRPr="00817340">
        <w:rPr>
          <w:i/>
          <w:lang w:val="en-US"/>
        </w:rPr>
        <w:t>randi</w:t>
      </w:r>
      <w:r w:rsidR="00FF7707" w:rsidRPr="005217DA">
        <w:rPr>
          <w:lang w:val="en-US"/>
        </w:rPr>
        <w:t xml:space="preserve"> of peers in this context may be different from that of peers in academic or corporate contexts. Besides that, it is not possible to represent all different situations of a real project. We discussed the most common situations that occur when using DVCSs, but a more thoroughly verification is needed to evaluate the usefulness of our approach in other situations.</w:t>
      </w:r>
    </w:p>
    <w:p w14:paraId="0AA295D8" w14:textId="73C1F2D9" w:rsidR="009C439F" w:rsidRDefault="009C439F" w:rsidP="00FF7707">
      <w:pPr>
        <w:rPr>
          <w:lang w:val="en-US"/>
        </w:rPr>
      </w:pPr>
      <w:r>
        <w:rPr>
          <w:lang w:val="en-US"/>
        </w:rPr>
        <w:t xml:space="preserve">The selection of participants in the observation study was done by asking for volunteers from students in the same research group </w:t>
      </w:r>
      <w:ins w:id="396" w:author="Leonardo Murta" w:date="2015-03-16T11:26:00Z">
        <w:r w:rsidR="00B252EB">
          <w:rPr>
            <w:lang w:val="en-US"/>
          </w:rPr>
          <w:t>of</w:t>
        </w:r>
      </w:ins>
      <w:del w:id="397" w:author="Leonardo Murta" w:date="2015-03-16T11:26:00Z">
        <w:r w:rsidDel="00B252EB">
          <w:rPr>
            <w:lang w:val="en-US"/>
          </w:rPr>
          <w:delText>to which</w:delText>
        </w:r>
      </w:del>
      <w:r>
        <w:rPr>
          <w:lang w:val="en-US"/>
        </w:rPr>
        <w:t xml:space="preserve"> the experimenter</w:t>
      </w:r>
      <w:del w:id="398" w:author="Leonardo Murta" w:date="2015-03-16T11:27:00Z">
        <w:r w:rsidDel="00B252EB">
          <w:rPr>
            <w:lang w:val="en-US"/>
          </w:rPr>
          <w:delText xml:space="preserve"> and the responsible researcher belong</w:delText>
        </w:r>
      </w:del>
      <w:r>
        <w:rPr>
          <w:lang w:val="en-US"/>
        </w:rPr>
        <w:t xml:space="preserve">. This was necessary due to time and people restrictions. </w:t>
      </w:r>
      <w:r w:rsidR="00542715">
        <w:rPr>
          <w:lang w:val="en-US"/>
        </w:rPr>
        <w:t>Therefore</w:t>
      </w:r>
      <w:r>
        <w:rPr>
          <w:lang w:val="en-US"/>
        </w:rPr>
        <w:t xml:space="preserve">, this group might not be representative and can be biased </w:t>
      </w:r>
      <w:r w:rsidR="00542715">
        <w:rPr>
          <w:lang w:val="en-US"/>
        </w:rPr>
        <w:t>regarding</w:t>
      </w:r>
      <w:r>
        <w:rPr>
          <w:lang w:val="en-US"/>
        </w:rPr>
        <w:t xml:space="preserve"> the experimenter.</w:t>
      </w:r>
      <w:r w:rsidR="00542715">
        <w:rPr>
          <w:lang w:val="en-US"/>
        </w:rPr>
        <w:t xml:space="preserve"> </w:t>
      </w:r>
      <w:ins w:id="399" w:author="Leonardo Murta" w:date="2015-03-16T11:29:00Z">
        <w:r w:rsidR="0034324D">
          <w:rPr>
            <w:lang w:val="en-US"/>
          </w:rPr>
          <w:t xml:space="preserve">Moreover, </w:t>
        </w:r>
      </w:ins>
      <w:moveToRangeStart w:id="400" w:author="Leonardo Murta" w:date="2015-03-16T11:29:00Z" w:name="move288124698"/>
      <w:moveTo w:id="401" w:author="Leonardo Murta" w:date="2015-03-16T11:29:00Z">
        <w:del w:id="402" w:author="Leonardo Murta" w:date="2015-03-16T11:29:00Z">
          <w:r w:rsidR="0034324D" w:rsidDel="0034324D">
            <w:rPr>
              <w:lang w:val="en-US"/>
            </w:rPr>
            <w:delText>T</w:delText>
          </w:r>
        </w:del>
      </w:moveTo>
      <w:ins w:id="403" w:author="Leonardo Murta" w:date="2015-03-16T11:29:00Z">
        <w:r w:rsidR="0034324D">
          <w:rPr>
            <w:lang w:val="en-US"/>
          </w:rPr>
          <w:t>t</w:t>
        </w:r>
      </w:ins>
      <w:moveTo w:id="404" w:author="Leonardo Murta" w:date="2015-03-16T11:29:00Z">
        <w:r w:rsidR="0034324D">
          <w:rPr>
            <w:lang w:val="en-US"/>
          </w:rPr>
          <w:t>here were few participants in this study.</w:t>
        </w:r>
      </w:moveTo>
      <w:moveToRangeEnd w:id="400"/>
      <w:ins w:id="405" w:author="Leonardo Murta" w:date="2015-03-16T11:29:00Z">
        <w:r w:rsidR="0034324D">
          <w:rPr>
            <w:lang w:val="en-US"/>
          </w:rPr>
          <w:t xml:space="preserve"> Thus, t</w:t>
        </w:r>
      </w:ins>
      <w:ins w:id="406" w:author="Leonardo Murta" w:date="2015-03-16T11:27:00Z">
        <w:r w:rsidR="00294C51">
          <w:rPr>
            <w:lang w:val="en-US"/>
          </w:rPr>
          <w:t xml:space="preserve">he results </w:t>
        </w:r>
      </w:ins>
      <w:ins w:id="407" w:author="Leonardo Murta" w:date="2015-03-16T11:28:00Z">
        <w:r w:rsidR="0034324D">
          <w:rPr>
            <w:lang w:val="en-US"/>
          </w:rPr>
          <w:t>may have been</w:t>
        </w:r>
      </w:ins>
      <w:ins w:id="408" w:author="Leonardo Murta" w:date="2015-03-16T11:27:00Z">
        <w:r w:rsidR="00294C51">
          <w:rPr>
            <w:lang w:val="en-US"/>
          </w:rPr>
          <w:t xml:space="preserve"> </w:t>
        </w:r>
      </w:ins>
      <w:del w:id="409" w:author="Leonardo Murta" w:date="2015-03-16T11:27:00Z">
        <w:r w:rsidR="00542715" w:rsidDel="00294C51">
          <w:rPr>
            <w:lang w:val="en-US"/>
          </w:rPr>
          <w:delText xml:space="preserve">It is also possible that the results are </w:delText>
        </w:r>
      </w:del>
      <w:r w:rsidR="00542715">
        <w:rPr>
          <w:lang w:val="en-US"/>
        </w:rPr>
        <w:t xml:space="preserve">influenced by the size and by specific characteristics of the group. </w:t>
      </w:r>
      <w:moveFromRangeStart w:id="410" w:author="Leonardo Murta" w:date="2015-03-16T11:29:00Z" w:name="move288124698"/>
      <w:moveFrom w:id="411" w:author="Leonardo Murta" w:date="2015-03-16T11:29:00Z">
        <w:r w:rsidR="00542715" w:rsidDel="0034324D">
          <w:rPr>
            <w:lang w:val="en-US"/>
          </w:rPr>
          <w:t>There were few participants in this study.</w:t>
        </w:r>
      </w:moveFrom>
      <w:moveFromRangeEnd w:id="410"/>
    </w:p>
    <w:p w14:paraId="495D2D21" w14:textId="73117262" w:rsidR="00542715" w:rsidRPr="001E2F28" w:rsidRDefault="00542715" w:rsidP="00FF7707">
      <w:pPr>
        <w:rPr>
          <w:sz w:val="20"/>
          <w:lang w:val="en-US"/>
        </w:rPr>
      </w:pPr>
      <w:r>
        <w:rPr>
          <w:lang w:val="en-US"/>
        </w:rPr>
        <w:t xml:space="preserve">Finally, tasks involving DyeVC were performed right after presenting the approach, giving no time to participants to assimilate the tool. Results </w:t>
      </w:r>
      <w:ins w:id="412" w:author="Leonardo Murta" w:date="2015-03-16T11:29:00Z">
        <w:r w:rsidR="008E4AF1">
          <w:rPr>
            <w:lang w:val="en-US"/>
          </w:rPr>
          <w:t>may have been</w:t>
        </w:r>
      </w:ins>
      <w:del w:id="413" w:author="Leonardo Murta" w:date="2015-03-16T11:29:00Z">
        <w:r w:rsidDel="008E4AF1">
          <w:rPr>
            <w:lang w:val="en-US"/>
          </w:rPr>
          <w:delText>can be</w:delText>
        </w:r>
      </w:del>
      <w:r>
        <w:rPr>
          <w:lang w:val="en-US"/>
        </w:rPr>
        <w:t xml:space="preserve"> influenced by this lack of time to mature the necessary knowledge to use the approach efficiently.</w:t>
      </w:r>
    </w:p>
    <w:p w14:paraId="7B31E087" w14:textId="77777777" w:rsidR="00FF7707" w:rsidRPr="009E6854" w:rsidRDefault="009C7D7A" w:rsidP="00FF7707">
      <w:pPr>
        <w:pStyle w:val="Heading2"/>
        <w:rPr>
          <w:lang w:val="en-US"/>
        </w:rPr>
      </w:pPr>
      <w:bookmarkStart w:id="414" w:name="_Toc397616269"/>
      <w:bookmarkStart w:id="415" w:name="_Ref398454730"/>
      <w:bookmarkStart w:id="416" w:name="_Toc412126127"/>
      <w:bookmarkStart w:id="417" w:name="_Toc414223634"/>
      <w:r w:rsidRPr="009E6854">
        <w:rPr>
          <w:lang w:val="en-US"/>
        </w:rPr>
        <w:t>Final c</w:t>
      </w:r>
      <w:r w:rsidR="00FF7707" w:rsidRPr="009E6854">
        <w:rPr>
          <w:lang w:val="en-US"/>
        </w:rPr>
        <w:t>onsiderations</w:t>
      </w:r>
      <w:bookmarkEnd w:id="414"/>
      <w:bookmarkEnd w:id="415"/>
      <w:bookmarkEnd w:id="416"/>
      <w:bookmarkEnd w:id="417"/>
    </w:p>
    <w:p w14:paraId="437F842B" w14:textId="58EDCD93" w:rsidR="00FF7707" w:rsidRPr="00AF57B6" w:rsidRDefault="00FF7707" w:rsidP="00FF7707">
      <w:pPr>
        <w:rPr>
          <w:sz w:val="23"/>
          <w:szCs w:val="23"/>
          <w:lang w:val="en-US"/>
        </w:rPr>
      </w:pPr>
      <w:r w:rsidRPr="009E6854">
        <w:rPr>
          <w:sz w:val="23"/>
          <w:szCs w:val="23"/>
          <w:lang w:val="en-US"/>
        </w:rPr>
        <w:t xml:space="preserve">The evaluation of DyeVC aimed at identifying if the approach helps developers and administrators to work in projects that involve DVCS. We showed that DyeVC </w:t>
      </w:r>
      <w:r w:rsidR="00B820C8" w:rsidRPr="00E606E1">
        <w:rPr>
          <w:sz w:val="23"/>
          <w:szCs w:val="23"/>
          <w:lang w:val="en-US"/>
        </w:rPr>
        <w:t>could</w:t>
      </w:r>
      <w:r w:rsidRPr="00296DF5">
        <w:rPr>
          <w:sz w:val="23"/>
          <w:szCs w:val="23"/>
          <w:lang w:val="en-US"/>
        </w:rPr>
        <w:t xml:space="preserve"> provide awareness regarding who are the people that work together on the same project and how they interact and / or depend on each other to accomplish their work. </w:t>
      </w:r>
      <w:r w:rsidR="00542715">
        <w:rPr>
          <w:sz w:val="23"/>
          <w:szCs w:val="23"/>
          <w:lang w:val="en-US"/>
        </w:rPr>
        <w:t xml:space="preserve">The observation study showed that DyeVC </w:t>
      </w:r>
      <w:r w:rsidR="00132FBC">
        <w:rPr>
          <w:sz w:val="23"/>
          <w:szCs w:val="23"/>
          <w:lang w:val="en-US"/>
        </w:rPr>
        <w:t>could</w:t>
      </w:r>
      <w:r w:rsidR="00542715">
        <w:rPr>
          <w:sz w:val="23"/>
          <w:szCs w:val="23"/>
          <w:lang w:val="en-US"/>
        </w:rPr>
        <w:t xml:space="preserve"> effectively help developer</w:t>
      </w:r>
      <w:r w:rsidR="00132FBC">
        <w:rPr>
          <w:sz w:val="23"/>
          <w:szCs w:val="23"/>
          <w:lang w:val="en-US"/>
        </w:rPr>
        <w:t xml:space="preserve">s and repository administrators by </w:t>
      </w:r>
      <w:r w:rsidR="00542715">
        <w:rPr>
          <w:sz w:val="23"/>
          <w:szCs w:val="23"/>
          <w:lang w:val="en-US"/>
        </w:rPr>
        <w:t xml:space="preserve">saving time and providing </w:t>
      </w:r>
      <w:r w:rsidR="00132FBC">
        <w:rPr>
          <w:sz w:val="23"/>
          <w:szCs w:val="23"/>
          <w:lang w:val="en-US"/>
        </w:rPr>
        <w:t xml:space="preserve">ways to help questions regarding DVCS usage that could not be answered before. </w:t>
      </w:r>
      <w:r w:rsidRPr="00296DF5">
        <w:rPr>
          <w:sz w:val="23"/>
          <w:szCs w:val="23"/>
          <w:lang w:val="en-US"/>
        </w:rPr>
        <w:t>We also showed that it is feas</w:t>
      </w:r>
      <w:r w:rsidRPr="001F3234">
        <w:rPr>
          <w:sz w:val="23"/>
          <w:szCs w:val="23"/>
          <w:lang w:val="en-US"/>
        </w:rPr>
        <w:t xml:space="preserve">ible to gather information from different repositories, consolidating and showing it </w:t>
      </w:r>
      <w:r w:rsidR="00400F02" w:rsidRPr="001B3747">
        <w:rPr>
          <w:sz w:val="23"/>
          <w:szCs w:val="23"/>
          <w:lang w:val="en-US"/>
        </w:rPr>
        <w:t>at</w:t>
      </w:r>
      <w:r w:rsidRPr="00AF57B6">
        <w:rPr>
          <w:sz w:val="23"/>
          <w:szCs w:val="23"/>
          <w:lang w:val="en-US"/>
        </w:rPr>
        <w:t xml:space="preserve"> a reasonable time.</w:t>
      </w:r>
    </w:p>
    <w:p w14:paraId="0DFE3978" w14:textId="77777777" w:rsidR="00581A4A" w:rsidRPr="00A717CA" w:rsidRDefault="00581A4A" w:rsidP="00581A4A">
      <w:pPr>
        <w:rPr>
          <w:lang w:val="en-US"/>
        </w:rPr>
      </w:pPr>
    </w:p>
    <w:p w14:paraId="6CEF6DE2" w14:textId="77777777" w:rsidR="00581A4A" w:rsidRPr="004C0112" w:rsidRDefault="00581A4A" w:rsidP="00581A4A">
      <w:pPr>
        <w:rPr>
          <w:lang w:val="en-US"/>
        </w:rPr>
        <w:sectPr w:rsidR="00581A4A" w:rsidRPr="004C0112" w:rsidSect="009E3800">
          <w:headerReference w:type="default" r:id="rId86"/>
          <w:footerReference w:type="default" r:id="rId87"/>
          <w:pgSz w:w="11907" w:h="16839" w:code="9"/>
          <w:pgMar w:top="1701" w:right="1134" w:bottom="1134" w:left="1701" w:header="709" w:footer="709" w:gutter="0"/>
          <w:cols w:space="288"/>
          <w:docGrid w:linePitch="272"/>
        </w:sectPr>
      </w:pPr>
    </w:p>
    <w:p w14:paraId="38576745" w14:textId="77777777" w:rsidR="00581A4A" w:rsidRPr="004C0112" w:rsidRDefault="00581A4A" w:rsidP="006E11E4">
      <w:pPr>
        <w:rPr>
          <w:lang w:val="en-US"/>
        </w:rPr>
        <w:sectPr w:rsidR="00581A4A" w:rsidRPr="004C0112" w:rsidSect="009E3800">
          <w:type w:val="continuous"/>
          <w:pgSz w:w="11907" w:h="16839" w:code="9"/>
          <w:pgMar w:top="1701" w:right="1134" w:bottom="1134" w:left="1701" w:header="431" w:footer="431" w:gutter="0"/>
          <w:cols w:space="288"/>
          <w:docGrid w:linePitch="272"/>
        </w:sectPr>
      </w:pPr>
    </w:p>
    <w:p w14:paraId="0C2198C3" w14:textId="77777777" w:rsidR="00581A4A" w:rsidRPr="004C0112" w:rsidRDefault="00871856" w:rsidP="00AB2F05">
      <w:pPr>
        <w:pStyle w:val="Heading1"/>
      </w:pPr>
      <w:bookmarkStart w:id="418" w:name="_Ref393358083"/>
      <w:bookmarkStart w:id="419" w:name="_Ref408146240"/>
      <w:bookmarkStart w:id="420" w:name="_Toc412126128"/>
      <w:r w:rsidRPr="004C0112">
        <w:t>–</w:t>
      </w:r>
      <w:r w:rsidR="00593F6D" w:rsidRPr="004C0112">
        <w:t xml:space="preserve"> Conclusion</w:t>
      </w:r>
      <w:bookmarkEnd w:id="418"/>
      <w:bookmarkEnd w:id="419"/>
      <w:bookmarkEnd w:id="420"/>
    </w:p>
    <w:p w14:paraId="7FEE2A62" w14:textId="77777777" w:rsidR="00FF7707" w:rsidRPr="004C0112" w:rsidRDefault="00FF7707" w:rsidP="00FF7707">
      <w:pPr>
        <w:pStyle w:val="Heading2"/>
        <w:rPr>
          <w:lang w:val="en-US"/>
        </w:rPr>
      </w:pPr>
      <w:bookmarkStart w:id="421" w:name="_Toc406785196"/>
      <w:bookmarkStart w:id="422" w:name="_Toc412126129"/>
      <w:bookmarkStart w:id="423" w:name="_Toc414223635"/>
      <w:r w:rsidRPr="004C0112">
        <w:rPr>
          <w:lang w:val="en-US"/>
        </w:rPr>
        <w:t>Contributions</w:t>
      </w:r>
      <w:bookmarkEnd w:id="421"/>
      <w:bookmarkEnd w:id="422"/>
      <w:bookmarkEnd w:id="423"/>
    </w:p>
    <w:p w14:paraId="6EDCDE9F" w14:textId="77777777" w:rsidR="00FF7707" w:rsidRPr="00AF693B" w:rsidRDefault="00FF7707" w:rsidP="00FF7707">
      <w:pPr>
        <w:rPr>
          <w:lang w:val="en-US"/>
        </w:rPr>
      </w:pPr>
      <w:r w:rsidRPr="004C0112">
        <w:rPr>
          <w:lang w:val="en-US"/>
        </w:rPr>
        <w:t xml:space="preserve">This work introduced a </w:t>
      </w:r>
      <w:r w:rsidR="00AF693B">
        <w:rPr>
          <w:lang w:val="en-US"/>
        </w:rPr>
        <w:t>novel</w:t>
      </w:r>
      <w:r w:rsidRPr="00AF693B">
        <w:rPr>
          <w:lang w:val="en-US"/>
        </w:rPr>
        <w:t xml:space="preserve"> approach for DVCS monitoring and awareness, entitled DyeVC. This approach gathers information from registered DVCS clones and their peers, regarding the flow of communication and the existing commits in every node, and records this information in a central database.</w:t>
      </w:r>
    </w:p>
    <w:p w14:paraId="2A555EB1" w14:textId="77777777" w:rsidR="00FF7707" w:rsidRPr="00E27288" w:rsidRDefault="00FF7707" w:rsidP="00FF7707">
      <w:pPr>
        <w:rPr>
          <w:lang w:val="en-US"/>
        </w:rPr>
      </w:pPr>
      <w:r w:rsidRPr="00C077C5">
        <w:rPr>
          <w:lang w:val="en-US"/>
        </w:rPr>
        <w:t>The gathered information is consolidated, allowing developers to increase their knowledge of what is going on that might affect their work, as well as which changes have to be sent/received to/from their teammates. It also gives repository administrators the k</w:t>
      </w:r>
      <w:r w:rsidRPr="00E27288">
        <w:rPr>
          <w:lang w:val="en-US"/>
        </w:rPr>
        <w:t>nowledge about which are the existing clones of a project and how they interact with each other.</w:t>
      </w:r>
    </w:p>
    <w:p w14:paraId="281E798E" w14:textId="77777777" w:rsidR="00FF7707" w:rsidRPr="000C702F" w:rsidRDefault="00FF7707" w:rsidP="00FF7707">
      <w:pPr>
        <w:rPr>
          <w:lang w:val="en-US"/>
        </w:rPr>
      </w:pPr>
      <w:r w:rsidRPr="004E6417">
        <w:rPr>
          <w:lang w:val="en-US"/>
        </w:rPr>
        <w:t xml:space="preserve">DyeVC shows the information in different levels of detail, from a high-level topology-like visualization, where each node represents a repository clone, to a </w:t>
      </w:r>
      <w:r w:rsidRPr="007C6912">
        <w:rPr>
          <w:lang w:val="en-US"/>
        </w:rPr>
        <w:t xml:space="preserve">detailed level that presents every commit, despite the </w:t>
      </w:r>
      <w:r w:rsidR="0048490A" w:rsidRPr="00626A1F">
        <w:rPr>
          <w:lang w:val="en-US"/>
        </w:rPr>
        <w:t>clone</w:t>
      </w:r>
      <w:r w:rsidRPr="001C1CB7">
        <w:rPr>
          <w:lang w:val="en-US"/>
        </w:rPr>
        <w:t xml:space="preserve"> where it is located. The visualizations use transformations to present vertices and edges using different icons, colors, line types, and text labels, according to the characteristics that we want</w:t>
      </w:r>
      <w:r w:rsidRPr="000C702F">
        <w:rPr>
          <w:lang w:val="en-US"/>
        </w:rPr>
        <w:t xml:space="preserve"> to highlight. This way, we established a framework for coupling different visualizations related to DVCS.</w:t>
      </w:r>
    </w:p>
    <w:p w14:paraId="3429FA7A" w14:textId="635B7D57" w:rsidR="00FF7707" w:rsidRPr="00C077C5" w:rsidRDefault="00FF7707" w:rsidP="00962B92">
      <w:pPr>
        <w:rPr>
          <w:lang w:val="en-US"/>
        </w:rPr>
      </w:pPr>
      <w:r w:rsidRPr="00D3494B">
        <w:rPr>
          <w:lang w:val="en-US"/>
        </w:rPr>
        <w:t xml:space="preserve">We have evaluated DyeVC on a real project, showing that it can be used to answer questions that arise when working with DVCSs. </w:t>
      </w:r>
      <w:commentRangeStart w:id="424"/>
      <w:commentRangeStart w:id="425"/>
      <w:r w:rsidR="005E5E54">
        <w:rPr>
          <w:lang w:val="en-US"/>
        </w:rPr>
        <w:t xml:space="preserve">We have also performed an observation study that allowed participants to use DyeVC to answer questions that are common when using DVCSs. </w:t>
      </w:r>
      <w:commentRangeEnd w:id="424"/>
      <w:r w:rsidR="005E5E54">
        <w:rPr>
          <w:rStyle w:val="CommentReference"/>
        </w:rPr>
        <w:commentReference w:id="424"/>
      </w:r>
      <w:commentRangeEnd w:id="425"/>
      <w:r w:rsidR="00BA6BA5">
        <w:rPr>
          <w:rStyle w:val="CommentReference"/>
        </w:rPr>
        <w:commentReference w:id="425"/>
      </w:r>
      <w:r w:rsidR="005E5E54">
        <w:rPr>
          <w:lang w:val="en-US"/>
        </w:rPr>
        <w:t>Finally, w</w:t>
      </w:r>
      <w:r w:rsidRPr="00D3494B">
        <w:rPr>
          <w:lang w:val="en-US"/>
        </w:rPr>
        <w:t>e have also evaluated</w:t>
      </w:r>
      <w:r w:rsidRPr="00686D97">
        <w:rPr>
          <w:lang w:val="en-US"/>
        </w:rPr>
        <w:t xml:space="preserve"> DyeVC’s performance when used with repositories of different sizes, and we found out that the time and space complexity of the approach are directly related to the number of commits in the repository under analysis, especially in the view levels with fine</w:t>
      </w:r>
      <w:r w:rsidRPr="00452CAF">
        <w:rPr>
          <w:lang w:val="en-US"/>
        </w:rPr>
        <w:t>r granularity.</w:t>
      </w:r>
      <w:r w:rsidR="00815DA3" w:rsidRPr="009A2C5C">
        <w:rPr>
          <w:lang w:val="en-US"/>
        </w:rPr>
        <w:t xml:space="preserve"> The current version of DyeVC allows one to analyze repositories with different </w:t>
      </w:r>
      <w:r w:rsidR="003E787F" w:rsidRPr="004C0112">
        <w:rPr>
          <w:lang w:val="en-US"/>
        </w:rPr>
        <w:t>sizes with a limitation of 6</w:t>
      </w:r>
      <w:r w:rsidR="00572D7D">
        <w:rPr>
          <w:lang w:val="en-US"/>
        </w:rPr>
        <w:t>,417</w:t>
      </w:r>
      <w:r w:rsidR="00815DA3" w:rsidRPr="004C0112">
        <w:rPr>
          <w:lang w:val="en-US"/>
        </w:rPr>
        <w:t xml:space="preserve"> commits shown in the finest level of granularity</w:t>
      </w:r>
      <w:r w:rsidR="00962B92">
        <w:rPr>
          <w:lang w:val="en-US"/>
        </w:rPr>
        <w:t xml:space="preserve"> </w:t>
      </w:r>
      <w:r w:rsidR="00962B92" w:rsidRPr="00C077C5">
        <w:rPr>
          <w:lang w:val="en-US"/>
        </w:rPr>
        <w:t>(level 4, which shows the commit history)</w:t>
      </w:r>
      <w:r w:rsidR="00962B92">
        <w:rPr>
          <w:lang w:val="en-US"/>
        </w:rPr>
        <w:t>,</w:t>
      </w:r>
      <w:r w:rsidR="00815DA3" w:rsidRPr="00C077C5">
        <w:rPr>
          <w:lang w:val="en-US"/>
        </w:rPr>
        <w:t xml:space="preserve"> </w:t>
      </w:r>
      <w:r w:rsidR="00962B92">
        <w:rPr>
          <w:lang w:val="en-US"/>
        </w:rPr>
        <w:t>when using 2 GB of memory</w:t>
      </w:r>
      <w:r w:rsidR="00815DA3" w:rsidRPr="00C077C5">
        <w:rPr>
          <w:lang w:val="en-US"/>
        </w:rPr>
        <w:t>.</w:t>
      </w:r>
    </w:p>
    <w:p w14:paraId="497AF582" w14:textId="77777777" w:rsidR="00FF7707" w:rsidRPr="00E27288" w:rsidRDefault="00FF7707" w:rsidP="00FF7707">
      <w:pPr>
        <w:pStyle w:val="Heading2"/>
        <w:rPr>
          <w:lang w:val="en-US"/>
        </w:rPr>
      </w:pPr>
      <w:bookmarkStart w:id="426" w:name="_Toc406785197"/>
      <w:bookmarkStart w:id="427" w:name="_Toc412126130"/>
      <w:bookmarkStart w:id="428" w:name="_Toc414223636"/>
      <w:r w:rsidRPr="00E27288">
        <w:rPr>
          <w:lang w:val="en-US"/>
        </w:rPr>
        <w:t>Limitations</w:t>
      </w:r>
      <w:bookmarkEnd w:id="426"/>
      <w:bookmarkEnd w:id="427"/>
      <w:bookmarkEnd w:id="428"/>
    </w:p>
    <w:p w14:paraId="0D29583E" w14:textId="15C797AE" w:rsidR="00131973" w:rsidRPr="00723770" w:rsidRDefault="00FF7707" w:rsidP="00131973">
      <w:pPr>
        <w:rPr>
          <w:lang w:val="en-US"/>
        </w:rPr>
      </w:pPr>
      <w:r w:rsidRPr="004E6417">
        <w:rPr>
          <w:lang w:val="en-US"/>
        </w:rPr>
        <w:t>DyeVC has a scalability limitation, regarding processing performance and memory usage</w:t>
      </w:r>
      <w:r w:rsidR="00131973" w:rsidRPr="007C6912">
        <w:rPr>
          <w:lang w:val="en-US"/>
        </w:rPr>
        <w:t>, when dealing with level 4 information (commit history)</w:t>
      </w:r>
      <w:r w:rsidRPr="00626A1F">
        <w:rPr>
          <w:lang w:val="en-US"/>
        </w:rPr>
        <w:t xml:space="preserve">. We use the </w:t>
      </w:r>
      <w:r w:rsidRPr="001C1CB7">
        <w:rPr>
          <w:i/>
          <w:lang w:val="en-US"/>
        </w:rPr>
        <w:t>Dijkstra</w:t>
      </w:r>
      <w:r w:rsidR="00B820C8" w:rsidRPr="000C702F">
        <w:rPr>
          <w:i/>
          <w:lang w:val="en-US"/>
        </w:rPr>
        <w:t>’s</w:t>
      </w:r>
      <w:r w:rsidRPr="00D3494B">
        <w:rPr>
          <w:lang w:val="en-US"/>
        </w:rPr>
        <w:t xml:space="preserve"> </w:t>
      </w:r>
      <w:r w:rsidRPr="00686D97">
        <w:rPr>
          <w:i/>
          <w:lang w:val="en-US"/>
        </w:rPr>
        <w:t>algorithm</w:t>
      </w:r>
      <w:r w:rsidRPr="00452CAF">
        <w:rPr>
          <w:lang w:val="en-US"/>
        </w:rPr>
        <w:t xml:space="preserve"> </w:t>
      </w:r>
      <w:r w:rsidR="00063447" w:rsidRPr="003D5EBD">
        <w:rPr>
          <w:lang w:val="en-US"/>
        </w:rPr>
        <w:fldChar w:fldCharType="begin"/>
      </w:r>
      <w:r w:rsidR="00063447" w:rsidRPr="004C0112">
        <w:rPr>
          <w:lang w:val="en-US"/>
        </w:rPr>
        <w:instrText xml:space="preserve"> ADDIN ZOTERO_ITEM {"citationID":"213uadfros","properties":{"formattedCitation":"(1959)","plainCitation":"(1959)"},"citationItems":[{"id":2760,"uris":["http://zotero.org/users/892576/items/KVPJJ98R"],"uri":["http://zotero.org/users/892576/items/KVPJJ98R"],"suppress-author":true}]} </w:instrText>
      </w:r>
      <w:r w:rsidR="00063447" w:rsidRPr="003D5EBD">
        <w:rPr>
          <w:lang w:val="en-US"/>
        </w:rPr>
        <w:fldChar w:fldCharType="separate"/>
      </w:r>
      <w:r w:rsidR="00063447" w:rsidRPr="003D5EBD">
        <w:rPr>
          <w:lang w:val="en-US"/>
        </w:rPr>
        <w:t>(1959)</w:t>
      </w:r>
      <w:r w:rsidR="00063447" w:rsidRPr="003D5EBD">
        <w:rPr>
          <w:lang w:val="en-US"/>
        </w:rPr>
        <w:fldChar w:fldCharType="end"/>
      </w:r>
      <w:r w:rsidR="00063447" w:rsidRPr="007C3F08">
        <w:rPr>
          <w:lang w:val="en-US"/>
        </w:rPr>
        <w:t xml:space="preserve"> </w:t>
      </w:r>
      <w:r w:rsidRPr="003D5EBD">
        <w:rPr>
          <w:lang w:val="en-US"/>
        </w:rPr>
        <w:t xml:space="preserve">provided by the </w:t>
      </w:r>
      <w:r w:rsidRPr="00F1211A">
        <w:rPr>
          <w:lang w:val="en-US"/>
        </w:rPr>
        <w:t>JUNG graph library to minimize the number of crossing lines in the lower level visualization (that show</w:t>
      </w:r>
      <w:r w:rsidR="00063447" w:rsidRPr="0004762A">
        <w:rPr>
          <w:lang w:val="en-US"/>
        </w:rPr>
        <w:t xml:space="preserve">s each commit in the topology). </w:t>
      </w:r>
      <w:r w:rsidR="00131973" w:rsidRPr="00831EDB">
        <w:rPr>
          <w:lang w:val="en-US"/>
        </w:rPr>
        <w:t>Although information from levels 1 to 3 is presented at reasonable times for repositories with tens of thousands of commits, t</w:t>
      </w:r>
      <w:r w:rsidR="00063447" w:rsidRPr="0086347E">
        <w:rPr>
          <w:lang w:val="en-US"/>
        </w:rPr>
        <w:t>his</w:t>
      </w:r>
      <w:r w:rsidRPr="0086347E">
        <w:rPr>
          <w:lang w:val="en-US"/>
        </w:rPr>
        <w:t xml:space="preserve"> procedure is not optimized to deal with graphs that contain </w:t>
      </w:r>
      <w:r w:rsidR="00E7798C" w:rsidRPr="00071773">
        <w:rPr>
          <w:lang w:val="en-US"/>
        </w:rPr>
        <w:t xml:space="preserve">more than </w:t>
      </w:r>
      <w:r w:rsidR="00572D7D">
        <w:rPr>
          <w:lang w:val="en-US"/>
        </w:rPr>
        <w:t>6,417</w:t>
      </w:r>
      <w:r w:rsidRPr="00717F71">
        <w:rPr>
          <w:lang w:val="en-US"/>
        </w:rPr>
        <w:t xml:space="preserve"> </w:t>
      </w:r>
      <w:r w:rsidR="00572D7D">
        <w:rPr>
          <w:lang w:val="en-US"/>
        </w:rPr>
        <w:t>nodes</w:t>
      </w:r>
      <w:r w:rsidR="00131973" w:rsidRPr="00BD155A">
        <w:rPr>
          <w:lang w:val="en-US"/>
        </w:rPr>
        <w:t xml:space="preserve"> in level 4</w:t>
      </w:r>
      <w:r w:rsidRPr="00555496">
        <w:rPr>
          <w:lang w:val="en-US"/>
        </w:rPr>
        <w:t>.</w:t>
      </w:r>
      <w:r w:rsidR="00131973" w:rsidRPr="00555496">
        <w:rPr>
          <w:lang w:val="en-US"/>
        </w:rPr>
        <w:t xml:space="preserve"> </w:t>
      </w:r>
      <w:r w:rsidR="006248CA" w:rsidRPr="003767D2">
        <w:rPr>
          <w:lang w:val="en-US"/>
        </w:rPr>
        <w:t>In order to draw these graphs</w:t>
      </w:r>
      <w:r w:rsidR="00131973" w:rsidRPr="003767D2">
        <w:rPr>
          <w:lang w:val="en-US"/>
        </w:rPr>
        <w:t>, all vertex and edges must be loaded into memory to calculate vertices positions. Besides that, for repos</w:t>
      </w:r>
      <w:r w:rsidR="00131973" w:rsidRPr="00C70AA2">
        <w:rPr>
          <w:lang w:val="en-US"/>
        </w:rPr>
        <w:t xml:space="preserve">itories with </w:t>
      </w:r>
      <w:r w:rsidR="006248CA" w:rsidRPr="00117B7E">
        <w:rPr>
          <w:lang w:val="en-US"/>
        </w:rPr>
        <w:t xml:space="preserve">more than </w:t>
      </w:r>
      <w:r w:rsidR="00572D7D">
        <w:rPr>
          <w:lang w:val="en-US"/>
        </w:rPr>
        <w:t>5,000</w:t>
      </w:r>
      <w:r w:rsidR="00131973" w:rsidRPr="007D3EFA">
        <w:rPr>
          <w:lang w:val="en-US"/>
        </w:rPr>
        <w:t xml:space="preserve"> commits, more than a minute is spent to calculate positions and draw the graph. The usage of automatically collapsing could help in terms of time spent to draw the graph, as there would be less vertices and edges </w:t>
      </w:r>
      <w:r w:rsidR="00131973" w:rsidRPr="008A010A">
        <w:rPr>
          <w:lang w:val="en-US"/>
        </w:rPr>
        <w:t xml:space="preserve">to be plot, but the memory issue would still be present, because collapsed nodes would be still </w:t>
      </w:r>
      <w:commentRangeStart w:id="429"/>
      <w:commentRangeStart w:id="430"/>
      <w:commentRangeStart w:id="431"/>
      <w:r w:rsidR="00131973" w:rsidRPr="008A010A">
        <w:rPr>
          <w:lang w:val="en-US"/>
        </w:rPr>
        <w:t>loaded into memory</w:t>
      </w:r>
      <w:commentRangeEnd w:id="429"/>
      <w:r w:rsidR="00044FB2">
        <w:rPr>
          <w:rStyle w:val="CommentReference"/>
        </w:rPr>
        <w:commentReference w:id="429"/>
      </w:r>
      <w:commentRangeEnd w:id="430"/>
      <w:r w:rsidR="00C5338B">
        <w:rPr>
          <w:lang w:val="en-US"/>
        </w:rPr>
        <w:t>, due to the limitation on how JUNG works</w:t>
      </w:r>
      <w:r w:rsidR="00C5338B">
        <w:rPr>
          <w:rStyle w:val="CommentReference"/>
        </w:rPr>
        <w:commentReference w:id="430"/>
      </w:r>
      <w:commentRangeEnd w:id="431"/>
      <w:r w:rsidR="00BA6BA5">
        <w:rPr>
          <w:rStyle w:val="CommentReference"/>
        </w:rPr>
        <w:commentReference w:id="431"/>
      </w:r>
      <w:r w:rsidR="00131973" w:rsidRPr="008A010A">
        <w:rPr>
          <w:lang w:val="en-US"/>
        </w:rPr>
        <w:t>. A possible way to solve that would be to filter commits before plotting them, for example showing only commits pe</w:t>
      </w:r>
      <w:r w:rsidR="00131973" w:rsidRPr="005D7C16">
        <w:rPr>
          <w:lang w:val="en-US"/>
        </w:rPr>
        <w:t xml:space="preserve">rformed </w:t>
      </w:r>
      <w:r w:rsidR="007C6912">
        <w:rPr>
          <w:lang w:val="en-US"/>
        </w:rPr>
        <w:t>over</w:t>
      </w:r>
      <w:r w:rsidR="00AF643A">
        <w:rPr>
          <w:lang w:val="en-US"/>
        </w:rPr>
        <w:t xml:space="preserve"> the last</w:t>
      </w:r>
      <w:r w:rsidR="00AF643A" w:rsidRPr="005D7C16">
        <w:rPr>
          <w:lang w:val="en-US"/>
        </w:rPr>
        <w:t xml:space="preserve"> </w:t>
      </w:r>
      <w:r w:rsidR="00131973" w:rsidRPr="005D7C16">
        <w:rPr>
          <w:lang w:val="en-US"/>
        </w:rPr>
        <w:t xml:space="preserve">month. A downside of this approach is that it could lead to a disconnected graph, for example, if work has been done over </w:t>
      </w:r>
      <w:r w:rsidR="00AF643A">
        <w:rPr>
          <w:lang w:val="en-US"/>
        </w:rPr>
        <w:t>the last</w:t>
      </w:r>
      <w:r w:rsidR="00AF643A" w:rsidRPr="005D7C16">
        <w:rPr>
          <w:lang w:val="en-US"/>
        </w:rPr>
        <w:t xml:space="preserve"> </w:t>
      </w:r>
      <w:r w:rsidR="00131973" w:rsidRPr="005D7C16">
        <w:rPr>
          <w:lang w:val="en-US"/>
        </w:rPr>
        <w:t>month on two separate branches whose common ancestor is a commit performed a long time ago,</w:t>
      </w:r>
      <w:r w:rsidR="00131973" w:rsidRPr="00723770">
        <w:rPr>
          <w:lang w:val="en-US"/>
        </w:rPr>
        <w:t xml:space="preserve"> we would see two parallel sequence of commits, with no common ancestor.</w:t>
      </w:r>
    </w:p>
    <w:p w14:paraId="062AF81A" w14:textId="5799C5FE" w:rsidR="00FF7707" w:rsidRPr="003D5EBD" w:rsidRDefault="00FF7707" w:rsidP="00FF7707">
      <w:pPr>
        <w:rPr>
          <w:sz w:val="23"/>
          <w:szCs w:val="23"/>
          <w:lang w:val="en-US"/>
        </w:rPr>
      </w:pPr>
      <w:r w:rsidRPr="0008190F">
        <w:rPr>
          <w:sz w:val="23"/>
          <w:szCs w:val="23"/>
          <w:lang w:val="en-US"/>
        </w:rPr>
        <w:t>Another limitation is related to the need of a central database to record information gathered from the several DyeVC instances. Although this central database is needed, we used a do</w:t>
      </w:r>
      <w:r w:rsidRPr="00AB1335">
        <w:rPr>
          <w:sz w:val="23"/>
          <w:szCs w:val="23"/>
          <w:lang w:val="en-US"/>
        </w:rPr>
        <w:t xml:space="preserve">cument-based database, and the information is read and written using semi-structured JSON documents, </w:t>
      </w:r>
      <w:r w:rsidR="00C73ED5">
        <w:rPr>
          <w:sz w:val="23"/>
          <w:szCs w:val="23"/>
          <w:lang w:val="en-US"/>
        </w:rPr>
        <w:t>which</w:t>
      </w:r>
      <w:r w:rsidR="00C73ED5" w:rsidRPr="00AB1335">
        <w:rPr>
          <w:sz w:val="23"/>
          <w:szCs w:val="23"/>
          <w:lang w:val="en-US"/>
        </w:rPr>
        <w:t xml:space="preserve"> </w:t>
      </w:r>
      <w:r w:rsidRPr="00AB1335">
        <w:rPr>
          <w:sz w:val="23"/>
          <w:szCs w:val="23"/>
          <w:lang w:val="en-US"/>
        </w:rPr>
        <w:t>are automatically mapped to/from the application class model.</w:t>
      </w:r>
      <w:r w:rsidR="00F61872" w:rsidRPr="00312A5F">
        <w:rPr>
          <w:sz w:val="23"/>
          <w:szCs w:val="23"/>
          <w:lang w:val="en-US"/>
        </w:rPr>
        <w:t xml:space="preserve"> The connection with the central database is authenticated by using an application key. Although we do not store any sensitive information (we do not store contents of any files, just metadata), this might be a concern for some people. A different database and application key might be configured by editing the application configuration (more informatio</w:t>
      </w:r>
      <w:r w:rsidR="002F10BF">
        <w:rPr>
          <w:sz w:val="23"/>
          <w:szCs w:val="23"/>
          <w:lang w:val="en-US"/>
        </w:rPr>
        <w:t xml:space="preserve">n regarding DyeVC usage and configuration is available in </w:t>
      </w:r>
      <w:r w:rsidR="002F10BF">
        <w:rPr>
          <w:sz w:val="23"/>
          <w:szCs w:val="23"/>
          <w:lang w:val="en-US"/>
        </w:rPr>
        <w:fldChar w:fldCharType="begin"/>
      </w:r>
      <w:r w:rsidR="002F10BF">
        <w:rPr>
          <w:sz w:val="23"/>
          <w:szCs w:val="23"/>
          <w:lang w:val="en-US"/>
        </w:rPr>
        <w:instrText xml:space="preserve"> REF _Ref412125515 \r \h </w:instrText>
      </w:r>
      <w:r w:rsidR="002F10BF">
        <w:rPr>
          <w:sz w:val="23"/>
          <w:szCs w:val="23"/>
          <w:lang w:val="en-US"/>
        </w:rPr>
      </w:r>
      <w:r w:rsidR="002F10BF">
        <w:rPr>
          <w:sz w:val="23"/>
          <w:szCs w:val="23"/>
          <w:lang w:val="en-US"/>
        </w:rPr>
        <w:fldChar w:fldCharType="separate"/>
      </w:r>
      <w:r w:rsidR="00A80296">
        <w:rPr>
          <w:sz w:val="23"/>
          <w:szCs w:val="23"/>
          <w:lang w:val="en-US"/>
        </w:rPr>
        <w:t>Appendix B</w:t>
      </w:r>
      <w:r w:rsidR="002F10BF">
        <w:rPr>
          <w:sz w:val="23"/>
          <w:szCs w:val="23"/>
          <w:lang w:val="en-US"/>
        </w:rPr>
        <w:fldChar w:fldCharType="end"/>
      </w:r>
      <w:r w:rsidR="00F61872" w:rsidRPr="007C3F08">
        <w:rPr>
          <w:sz w:val="23"/>
          <w:szCs w:val="23"/>
          <w:lang w:val="en-US"/>
        </w:rPr>
        <w:t>.</w:t>
      </w:r>
    </w:p>
    <w:p w14:paraId="397CAC0D" w14:textId="77777777" w:rsidR="00131973" w:rsidRPr="00071773" w:rsidRDefault="00131973" w:rsidP="00131973">
      <w:pPr>
        <w:rPr>
          <w:lang w:val="en-US"/>
        </w:rPr>
      </w:pPr>
      <w:bookmarkStart w:id="433" w:name="_Toc406785198"/>
      <w:r w:rsidRPr="00F1211A">
        <w:rPr>
          <w:lang w:val="en-US"/>
        </w:rPr>
        <w:t>An existing limitation in Level 2 visualization (which shows the topology) is regarding how the approach registers existing clones. In this visualization, once registered, clones will be presented forever. It might be the case that one</w:t>
      </w:r>
      <w:r w:rsidRPr="0004762A">
        <w:rPr>
          <w:lang w:val="en-US"/>
        </w:rPr>
        <w:t xml:space="preserve"> had just registered a clone with DyeVC and never worked on it again. After some time, this could lead to a polluted topology view, with lots of “garbage”, i.e.</w:t>
      </w:r>
      <w:r w:rsidR="006A49DE">
        <w:rPr>
          <w:lang w:val="en-US"/>
        </w:rPr>
        <w:t>,</w:t>
      </w:r>
      <w:r w:rsidRPr="0004762A">
        <w:rPr>
          <w:lang w:val="en-US"/>
        </w:rPr>
        <w:t xml:space="preserve"> repositories that are not used or that might not even exist. The approach could check when was </w:t>
      </w:r>
      <w:r w:rsidRPr="00831EDB">
        <w:rPr>
          <w:lang w:val="en-US"/>
        </w:rPr>
        <w:t xml:space="preserve">the last change in each clone, marking those clones that did not change for a period time, so that an administrator could remove it from the topology. Similarly, an administrator could manually include nodes in the topology, to represent clones located in </w:t>
      </w:r>
      <w:r w:rsidRPr="0086347E">
        <w:rPr>
          <w:lang w:val="en-US"/>
        </w:rPr>
        <w:t>places with no DyeVC</w:t>
      </w:r>
      <w:r w:rsidRPr="0086347E">
        <w:rPr>
          <w:i/>
          <w:lang w:val="en-US"/>
        </w:rPr>
        <w:t xml:space="preserve"> </w:t>
      </w:r>
      <w:r w:rsidRPr="00071773">
        <w:rPr>
          <w:lang w:val="en-US"/>
        </w:rPr>
        <w:t>instance running, in order to complete the topology not previously seen by the approach.</w:t>
      </w:r>
    </w:p>
    <w:p w14:paraId="7EE147CF" w14:textId="77777777" w:rsidR="00FF7707" w:rsidRPr="00071773" w:rsidRDefault="00FF7707" w:rsidP="00FF7707">
      <w:pPr>
        <w:pStyle w:val="Heading2"/>
        <w:rPr>
          <w:lang w:val="en-US"/>
        </w:rPr>
      </w:pPr>
      <w:bookmarkStart w:id="434" w:name="_Toc412126131"/>
      <w:bookmarkStart w:id="435" w:name="_Toc414223637"/>
      <w:r w:rsidRPr="00071773">
        <w:rPr>
          <w:lang w:val="en-US"/>
        </w:rPr>
        <w:t>Future work</w:t>
      </w:r>
      <w:bookmarkEnd w:id="433"/>
      <w:bookmarkEnd w:id="434"/>
      <w:bookmarkEnd w:id="435"/>
    </w:p>
    <w:p w14:paraId="238CCF48" w14:textId="77777777" w:rsidR="00FF7707" w:rsidRPr="00555496" w:rsidRDefault="00FF7707" w:rsidP="00FF7707">
      <w:pPr>
        <w:rPr>
          <w:lang w:val="en-US"/>
        </w:rPr>
      </w:pPr>
      <w:r w:rsidRPr="00717F71">
        <w:rPr>
          <w:lang w:val="en-US"/>
        </w:rPr>
        <w:t>The advent of DyeVC</w:t>
      </w:r>
      <w:r w:rsidRPr="00BD155A">
        <w:rPr>
          <w:i/>
          <w:lang w:val="en-US"/>
        </w:rPr>
        <w:t xml:space="preserve"> </w:t>
      </w:r>
      <w:r w:rsidRPr="00555496">
        <w:rPr>
          <w:lang w:val="en-US"/>
        </w:rPr>
        <w:t>approach brings with it a number of possibilities for future researches. The following paragraphs describe possible improvements and researches that can be explored in the future.</w:t>
      </w:r>
    </w:p>
    <w:p w14:paraId="6BF8B307" w14:textId="77777777" w:rsidR="00FF7707" w:rsidRPr="0008190F" w:rsidRDefault="00FF7707" w:rsidP="00FF7707">
      <w:pPr>
        <w:rPr>
          <w:lang w:val="en-US"/>
        </w:rPr>
      </w:pPr>
      <w:r w:rsidRPr="003767D2">
        <w:rPr>
          <w:lang w:val="en-US"/>
        </w:rPr>
        <w:t>The first improvement is related to the visualizations the approach already provides. Level 4 visualization, which shows every commit in the topology, could be enhanced with automatic collapsing of similar nodes. Currently, each vertex in level 4 visualization represents a single commit. Depending on the repository size, this leads to a graph that is very long horizontally, because we show each commit on a different X-coordinate, to give the idea of el</w:t>
      </w:r>
      <w:r w:rsidRPr="00C70AA2">
        <w:rPr>
          <w:lang w:val="en-US"/>
        </w:rPr>
        <w:t>apsed time. Even with the zooming feature, large repositories can be difficult to analyze. It happens that we normally want to analyze the very ending part of a repository, which comprises of the most recent commits in the topology, because the older one</w:t>
      </w:r>
      <w:r w:rsidRPr="00117B7E">
        <w:rPr>
          <w:lang w:val="en-US"/>
        </w:rPr>
        <w:t>s probably were spread to the whole topology already. The current implementation has a feature for the user to select a group of commits and manually collaps</w:t>
      </w:r>
      <w:r w:rsidR="001C1CB7">
        <w:rPr>
          <w:lang w:val="en-US"/>
        </w:rPr>
        <w:t>e</w:t>
      </w:r>
      <w:r w:rsidRPr="00117B7E">
        <w:rPr>
          <w:lang w:val="en-US"/>
        </w:rPr>
        <w:t xml:space="preserve"> them, creating a single node that represents the group of collapsed commits, which is placed at</w:t>
      </w:r>
      <w:r w:rsidRPr="007D3EFA">
        <w:rPr>
          <w:lang w:val="en-US"/>
        </w:rPr>
        <w:t xml:space="preserve"> the midpoint between the first and the last collapsed nodes. However, on a repository with thousands of commits, this is not practical. Automatic collapsing could compact the visualization, by collapsing contiguous nodes that represent commits </w:t>
      </w:r>
      <w:r w:rsidR="00F06AAE" w:rsidRPr="008A010A">
        <w:rPr>
          <w:lang w:val="en-US"/>
        </w:rPr>
        <w:t>of the same type (pending to be pulled, pending to be pushed, synchronized</w:t>
      </w:r>
      <w:r w:rsidR="00673DCE" w:rsidRPr="005D7C16">
        <w:rPr>
          <w:lang w:val="en-US"/>
        </w:rPr>
        <w:t>, etc</w:t>
      </w:r>
      <w:r w:rsidR="00F06AAE" w:rsidRPr="00723770">
        <w:rPr>
          <w:lang w:val="en-US"/>
        </w:rPr>
        <w:t>.) and</w:t>
      </w:r>
      <w:r w:rsidRPr="0008190F">
        <w:rPr>
          <w:lang w:val="en-US"/>
        </w:rPr>
        <w:t xml:space="preserve"> leaving only branch heads expanded.</w:t>
      </w:r>
    </w:p>
    <w:p w14:paraId="3EF90463" w14:textId="77777777" w:rsidR="00993889" w:rsidRPr="00AF57B6" w:rsidRDefault="00A63AA5" w:rsidP="00993889">
      <w:pPr>
        <w:rPr>
          <w:lang w:val="en-US"/>
        </w:rPr>
      </w:pPr>
      <w:r>
        <w:rPr>
          <w:lang w:val="en-US"/>
        </w:rPr>
        <w:t>A</w:t>
      </w:r>
      <w:r w:rsidRPr="00AB1335">
        <w:rPr>
          <w:lang w:val="en-US"/>
        </w:rPr>
        <w:t xml:space="preserve"> number of research </w:t>
      </w:r>
      <w:r>
        <w:rPr>
          <w:lang w:val="en-US"/>
        </w:rPr>
        <w:t>opportunities</w:t>
      </w:r>
      <w:r w:rsidRPr="00AB1335">
        <w:rPr>
          <w:lang w:val="en-US"/>
        </w:rPr>
        <w:t xml:space="preserve"> a</w:t>
      </w:r>
      <w:r w:rsidRPr="00312A5F">
        <w:rPr>
          <w:lang w:val="en-US"/>
        </w:rPr>
        <w:t>rise</w:t>
      </w:r>
      <w:r w:rsidRPr="00AB1335">
        <w:rPr>
          <w:lang w:val="en-US"/>
        </w:rPr>
        <w:t xml:space="preserve"> </w:t>
      </w:r>
      <w:r>
        <w:rPr>
          <w:lang w:val="en-US"/>
        </w:rPr>
        <w:t>b</w:t>
      </w:r>
      <w:r w:rsidR="00FF7707" w:rsidRPr="00AB1335">
        <w:rPr>
          <w:lang w:val="en-US"/>
        </w:rPr>
        <w:t>y increasing the amount of metadata that DyeVC already gathers,</w:t>
      </w:r>
      <w:r w:rsidR="00FF7707" w:rsidRPr="00312A5F">
        <w:rPr>
          <w:lang w:val="en-US"/>
        </w:rPr>
        <w:t xml:space="preserve">. For example, supposing that we are dealing with text artifacts, if DyeVC gathers the changes introduced by each commit at the line level (by storing each commit’s </w:t>
      </w:r>
      <w:r w:rsidR="00FF7707" w:rsidRPr="00312A5F">
        <w:rPr>
          <w:i/>
          <w:lang w:val="en-US"/>
        </w:rPr>
        <w:t>diff</w:t>
      </w:r>
      <w:r w:rsidR="00FF7707" w:rsidRPr="00312A5F">
        <w:rPr>
          <w:lang w:val="en-US"/>
        </w:rPr>
        <w:t xml:space="preserve">), one could create a visualization to show conflicts that </w:t>
      </w:r>
      <w:r w:rsidR="00D3494B">
        <w:rPr>
          <w:lang w:val="en-US"/>
        </w:rPr>
        <w:t>will</w:t>
      </w:r>
      <w:r w:rsidR="00D3494B" w:rsidRPr="00312A5F">
        <w:rPr>
          <w:lang w:val="en-US"/>
        </w:rPr>
        <w:t xml:space="preserve"> </w:t>
      </w:r>
      <w:r w:rsidR="00FF7707" w:rsidRPr="00312A5F">
        <w:rPr>
          <w:lang w:val="en-US"/>
        </w:rPr>
        <w:t>happen when mer</w:t>
      </w:r>
      <w:r w:rsidR="00FF7707" w:rsidRPr="005D0FBE">
        <w:rPr>
          <w:lang w:val="en-US"/>
        </w:rPr>
        <w:t xml:space="preserve">ging two </w:t>
      </w:r>
      <w:r w:rsidR="00C14887" w:rsidRPr="00DD43A6">
        <w:rPr>
          <w:lang w:val="en-US"/>
        </w:rPr>
        <w:t xml:space="preserve">or more </w:t>
      </w:r>
      <w:r w:rsidR="00FF7707" w:rsidRPr="008205C3">
        <w:rPr>
          <w:lang w:val="en-US"/>
        </w:rPr>
        <w:t>branches.</w:t>
      </w:r>
      <w:r w:rsidR="00C14887" w:rsidRPr="00CE72A1">
        <w:rPr>
          <w:lang w:val="en-US"/>
        </w:rPr>
        <w:t xml:space="preserve"> This could be used to propose </w:t>
      </w:r>
      <w:r w:rsidR="00D65EAB" w:rsidRPr="00CE4584">
        <w:rPr>
          <w:lang w:val="en-US"/>
        </w:rPr>
        <w:t xml:space="preserve">to the user </w:t>
      </w:r>
      <w:r w:rsidR="00C14887" w:rsidRPr="00AA5E55">
        <w:rPr>
          <w:lang w:val="en-US"/>
        </w:rPr>
        <w:t xml:space="preserve">an optimal </w:t>
      </w:r>
      <w:r w:rsidR="00D65EAB" w:rsidRPr="00817340">
        <w:rPr>
          <w:lang w:val="en-US"/>
        </w:rPr>
        <w:t>sequence of merges</w:t>
      </w:r>
      <w:r w:rsidR="00C14887" w:rsidRPr="005217DA">
        <w:rPr>
          <w:lang w:val="en-US"/>
        </w:rPr>
        <w:t>, so that the number of conflicts is minimized</w:t>
      </w:r>
      <w:r w:rsidR="00D65EAB" w:rsidRPr="001E2F28">
        <w:rPr>
          <w:lang w:val="en-US"/>
        </w:rPr>
        <w:t>, lowering the effort needed to perform the merges</w:t>
      </w:r>
      <w:r w:rsidR="00D65EAB" w:rsidRPr="009E6854">
        <w:rPr>
          <w:lang w:val="en-US"/>
        </w:rPr>
        <w:t>.</w:t>
      </w:r>
      <w:r w:rsidR="00993889" w:rsidRPr="009E6854">
        <w:rPr>
          <w:lang w:val="en-US"/>
        </w:rPr>
        <w:t xml:space="preserve"> </w:t>
      </w:r>
      <w:r w:rsidR="00393A4E">
        <w:rPr>
          <w:lang w:val="en-US"/>
        </w:rPr>
        <w:t>This a</w:t>
      </w:r>
      <w:r w:rsidR="00393A4E" w:rsidRPr="009E6854">
        <w:rPr>
          <w:lang w:val="en-US"/>
        </w:rPr>
        <w:t xml:space="preserve">dditional </w:t>
      </w:r>
      <w:r w:rsidR="00993889" w:rsidRPr="009E6854">
        <w:rPr>
          <w:lang w:val="en-US"/>
        </w:rPr>
        <w:t>data could also be used to mine information in the repositories, allowing uncovering usage patterns or presenting metrics. Mined information, together with the ability of creating new visualizations, could be helpful to answer a number of user questions</w:t>
      </w:r>
      <w:r w:rsidR="00875153" w:rsidRPr="00E606E1">
        <w:rPr>
          <w:lang w:val="en-US"/>
        </w:rPr>
        <w:t xml:space="preserve">, </w:t>
      </w:r>
      <w:r w:rsidR="00686D97">
        <w:rPr>
          <w:lang w:val="en-US"/>
        </w:rPr>
        <w:t>such as</w:t>
      </w:r>
      <w:r w:rsidR="00993889" w:rsidRPr="00296DF5">
        <w:rPr>
          <w:lang w:val="en-US"/>
        </w:rPr>
        <w:t xml:space="preserve">: Which repositories or people changed a specific artifact or group of artifacts? Which commits introduced the higher amount of changes in the code? Who were the top contributors in the project this week? </w:t>
      </w:r>
      <w:r w:rsidR="00875153" w:rsidRPr="001F3234">
        <w:rPr>
          <w:lang w:val="en-US"/>
        </w:rPr>
        <w:t>Who were the top contrib</w:t>
      </w:r>
      <w:r w:rsidR="00875153" w:rsidRPr="001B3747">
        <w:rPr>
          <w:lang w:val="en-US"/>
        </w:rPr>
        <w:t>utors in a file or in an application module? The answer to this last question could help, for example, in finding those developers who are experts on a module of the application.</w:t>
      </w:r>
      <w:r w:rsidR="00993889" w:rsidRPr="00AF57B6">
        <w:rPr>
          <w:lang w:val="en-US"/>
        </w:rPr>
        <w:t xml:space="preserve"> </w:t>
      </w:r>
    </w:p>
    <w:p w14:paraId="722A12B8" w14:textId="77777777" w:rsidR="00912285" w:rsidRPr="005D0FBE" w:rsidRDefault="00912285" w:rsidP="000A0171">
      <w:pPr>
        <w:spacing w:after="200" w:line="276" w:lineRule="auto"/>
        <w:ind w:firstLine="0"/>
        <w:jc w:val="left"/>
        <w:rPr>
          <w:lang w:val="en-US"/>
        </w:rPr>
      </w:pPr>
      <w:r w:rsidRPr="00A717CA">
        <w:rPr>
          <w:lang w:val="en-US"/>
        </w:rPr>
        <w:br w:type="page"/>
      </w:r>
    </w:p>
    <w:p w14:paraId="531D04FE" w14:textId="77777777" w:rsidR="00E274CE" w:rsidRPr="00FB2CC7" w:rsidRDefault="00D3439D" w:rsidP="00D3439D">
      <w:pPr>
        <w:pStyle w:val="Bibliografia1"/>
      </w:pPr>
      <w:r w:rsidRPr="00CE72A1">
        <w:fldChar w:fldCharType="begin"/>
      </w:r>
      <w:r w:rsidRPr="00FB2CC7">
        <w:instrText xml:space="preserve"> TC  </w:instrText>
      </w:r>
      <w:bookmarkStart w:id="436" w:name="_Toc412126132"/>
      <w:bookmarkStart w:id="437" w:name="_Toc414223638"/>
      <w:r w:rsidRPr="00FB2CC7">
        <w:instrText>Bibliography</w:instrText>
      </w:r>
      <w:bookmarkEnd w:id="436"/>
      <w:bookmarkEnd w:id="437"/>
      <w:r w:rsidRPr="00FB2CC7">
        <w:instrText xml:space="preserve"> \l 1 </w:instrText>
      </w:r>
      <w:r w:rsidRPr="00CE72A1">
        <w:fldChar w:fldCharType="end"/>
      </w:r>
      <w:r w:rsidRPr="00FB2CC7">
        <w:t>Bibliography</w:t>
      </w:r>
    </w:p>
    <w:p w14:paraId="6E4C8600" w14:textId="77777777" w:rsidR="00F06ADC" w:rsidRPr="00F06ADC" w:rsidRDefault="00871856" w:rsidP="00F06ADC">
      <w:pPr>
        <w:pStyle w:val="Bibliography"/>
        <w:rPr>
          <w:lang w:val="en-US"/>
        </w:rPr>
      </w:pPr>
      <w:r w:rsidRPr="00EE338C">
        <w:rPr>
          <w:lang w:val="en-US"/>
        </w:rPr>
        <w:fldChar w:fldCharType="begin"/>
      </w:r>
      <w:r w:rsidR="00F06ADC">
        <w:rPr>
          <w:lang w:val="en-US"/>
        </w:rPr>
        <w:instrText xml:space="preserve"> ADDIN ZOTERO_BIBL {"custom":[]} </w:instrText>
      </w:r>
      <w:r w:rsidRPr="00EE338C">
        <w:rPr>
          <w:lang w:val="en-US"/>
        </w:rPr>
        <w:fldChar w:fldCharType="separate"/>
      </w:r>
      <w:r w:rsidR="00F06ADC" w:rsidRPr="00F06ADC">
        <w:rPr>
          <w:lang w:val="en-US"/>
        </w:rPr>
        <w:t xml:space="preserve">APPLETON, B.; BERCZUK, S.; CABRERA, R.; ORENSTEIN, R. Streamed lines: Branching patterns for parallel software development. In: PATTERN LANGUAGES OF PROGRAMS CONFERENCE (PLOP 98), Aug. 1998, Monticello, Illinois, USA: ACM, Aug. 1998. </w:t>
      </w:r>
    </w:p>
    <w:p w14:paraId="08BDAFEE" w14:textId="77777777" w:rsidR="00F06ADC" w:rsidRPr="00F06ADC" w:rsidRDefault="00F06ADC" w:rsidP="00F06ADC">
      <w:pPr>
        <w:pStyle w:val="Bibliography"/>
        <w:rPr>
          <w:lang w:val="en-US"/>
        </w:rPr>
      </w:pPr>
      <w:r w:rsidRPr="00F06ADC">
        <w:rPr>
          <w:lang w:val="en-US"/>
        </w:rPr>
        <w:t xml:space="preserve">BATTIN, R. D.; CROCKER, R.; KREIDLER, J.; SUBRAMANIAN, K. Leveraging resources in global software development. </w:t>
      </w:r>
      <w:r w:rsidRPr="00F06ADC">
        <w:rPr>
          <w:i/>
          <w:iCs/>
          <w:lang w:val="en-US"/>
        </w:rPr>
        <w:t>IEEE Software</w:t>
      </w:r>
      <w:r w:rsidRPr="00F06ADC">
        <w:rPr>
          <w:lang w:val="en-US"/>
        </w:rPr>
        <w:t>, v. 18, n. 2, p. 70–77, Mar. 2001.</w:t>
      </w:r>
    </w:p>
    <w:p w14:paraId="7012EFBC" w14:textId="77777777" w:rsidR="00F06ADC" w:rsidRPr="00F06ADC" w:rsidRDefault="00F06ADC" w:rsidP="00F06ADC">
      <w:pPr>
        <w:pStyle w:val="Bibliography"/>
        <w:rPr>
          <w:lang w:val="en-US"/>
        </w:rPr>
      </w:pPr>
      <w:r w:rsidRPr="00F06ADC">
        <w:rPr>
          <w:lang w:val="en-US"/>
        </w:rPr>
        <w:t xml:space="preserve">BIEHL, J. T.; CZERWINSKI, M.; SMITH, G.; ROBERTSON, G. G. FASTDash: A Visual Dashboard for Fostering Awareness in Software Teams. In: ACM CONFERENCE ON HUMAN FACTORS IN COMPUTING SYSTEMS (CHI ’07), May 2007, New York, NY, USA: ACM, May 2007. p. 1313–1322. </w:t>
      </w:r>
    </w:p>
    <w:p w14:paraId="2183FAEE" w14:textId="77777777" w:rsidR="00F06ADC" w:rsidRPr="00F06ADC" w:rsidRDefault="00F06ADC" w:rsidP="00F06ADC">
      <w:pPr>
        <w:pStyle w:val="Bibliography"/>
        <w:rPr>
          <w:lang w:val="en-US"/>
        </w:rPr>
      </w:pPr>
      <w:r w:rsidRPr="00F06ADC">
        <w:rPr>
          <w:lang w:val="en-US"/>
        </w:rPr>
        <w:t xml:space="preserve">BRUN, Y.; HOLMES, R.; ERNST, M. D.; NOTKIN, D. Proactive detection of collaboration conflicts. In: ACM SIGSOFT SYMPOSIUM AND EUROPEAN CONFERENCE ON FOUNDATIONS OF SOFTWARE ENGINEERING (ESEC/FSE’11), Sep. 2011, New York, NY, USA: ACM, Sep. 2011. p. 168–178. </w:t>
      </w:r>
    </w:p>
    <w:p w14:paraId="5F3E4B36" w14:textId="77777777" w:rsidR="00F06ADC" w:rsidRPr="00F06ADC" w:rsidRDefault="00F06ADC" w:rsidP="00F06ADC">
      <w:pPr>
        <w:pStyle w:val="Bibliography"/>
        <w:rPr>
          <w:lang w:val="en-US"/>
        </w:rPr>
      </w:pPr>
      <w:r w:rsidRPr="00F06ADC">
        <w:rPr>
          <w:lang w:val="en-US"/>
        </w:rPr>
        <w:t xml:space="preserve">CEDERQVIST, P. </w:t>
      </w:r>
      <w:r w:rsidRPr="00F06ADC">
        <w:rPr>
          <w:i/>
          <w:iCs/>
          <w:lang w:val="en-US"/>
        </w:rPr>
        <w:t>Version Management with CVS</w:t>
      </w:r>
      <w:r w:rsidRPr="00F06ADC">
        <w:rPr>
          <w:lang w:val="en-US"/>
        </w:rPr>
        <w:t xml:space="preserve">. [N.A.]: Free Software Foundation, 2005. </w:t>
      </w:r>
    </w:p>
    <w:p w14:paraId="73D82CC8" w14:textId="77777777" w:rsidR="00F06ADC" w:rsidRPr="00F06ADC" w:rsidRDefault="00F06ADC" w:rsidP="00F06ADC">
      <w:pPr>
        <w:pStyle w:val="Bibliography"/>
        <w:rPr>
          <w:lang w:val="en-US"/>
        </w:rPr>
      </w:pPr>
      <w:r w:rsidRPr="00F06ADC">
        <w:rPr>
          <w:lang w:val="en-US"/>
        </w:rPr>
        <w:t xml:space="preserve">CESARIO, C. M.; MURTA, L. G. P. What is going on around my repository? In: BRAZILIAN WORKSHOP ON SOFTWARE VISUALIZATION, EVOLUTION AND MAINTENANCE (VEM’13), 29 Sep. 2013, Brasilia, Brazil: UNB, 29 Sep. 2013. p. 14–21. </w:t>
      </w:r>
    </w:p>
    <w:p w14:paraId="473AF083" w14:textId="77777777" w:rsidR="00F06ADC" w:rsidRPr="00F06ADC" w:rsidRDefault="00F06ADC" w:rsidP="00F06ADC">
      <w:pPr>
        <w:pStyle w:val="Bibliography"/>
        <w:rPr>
          <w:lang w:val="en-US"/>
        </w:rPr>
      </w:pPr>
      <w:r w:rsidRPr="00F06ADC">
        <w:rPr>
          <w:lang w:val="en-US"/>
        </w:rPr>
        <w:t xml:space="preserve">CHACON, S. </w:t>
      </w:r>
      <w:r w:rsidRPr="00F06ADC">
        <w:rPr>
          <w:i/>
          <w:iCs/>
          <w:lang w:val="en-US"/>
        </w:rPr>
        <w:t>Pro Git</w:t>
      </w:r>
      <w:r w:rsidRPr="00F06ADC">
        <w:rPr>
          <w:lang w:val="en-US"/>
        </w:rPr>
        <w:t xml:space="preserve">. 1. ed. Berkeley, CA, USA: Apress, 2009. </w:t>
      </w:r>
    </w:p>
    <w:p w14:paraId="3B29B52C" w14:textId="77777777" w:rsidR="00F06ADC" w:rsidRPr="00F06ADC" w:rsidRDefault="00F06ADC" w:rsidP="00F06ADC">
      <w:pPr>
        <w:pStyle w:val="Bibliography"/>
        <w:rPr>
          <w:lang w:val="en-US"/>
        </w:rPr>
      </w:pPr>
      <w:r w:rsidRPr="00F06ADC">
        <w:rPr>
          <w:lang w:val="en-US"/>
        </w:rPr>
        <w:t xml:space="preserve">CHODOROW, K. </w:t>
      </w:r>
      <w:r w:rsidRPr="00F06ADC">
        <w:rPr>
          <w:i/>
          <w:iCs/>
          <w:lang w:val="en-US"/>
        </w:rPr>
        <w:t>MongoDB: The Definitive Guide</w:t>
      </w:r>
      <w:r w:rsidRPr="00F06ADC">
        <w:rPr>
          <w:lang w:val="en-US"/>
        </w:rPr>
        <w:t xml:space="preserve">. 2. ed. Beijing: O’Reilly Media, 2013. </w:t>
      </w:r>
    </w:p>
    <w:p w14:paraId="4A181BD2" w14:textId="77777777" w:rsidR="00F06ADC" w:rsidRPr="00F06ADC" w:rsidRDefault="00F06ADC" w:rsidP="00F06ADC">
      <w:pPr>
        <w:pStyle w:val="Bibliography"/>
        <w:rPr>
          <w:lang w:val="en-US"/>
        </w:rPr>
      </w:pPr>
      <w:r w:rsidRPr="00F06ADC">
        <w:rPr>
          <w:lang w:val="en-US"/>
        </w:rPr>
        <w:t xml:space="preserve">COLLBERG, C.; KOBOUROV, S.; NAGRA, J.; PITTS, J.; WAMPLER, K. A System for Graph-based Visualization of the Evolution of Software. In: ACM SYMPOSIUM ON SOFTWARE VISUALIZATION (SOFTVIS ’03), Jun. 2003, New York, NY, USA: ACM, Jun. 2003. p. 77–ff. </w:t>
      </w:r>
    </w:p>
    <w:p w14:paraId="19F02208" w14:textId="77777777" w:rsidR="00F06ADC" w:rsidRPr="00F06ADC" w:rsidRDefault="00F06ADC" w:rsidP="00F06ADC">
      <w:pPr>
        <w:pStyle w:val="Bibliography"/>
        <w:rPr>
          <w:lang w:val="en-US"/>
        </w:rPr>
      </w:pPr>
      <w:r w:rsidRPr="00F06ADC">
        <w:rPr>
          <w:lang w:val="en-US"/>
        </w:rPr>
        <w:t xml:space="preserve">COLLINS-SUSSMAN, B.; FITZPATRICK, B. W.; PILATO, C. M. </w:t>
      </w:r>
      <w:r w:rsidRPr="00F06ADC">
        <w:rPr>
          <w:i/>
          <w:iCs/>
          <w:lang w:val="en-US"/>
        </w:rPr>
        <w:t>Version Control with Subversion</w:t>
      </w:r>
      <w:r w:rsidRPr="00F06ADC">
        <w:rPr>
          <w:lang w:val="en-US"/>
        </w:rPr>
        <w:t xml:space="preserve">. Stanford, CA, USA: Compiled from r4849, 2011. </w:t>
      </w:r>
    </w:p>
    <w:p w14:paraId="2C563F1C" w14:textId="77777777" w:rsidR="00F06ADC" w:rsidRPr="00F06ADC" w:rsidRDefault="00F06ADC" w:rsidP="00F06ADC">
      <w:pPr>
        <w:pStyle w:val="Bibliography"/>
        <w:rPr>
          <w:lang w:val="en-US"/>
        </w:rPr>
      </w:pPr>
      <w:r w:rsidRPr="00F06ADC">
        <w:rPr>
          <w:lang w:val="en-US"/>
        </w:rPr>
        <w:t xml:space="preserve">DA SILVA, I. A.; CHEN, P. H.; VAN DER WESTHUIZEN, C.; RIPLEY, R. M.; VAN DER HOEK, A. Lighthouse: coordination through emerging design. In: WORKSHOP ON ECLIPSE TECHNOLOGY EXCHANGE (OOPSLA ’06), Oct. 2006, New York, NY, USA: ACM, Oct. 2006. p. 11–15. </w:t>
      </w:r>
    </w:p>
    <w:p w14:paraId="03BFE37A" w14:textId="77777777" w:rsidR="00F06ADC" w:rsidRPr="00F06ADC" w:rsidRDefault="00F06ADC" w:rsidP="00F06ADC">
      <w:pPr>
        <w:pStyle w:val="Bibliography"/>
        <w:rPr>
          <w:lang w:val="en-US"/>
        </w:rPr>
      </w:pPr>
      <w:r w:rsidRPr="00F06ADC">
        <w:rPr>
          <w:lang w:val="en-US"/>
        </w:rPr>
        <w:t xml:space="preserve">DEWAN, P.; HEGDE, R. Semi-synchronous conflict detection and resolution in asynchronous software development. In: EUROPEAN CONFERENCE ON COMPUTER-SUPPORTED COOPERATIVE WORK (ECSCW ’07), Sep. 2007, Limerick, Ireland: Springer London, Sep. 2007. p. 159–178. </w:t>
      </w:r>
    </w:p>
    <w:p w14:paraId="73866BAD" w14:textId="77777777" w:rsidR="00F06ADC" w:rsidRPr="00F06ADC" w:rsidRDefault="00F06ADC" w:rsidP="00F06ADC">
      <w:pPr>
        <w:pStyle w:val="Bibliography"/>
        <w:rPr>
          <w:lang w:val="en-US"/>
        </w:rPr>
      </w:pPr>
      <w:r w:rsidRPr="00F06ADC">
        <w:rPr>
          <w:lang w:val="en-US"/>
        </w:rPr>
        <w:t xml:space="preserve">DIEHL, S. </w:t>
      </w:r>
      <w:r w:rsidRPr="00F06ADC">
        <w:rPr>
          <w:i/>
          <w:iCs/>
          <w:lang w:val="en-US"/>
        </w:rPr>
        <w:t>Software Visualization: Visualizing the Structure, Behaviour, and Evolution of Software</w:t>
      </w:r>
      <w:r w:rsidRPr="00F06ADC">
        <w:rPr>
          <w:lang w:val="en-US"/>
        </w:rPr>
        <w:t xml:space="preserve">. Berlin; New York: Springer, 2007. </w:t>
      </w:r>
    </w:p>
    <w:p w14:paraId="06DDBA12" w14:textId="77777777" w:rsidR="00F06ADC" w:rsidRPr="00F06ADC" w:rsidRDefault="00F06ADC" w:rsidP="00F06ADC">
      <w:pPr>
        <w:pStyle w:val="Bibliography"/>
        <w:rPr>
          <w:lang w:val="en-US"/>
        </w:rPr>
      </w:pPr>
      <w:r w:rsidRPr="00F06ADC">
        <w:rPr>
          <w:lang w:val="en-US"/>
        </w:rPr>
        <w:t xml:space="preserve">DIJKSTRA, E. W. A note on two problems in connexion with graphs. </w:t>
      </w:r>
      <w:r w:rsidRPr="00F06ADC">
        <w:rPr>
          <w:i/>
          <w:iCs/>
          <w:lang w:val="en-US"/>
        </w:rPr>
        <w:t>Numerische Mathematik</w:t>
      </w:r>
      <w:r w:rsidRPr="00F06ADC">
        <w:rPr>
          <w:lang w:val="en-US"/>
        </w:rPr>
        <w:t>, v. 1, n. 1, p. 269–271, 1 Dec. 1959.</w:t>
      </w:r>
    </w:p>
    <w:p w14:paraId="0337FF83" w14:textId="77777777" w:rsidR="00F06ADC" w:rsidRPr="00F06ADC" w:rsidRDefault="00F06ADC" w:rsidP="00F06ADC">
      <w:pPr>
        <w:pStyle w:val="Bibliography"/>
        <w:rPr>
          <w:lang w:val="en-US"/>
        </w:rPr>
      </w:pPr>
      <w:r w:rsidRPr="00F06ADC">
        <w:rPr>
          <w:lang w:val="en-US"/>
        </w:rPr>
        <w:t xml:space="preserve">DONG, J.; GANG, X. A Topology Discovery Algorithm Based on the IP-Network. In: 2012 INTERNATIONAL CONFERENCE ON CONTROL ENGINEERING AND COMMUNICATION TECHNOLOGY (ICCECT’12), Dec. 2012, Shenyang, Liaoning, China: IEEE, Dec. 2012. p. 665–668. </w:t>
      </w:r>
    </w:p>
    <w:p w14:paraId="1651F632" w14:textId="77777777" w:rsidR="00F06ADC" w:rsidRPr="00F06ADC" w:rsidRDefault="00F06ADC" w:rsidP="00F06ADC">
      <w:pPr>
        <w:pStyle w:val="Bibliography"/>
        <w:rPr>
          <w:lang w:val="en-US"/>
        </w:rPr>
      </w:pPr>
      <w:r w:rsidRPr="00F06ADC">
        <w:rPr>
          <w:lang w:val="en-US"/>
        </w:rPr>
        <w:t xml:space="preserve">DOURISH, P.; BELLOTTI, V. Awareness and Coordination in Shared Workspaces. In: ACM CONFERENCE ON COMPUTER-SUPPORTED COOPERATIVE WORK (CSCW ’92), Nov. 1992, New York, NY, USA: ACM, Nov. 1992. p. 107–114. </w:t>
      </w:r>
    </w:p>
    <w:p w14:paraId="615E9915" w14:textId="77777777" w:rsidR="00F06ADC" w:rsidRPr="00F06ADC" w:rsidRDefault="00F06ADC" w:rsidP="00F06ADC">
      <w:pPr>
        <w:pStyle w:val="Bibliography"/>
        <w:rPr>
          <w:lang w:val="en-US"/>
        </w:rPr>
      </w:pPr>
      <w:r w:rsidRPr="00F06ADC">
        <w:rPr>
          <w:lang w:val="en-US"/>
        </w:rPr>
        <w:t xml:space="preserve">ECLIPSE FOUNDATION. </w:t>
      </w:r>
      <w:r w:rsidRPr="00F06ADC">
        <w:rPr>
          <w:i/>
          <w:iCs/>
          <w:lang w:val="en-US"/>
        </w:rPr>
        <w:t>The Open Source Developer Report - 2013 Eclipse Community Survey</w:t>
      </w:r>
      <w:r w:rsidRPr="00F06ADC">
        <w:rPr>
          <w:lang w:val="en-US"/>
        </w:rPr>
        <w:t>. Survey. San Francisco, CA, USA: Eclipse Foundation, Jun. 2013.</w:t>
      </w:r>
    </w:p>
    <w:p w14:paraId="05239EF6" w14:textId="77777777" w:rsidR="00F06ADC" w:rsidRPr="00F06ADC" w:rsidRDefault="00F06ADC" w:rsidP="00F06ADC">
      <w:pPr>
        <w:pStyle w:val="Bibliography"/>
        <w:rPr>
          <w:lang w:val="en-US"/>
        </w:rPr>
      </w:pPr>
      <w:r w:rsidRPr="00F06ADC">
        <w:rPr>
          <w:lang w:val="en-US"/>
        </w:rPr>
        <w:t xml:space="preserve">ELLIOTT, J.; ECKSTEIN, R.; LOY, M.; COLE, B. </w:t>
      </w:r>
      <w:r w:rsidRPr="00F06ADC">
        <w:rPr>
          <w:i/>
          <w:iCs/>
          <w:lang w:val="en-US"/>
        </w:rPr>
        <w:t>Java Swing, Second Edition</w:t>
      </w:r>
      <w:r w:rsidRPr="00F06ADC">
        <w:rPr>
          <w:lang w:val="en-US"/>
        </w:rPr>
        <w:t xml:space="preserve">. 2. ed. Sebastopol, CA: O’Reilly Media, 2002. </w:t>
      </w:r>
    </w:p>
    <w:p w14:paraId="4295FF29" w14:textId="77777777" w:rsidR="00F06ADC" w:rsidRPr="00F06ADC" w:rsidRDefault="00F06ADC" w:rsidP="00F06ADC">
      <w:pPr>
        <w:pStyle w:val="Bibliography"/>
        <w:rPr>
          <w:lang w:val="en-US"/>
        </w:rPr>
      </w:pPr>
      <w:r w:rsidRPr="00F06ADC">
        <w:rPr>
          <w:lang w:val="en-US"/>
        </w:rPr>
        <w:t xml:space="preserve">ELSEN, S. VisGi: Visualizing Git branches. In: IEEE WORKING CONFERENCE ON SOFTWARE VISUALIZATION (VISSOFT’13), Sep. 2013, Eindhoven, Netherlands: IEEE, Sep. 2013. p. 1–4. </w:t>
      </w:r>
    </w:p>
    <w:p w14:paraId="0F6A9FCA" w14:textId="77777777" w:rsidR="00F06ADC" w:rsidRPr="00F06ADC" w:rsidRDefault="00F06ADC" w:rsidP="00F06ADC">
      <w:pPr>
        <w:pStyle w:val="Bibliography"/>
        <w:rPr>
          <w:lang w:val="en-US"/>
        </w:rPr>
      </w:pPr>
      <w:r w:rsidRPr="00F06ADC">
        <w:rPr>
          <w:lang w:val="en-US"/>
        </w:rPr>
        <w:t xml:space="preserve">ESTUBLIER, J. Software configuration management: a roadmap. In: INTERNATION CONFERENCE ON SOFTWARE ENGINEERING (ICSE ’00), May 2000, New York, NY, USA: ACM, May 2000. p. 279–289. </w:t>
      </w:r>
    </w:p>
    <w:p w14:paraId="0880BE56" w14:textId="77777777" w:rsidR="00F06ADC" w:rsidRPr="00F06ADC" w:rsidRDefault="00F06ADC" w:rsidP="00F06ADC">
      <w:pPr>
        <w:pStyle w:val="Bibliography"/>
        <w:rPr>
          <w:lang w:val="en-US"/>
        </w:rPr>
      </w:pPr>
      <w:r w:rsidRPr="00F06ADC">
        <w:rPr>
          <w:lang w:val="en-US"/>
        </w:rPr>
        <w:t xml:space="preserve">FIELDING, R. T. </w:t>
      </w:r>
      <w:r w:rsidRPr="00F06ADC">
        <w:rPr>
          <w:i/>
          <w:iCs/>
          <w:lang w:val="en-US"/>
        </w:rPr>
        <w:t>Architectural Styles and the Design of Network-based Software Architectures</w:t>
      </w:r>
      <w:r w:rsidRPr="00F06ADC">
        <w:rPr>
          <w:lang w:val="en-US"/>
        </w:rPr>
        <w:t xml:space="preserve">. 2000. Thesis – University of California, Irvine, CA, USA, 2000. </w:t>
      </w:r>
    </w:p>
    <w:p w14:paraId="4E129453" w14:textId="77777777" w:rsidR="00F06ADC" w:rsidRPr="00F06ADC" w:rsidRDefault="00F06ADC" w:rsidP="00F06ADC">
      <w:pPr>
        <w:pStyle w:val="Bibliography"/>
        <w:rPr>
          <w:lang w:val="en-US"/>
        </w:rPr>
      </w:pPr>
      <w:r w:rsidRPr="00F06ADC">
        <w:rPr>
          <w:lang w:val="en-US"/>
        </w:rPr>
        <w:t xml:space="preserve">FITZPATRICK, G.; MARSHALL, P.; PHILLIPS, A. CVS Integration with Notification and Chat: Lightweight Software Team Collaboration. In: ACM CONFERENCE ON COMPUTER-SUPPORTED COOPERATIVE WORK (CSCW ’06), Nov. 2006, New York, NY, USA: ACM, Nov. 2006. p. 49–58. </w:t>
      </w:r>
    </w:p>
    <w:p w14:paraId="39D11F00" w14:textId="77777777" w:rsidR="00F06ADC" w:rsidRPr="00F06ADC" w:rsidRDefault="00F06ADC" w:rsidP="00F06ADC">
      <w:pPr>
        <w:pStyle w:val="Bibliography"/>
        <w:rPr>
          <w:lang w:val="en-US"/>
        </w:rPr>
      </w:pPr>
      <w:r w:rsidRPr="00F06ADC">
        <w:rPr>
          <w:lang w:val="en-US"/>
        </w:rPr>
        <w:t xml:space="preserve">FUKS, H.; RAPOSO, A.; GEROSA, M. A.; PIMENTEL, M.; LUCENA, C. J. The 3c collaboration model. In: KOCK, N. (Org.). . </w:t>
      </w:r>
      <w:r w:rsidRPr="00F06ADC">
        <w:rPr>
          <w:i/>
          <w:iCs/>
          <w:lang w:val="en-US"/>
        </w:rPr>
        <w:t>The Encyclopedia of E-Collaboration</w:t>
      </w:r>
      <w:r w:rsidRPr="00F06ADC">
        <w:rPr>
          <w:lang w:val="en-US"/>
        </w:rPr>
        <w:t xml:space="preserve">. New York, NY, USA: Information Science Reference, 2007. p. 637–644. </w:t>
      </w:r>
    </w:p>
    <w:p w14:paraId="269F1D97" w14:textId="77777777" w:rsidR="00F06ADC" w:rsidRPr="00F06ADC" w:rsidRDefault="00F06ADC" w:rsidP="00F06ADC">
      <w:pPr>
        <w:pStyle w:val="Bibliography"/>
        <w:rPr>
          <w:lang w:val="en-US"/>
        </w:rPr>
      </w:pPr>
      <w:r w:rsidRPr="00F06ADC">
        <w:rPr>
          <w:lang w:val="en-US"/>
        </w:rPr>
        <w:t xml:space="preserve">GILBERT, E.; KARAHALIOS, K. LifeSource: Two CVS Visualizations. In: ACM CONFERENCE ON HUMAN FACTORS IN COMPUTING SYSTEMS (CHI ’06), Apr. 2006, New York, NY, USA: ACM, Apr. 2006. p. 791–796. </w:t>
      </w:r>
    </w:p>
    <w:p w14:paraId="413EF47C" w14:textId="77777777" w:rsidR="00F06ADC" w:rsidRPr="00F06ADC" w:rsidRDefault="00F06ADC" w:rsidP="00F06ADC">
      <w:pPr>
        <w:pStyle w:val="Bibliography"/>
        <w:rPr>
          <w:lang w:val="en-US"/>
        </w:rPr>
      </w:pPr>
      <w:r w:rsidRPr="00F06ADC">
        <w:rPr>
          <w:lang w:val="en-US"/>
        </w:rPr>
        <w:t xml:space="preserve">GUIMARÃES, M. L.; SILVA, A. R. Improving early detection of software merge conflicts. In: INTERNATION CONFERENCE ON SOFTWARE ENGINEERING (ICSE ’12), Jun. 2012, Piscataway, NJ, USA: IEEE Press, Jun. 2012. p. 342–352. </w:t>
      </w:r>
    </w:p>
    <w:p w14:paraId="27360F97" w14:textId="77777777" w:rsidR="00F06ADC" w:rsidRPr="00F06ADC" w:rsidRDefault="00F06ADC" w:rsidP="00F06ADC">
      <w:pPr>
        <w:pStyle w:val="Bibliography"/>
        <w:rPr>
          <w:lang w:val="en-US"/>
        </w:rPr>
      </w:pPr>
      <w:r w:rsidRPr="00F06ADC">
        <w:rPr>
          <w:lang w:val="en-US"/>
        </w:rPr>
        <w:t xml:space="preserve">GUMM, D.-C. Distribution Dimensions in Software Development Projects: A Taxonomy. </w:t>
      </w:r>
      <w:r w:rsidRPr="00F06ADC">
        <w:rPr>
          <w:i/>
          <w:iCs/>
          <w:lang w:val="en-US"/>
        </w:rPr>
        <w:t>IEEE Software</w:t>
      </w:r>
      <w:r w:rsidRPr="00F06ADC">
        <w:rPr>
          <w:lang w:val="en-US"/>
        </w:rPr>
        <w:t>, v. 23, n. 5, p. 45–51, Sep. 2006.</w:t>
      </w:r>
    </w:p>
    <w:p w14:paraId="6000E5D3" w14:textId="77777777" w:rsidR="00F06ADC" w:rsidRPr="00F06ADC" w:rsidRDefault="00F06ADC" w:rsidP="00F06ADC">
      <w:pPr>
        <w:pStyle w:val="Bibliography"/>
        <w:rPr>
          <w:lang w:val="en-US"/>
        </w:rPr>
      </w:pPr>
      <w:r w:rsidRPr="00F06ADC">
        <w:rPr>
          <w:lang w:val="en-US"/>
        </w:rPr>
        <w:t xml:space="preserve">GUTWIN, C.; GREENBERG, S.; ROSEMAN, M. Workspace Awareness in Real-Time Distributed Groupware: Framework, Widgets, and Evaluation - Springer. In: SASSE, M. A.; CUNNINGHAM, R. J.; WINDER, R. L. (Org.). . </w:t>
      </w:r>
      <w:r w:rsidRPr="00F06ADC">
        <w:rPr>
          <w:i/>
          <w:iCs/>
          <w:lang w:val="en-US"/>
        </w:rPr>
        <w:t>People and Computers XI</w:t>
      </w:r>
      <w:r w:rsidRPr="00F06ADC">
        <w:rPr>
          <w:lang w:val="en-US"/>
        </w:rPr>
        <w:t xml:space="preserve">. London: Springer London, 1996. p. 281–298. </w:t>
      </w:r>
    </w:p>
    <w:p w14:paraId="1D7DC4EB" w14:textId="77777777" w:rsidR="00F06ADC" w:rsidRPr="00F06ADC" w:rsidRDefault="00F06ADC" w:rsidP="00F06ADC">
      <w:pPr>
        <w:pStyle w:val="Bibliography"/>
        <w:rPr>
          <w:lang w:val="en-US"/>
        </w:rPr>
      </w:pPr>
      <w:r w:rsidRPr="00F06ADC">
        <w:rPr>
          <w:lang w:val="en-US"/>
        </w:rPr>
        <w:t xml:space="preserve">HOZUMI, T. </w:t>
      </w:r>
      <w:r w:rsidRPr="00F06ADC">
        <w:rPr>
          <w:i/>
          <w:iCs/>
          <w:lang w:val="en-US"/>
        </w:rPr>
        <w:t>Visugit</w:t>
      </w:r>
      <w:r w:rsidRPr="00F06ADC">
        <w:rPr>
          <w:lang w:val="en-US"/>
        </w:rPr>
        <w:t xml:space="preserve">. Available at: &lt;https://github.com/hozumi/visugit&gt;. Accessed: 2 jan. 2015. </w:t>
      </w:r>
    </w:p>
    <w:p w14:paraId="7CF8291C" w14:textId="77777777" w:rsidR="00F06ADC" w:rsidRPr="00F06ADC" w:rsidRDefault="00F06ADC" w:rsidP="00F06ADC">
      <w:pPr>
        <w:pStyle w:val="Bibliography"/>
        <w:rPr>
          <w:lang w:val="en-US"/>
        </w:rPr>
      </w:pPr>
      <w:r w:rsidRPr="00F06ADC">
        <w:rPr>
          <w:lang w:val="en-US"/>
        </w:rPr>
        <w:t xml:space="preserve">LANZA, M. The Evolution Matrix: Recovering Software Evolution Using Software Visualization Techniques. In: INTERNATIONAL WORKSHOP ON PRINCIPLES OF SOFTWARE EVOLUTION (IWPSE ’01), Sep. 2001, New York, NY, USA: ACM, Sep. 2001. p. 37–42. </w:t>
      </w:r>
    </w:p>
    <w:p w14:paraId="574E0AC9" w14:textId="77777777" w:rsidR="00F06ADC" w:rsidRPr="00F06ADC" w:rsidRDefault="00F06ADC" w:rsidP="00F06ADC">
      <w:pPr>
        <w:pStyle w:val="Bibliography"/>
        <w:rPr>
          <w:lang w:val="en-US"/>
        </w:rPr>
      </w:pPr>
      <w:r w:rsidRPr="00F06ADC">
        <w:rPr>
          <w:lang w:val="en-US"/>
        </w:rPr>
        <w:t xml:space="preserve">LEON, A. </w:t>
      </w:r>
      <w:r w:rsidRPr="00F06ADC">
        <w:rPr>
          <w:i/>
          <w:iCs/>
          <w:lang w:val="en-US"/>
        </w:rPr>
        <w:t>Software Configuration Management Handbook, Second Edition</w:t>
      </w:r>
      <w:r w:rsidRPr="00F06ADC">
        <w:rPr>
          <w:lang w:val="en-US"/>
        </w:rPr>
        <w:t xml:space="preserve">. 2. ed. Norwood, MA, USA: Artech House, 2004. </w:t>
      </w:r>
    </w:p>
    <w:p w14:paraId="6800A559" w14:textId="77777777" w:rsidR="00F06ADC" w:rsidRPr="00F06ADC" w:rsidRDefault="00F06ADC" w:rsidP="00F06ADC">
      <w:pPr>
        <w:pStyle w:val="Bibliography"/>
        <w:rPr>
          <w:lang w:val="en-US"/>
        </w:rPr>
      </w:pPr>
      <w:r w:rsidRPr="00F06ADC">
        <w:rPr>
          <w:lang w:val="en-US"/>
        </w:rPr>
        <w:t xml:space="preserve">LI, H.; DAN, C.; HUAIXIANG, B.; SHURONG, L. Topology Discovery Algorithm Based on Ant Colony Algorithm of Power Line Carrier Sensor Network. In: INTERNATIONAL CONFERENCE ON COMMUNICATION SOFTWARE AND NETWORKS (ICCSN ’09), Feb. 2009, Macau, China: IEEE, Feb. 2009. p. 102–105. </w:t>
      </w:r>
    </w:p>
    <w:p w14:paraId="7BD4297C" w14:textId="77777777" w:rsidR="00F06ADC" w:rsidRPr="00F06ADC" w:rsidRDefault="00F06ADC" w:rsidP="00F06ADC">
      <w:pPr>
        <w:pStyle w:val="Bibliography"/>
        <w:rPr>
          <w:lang w:val="en-US"/>
        </w:rPr>
      </w:pPr>
      <w:r w:rsidRPr="00F06ADC">
        <w:rPr>
          <w:lang w:val="en-US"/>
        </w:rPr>
        <w:t xml:space="preserve">LI, M.; YANG, J.; AN, C.; LI, C.; LI, F. IPv6 network topology discovery method based on novel graph mapping algorithms. In: IEEE SYMPOSIUM ON COMPUTERS AND COMMUNICATIONS (ISCC ’13), Jul. 2013, Split, Croatia: IEEE, Jul. 2013. p. 554–560. </w:t>
      </w:r>
    </w:p>
    <w:p w14:paraId="1548784E" w14:textId="77777777" w:rsidR="00F06ADC" w:rsidRPr="00F06ADC" w:rsidRDefault="00F06ADC" w:rsidP="00F06ADC">
      <w:pPr>
        <w:pStyle w:val="Bibliography"/>
        <w:rPr>
          <w:lang w:val="en-US"/>
        </w:rPr>
      </w:pPr>
      <w:r w:rsidRPr="00F06ADC">
        <w:rPr>
          <w:lang w:val="en-US"/>
        </w:rPr>
        <w:t xml:space="preserve">MARINILLI, M. </w:t>
      </w:r>
      <w:r w:rsidRPr="00F06ADC">
        <w:rPr>
          <w:i/>
          <w:iCs/>
          <w:lang w:val="en-US"/>
        </w:rPr>
        <w:t>Java Deployment with JNLP and WebStart</w:t>
      </w:r>
      <w:r w:rsidRPr="00F06ADC">
        <w:rPr>
          <w:lang w:val="en-US"/>
        </w:rPr>
        <w:t xml:space="preserve">. 1. ed. Indianapolis, Ind: Sams Publishing, 2001. </w:t>
      </w:r>
    </w:p>
    <w:p w14:paraId="183BFE5D" w14:textId="77777777" w:rsidR="00F06ADC" w:rsidRPr="00F06ADC" w:rsidRDefault="00F06ADC" w:rsidP="00F06ADC">
      <w:pPr>
        <w:pStyle w:val="Bibliography"/>
        <w:rPr>
          <w:lang w:val="en-US"/>
        </w:rPr>
      </w:pPr>
      <w:r>
        <w:t xml:space="preserve">MURTA, L. G. P. </w:t>
      </w:r>
      <w:r>
        <w:rPr>
          <w:i/>
          <w:iCs/>
        </w:rPr>
        <w:t>Gerência de Configuração no Desenvolvimento Baseado em Componentes</w:t>
      </w:r>
      <w:r>
        <w:t xml:space="preserve">. </w:t>
      </w:r>
      <w:r w:rsidRPr="00F06ADC">
        <w:rPr>
          <w:lang w:val="en-US"/>
        </w:rPr>
        <w:t xml:space="preserve">2006. Thesis – UFRJ, COPPE, Rio de Janeiro, Brasil, 2006. </w:t>
      </w:r>
    </w:p>
    <w:p w14:paraId="5099E7D6" w14:textId="77777777" w:rsidR="00F06ADC" w:rsidRPr="00F06ADC" w:rsidRDefault="00F06ADC" w:rsidP="00F06ADC">
      <w:pPr>
        <w:pStyle w:val="Bibliography"/>
        <w:rPr>
          <w:lang w:val="en-US"/>
        </w:rPr>
      </w:pPr>
      <w:r w:rsidRPr="00F06ADC">
        <w:rPr>
          <w:lang w:val="en-US"/>
        </w:rPr>
        <w:t xml:space="preserve">MURTA, L. G. P. </w:t>
      </w:r>
      <w:r w:rsidRPr="00F06ADC">
        <w:rPr>
          <w:i/>
          <w:iCs/>
          <w:lang w:val="en-US"/>
        </w:rPr>
        <w:t>Version Control - an Introduction, lecture notes distributed in Software Configuration Management Laboratory at Universidade Federal Fluminense</w:t>
      </w:r>
      <w:r w:rsidRPr="00F06ADC">
        <w:rPr>
          <w:lang w:val="en-US"/>
        </w:rPr>
        <w:t xml:space="preserve">. Niteroi, RJ, Brazil, 17 Aug. 2012. </w:t>
      </w:r>
    </w:p>
    <w:p w14:paraId="3B5FE378" w14:textId="77777777" w:rsidR="00F06ADC" w:rsidRPr="00F06ADC" w:rsidRDefault="00F06ADC" w:rsidP="00F06ADC">
      <w:pPr>
        <w:pStyle w:val="Bibliography"/>
        <w:rPr>
          <w:lang w:val="en-US"/>
        </w:rPr>
      </w:pPr>
      <w:r w:rsidRPr="00F06ADC">
        <w:rPr>
          <w:lang w:val="en-US"/>
        </w:rPr>
        <w:t xml:space="preserve">O’SULLIVAN, B. Making sense of revision-control systems. </w:t>
      </w:r>
      <w:r w:rsidRPr="00F06ADC">
        <w:rPr>
          <w:i/>
          <w:iCs/>
          <w:lang w:val="en-US"/>
        </w:rPr>
        <w:t>Communications of the ACM</w:t>
      </w:r>
      <w:r w:rsidRPr="00F06ADC">
        <w:rPr>
          <w:lang w:val="en-US"/>
        </w:rPr>
        <w:t>, v. 52, n. 9, p. 56–62, Sep. 2009a.</w:t>
      </w:r>
    </w:p>
    <w:p w14:paraId="68A64D8E" w14:textId="77777777" w:rsidR="00F06ADC" w:rsidRDefault="00F06ADC" w:rsidP="00F06ADC">
      <w:pPr>
        <w:pStyle w:val="Bibliography"/>
      </w:pPr>
      <w:r w:rsidRPr="00F06ADC">
        <w:rPr>
          <w:lang w:val="en-US"/>
        </w:rPr>
        <w:t xml:space="preserve">O’SULLIVAN, B. </w:t>
      </w:r>
      <w:r w:rsidRPr="00F06ADC">
        <w:rPr>
          <w:i/>
          <w:iCs/>
          <w:lang w:val="en-US"/>
        </w:rPr>
        <w:t>Mercurial: The Definitive Guide</w:t>
      </w:r>
      <w:r w:rsidRPr="00F06ADC">
        <w:rPr>
          <w:lang w:val="en-US"/>
        </w:rPr>
        <w:t xml:space="preserve">. </w:t>
      </w:r>
      <w:r>
        <w:t xml:space="preserve">1. ed. Sebastopol, CA, USA: O’Reilly Media, 2009b. </w:t>
      </w:r>
    </w:p>
    <w:p w14:paraId="4EFA2E0E" w14:textId="77777777" w:rsidR="00F06ADC" w:rsidRPr="00F06ADC" w:rsidRDefault="00F06ADC" w:rsidP="00F06ADC">
      <w:pPr>
        <w:pStyle w:val="Bibliography"/>
        <w:rPr>
          <w:lang w:val="en-US"/>
        </w:rPr>
      </w:pPr>
      <w:r w:rsidRPr="00F06ADC">
        <w:rPr>
          <w:lang w:val="en-US"/>
        </w:rPr>
        <w:t xml:space="preserve">PEARSON, K. Note on Regression and Inheritance in the Case of Two Parents. </w:t>
      </w:r>
      <w:r w:rsidRPr="00F06ADC">
        <w:rPr>
          <w:i/>
          <w:iCs/>
          <w:lang w:val="en-US"/>
        </w:rPr>
        <w:t>Proceedings of the Royal Society of London</w:t>
      </w:r>
      <w:r w:rsidRPr="00F06ADC">
        <w:rPr>
          <w:lang w:val="en-US"/>
        </w:rPr>
        <w:t>, v. 58, n. 347-352, p. 240–242, 1 Jan. 1895.</w:t>
      </w:r>
    </w:p>
    <w:p w14:paraId="6EC5B762" w14:textId="77777777" w:rsidR="00F06ADC" w:rsidRPr="00F06ADC" w:rsidRDefault="00F06ADC" w:rsidP="00F06ADC">
      <w:pPr>
        <w:pStyle w:val="Bibliography"/>
        <w:rPr>
          <w:lang w:val="en-US"/>
        </w:rPr>
      </w:pPr>
      <w:r w:rsidRPr="00F06ADC">
        <w:rPr>
          <w:lang w:val="en-US"/>
        </w:rPr>
        <w:t xml:space="preserve">PERRY, D. E.; SIY, H. P.; VOTTA, L. G. Parallel changes in large scale software development: an observational case study. In: INTERNATIONAL CONFERENCE ON SOFTWARE ENGINEERING (ICSE 98’), Apr. 1998, Washington, DC, USA: IEEE Computer Society, Apr. 1998. p. 251–260. </w:t>
      </w:r>
    </w:p>
    <w:p w14:paraId="321924D0" w14:textId="77777777" w:rsidR="00F06ADC" w:rsidRPr="00F06ADC" w:rsidRDefault="00F06ADC" w:rsidP="00F06ADC">
      <w:pPr>
        <w:pStyle w:val="Bibliography"/>
        <w:rPr>
          <w:lang w:val="en-US"/>
        </w:rPr>
      </w:pPr>
      <w:r w:rsidRPr="00F06ADC">
        <w:rPr>
          <w:lang w:val="en-US"/>
        </w:rPr>
        <w:t xml:space="preserve">PRESTON-WERNER, T. </w:t>
      </w:r>
      <w:r w:rsidRPr="00F06ADC">
        <w:rPr>
          <w:i/>
          <w:iCs/>
          <w:lang w:val="en-US"/>
        </w:rPr>
        <w:t>GitHub’s Network Graph</w:t>
      </w:r>
      <w:r w:rsidRPr="00F06ADC">
        <w:rPr>
          <w:lang w:val="en-US"/>
        </w:rPr>
        <w:t xml:space="preserve">. Available at: &lt;https://github.com/blog/39-say-hello-to-the-network-graph-visualizer&gt;. Accessed: 2 jan. 2015. </w:t>
      </w:r>
    </w:p>
    <w:p w14:paraId="09A5FCEF" w14:textId="77777777" w:rsidR="00F06ADC" w:rsidRDefault="00F06ADC" w:rsidP="00F06ADC">
      <w:pPr>
        <w:pStyle w:val="Bibliography"/>
      </w:pPr>
      <w:r w:rsidRPr="00F06ADC">
        <w:rPr>
          <w:lang w:val="en-US"/>
        </w:rPr>
        <w:t xml:space="preserve">ROCHKIND, M. J. The source code control system. </w:t>
      </w:r>
      <w:r w:rsidRPr="00F06ADC">
        <w:rPr>
          <w:i/>
          <w:iCs/>
          <w:lang w:val="en-US"/>
        </w:rPr>
        <w:t xml:space="preserve">IEEE Transactions on Software Engineering. </w:t>
      </w:r>
      <w:r>
        <w:rPr>
          <w:i/>
          <w:iCs/>
        </w:rPr>
        <w:t>(TSE)</w:t>
      </w:r>
      <w:r>
        <w:t>, v. 1, n. 4, p. 364–470, Dec. 1975.</w:t>
      </w:r>
    </w:p>
    <w:p w14:paraId="3FE5073C" w14:textId="77777777" w:rsidR="00F06ADC" w:rsidRPr="00F06ADC" w:rsidRDefault="00F06ADC" w:rsidP="00F06ADC">
      <w:pPr>
        <w:pStyle w:val="Bibliography"/>
        <w:rPr>
          <w:lang w:val="en-US"/>
        </w:rPr>
      </w:pPr>
      <w:r>
        <w:t xml:space="preserve">SANTOS, R. DE S. </w:t>
      </w:r>
      <w:r>
        <w:rPr>
          <w:i/>
          <w:iCs/>
        </w:rPr>
        <w:t>Avaliação do Esforço de Junção de Ramos em Sistemas de Controle de Versão</w:t>
      </w:r>
      <w:r>
        <w:t xml:space="preserve">. </w:t>
      </w:r>
      <w:r w:rsidRPr="00F06ADC">
        <w:rPr>
          <w:lang w:val="en-US"/>
        </w:rPr>
        <w:t xml:space="preserve">2012. Thesis – Universidade Federal Fluminense - UFF, Niterói, RJ - Brasil, 2012. </w:t>
      </w:r>
    </w:p>
    <w:p w14:paraId="50535B4B" w14:textId="77777777" w:rsidR="00F06ADC" w:rsidRPr="00F06ADC" w:rsidRDefault="00F06ADC" w:rsidP="00F06ADC">
      <w:pPr>
        <w:pStyle w:val="Bibliography"/>
        <w:rPr>
          <w:lang w:val="en-US"/>
        </w:rPr>
      </w:pPr>
      <w:r w:rsidRPr="00F06ADC">
        <w:rPr>
          <w:lang w:val="en-US"/>
        </w:rPr>
        <w:t xml:space="preserve">SARMA, A.; REDMILES, D. F.; VAN DER HOEK, A. Palantir: Early Detection of Development Conflicts Arising from Parallel Code Changes. </w:t>
      </w:r>
      <w:r w:rsidRPr="00F06ADC">
        <w:rPr>
          <w:i/>
          <w:iCs/>
          <w:lang w:val="en-US"/>
        </w:rPr>
        <w:t>IEEE Transactions on Software Engineering</w:t>
      </w:r>
      <w:r w:rsidRPr="00F06ADC">
        <w:rPr>
          <w:lang w:val="en-US"/>
        </w:rPr>
        <w:t>, v. 38, n. 4, p. 889 –908, Aug. 2012.</w:t>
      </w:r>
    </w:p>
    <w:p w14:paraId="28E22590" w14:textId="77777777" w:rsidR="00F06ADC" w:rsidRPr="00F06ADC" w:rsidRDefault="00F06ADC" w:rsidP="00F06ADC">
      <w:pPr>
        <w:pStyle w:val="Bibliography"/>
        <w:rPr>
          <w:lang w:val="en-US"/>
        </w:rPr>
      </w:pPr>
      <w:r w:rsidRPr="00F06ADC">
        <w:rPr>
          <w:lang w:val="en-US"/>
        </w:rPr>
        <w:t xml:space="preserve">SCHOLLMEIER, R. A definition of peer-to-peer networking for the classification of peer-to-peer architectures and applications. In: INTERNATIONAL CONFERENCE ON PEER-TO-PEER COMPUTING (P2P’01), Aug. 2001, Linkoping, Sweden: IEEE, Aug. 2001. p. 101–102. </w:t>
      </w:r>
    </w:p>
    <w:p w14:paraId="06C7CC93" w14:textId="77777777" w:rsidR="00F06ADC" w:rsidRPr="00F06ADC" w:rsidRDefault="00F06ADC" w:rsidP="00F06ADC">
      <w:pPr>
        <w:pStyle w:val="Bibliography"/>
        <w:rPr>
          <w:lang w:val="en-US"/>
        </w:rPr>
      </w:pPr>
      <w:r w:rsidRPr="00F06ADC">
        <w:rPr>
          <w:lang w:val="en-US"/>
        </w:rPr>
        <w:t xml:space="preserve">SHULL, F.; CARVER, J.; TRAVASSOS, G. H. An Empirical Methodology for Introducing Software Processes. In: EUROPEAN SOFTWARE ENGINEERING CONFERENCE HELD JOINTLY WITH ACM SIGSOFT INTERNATIONAL SYMPOSIUM ON FOUNDATIONS OF SOFTWARE ENGINEERING (ESEC/FSE-9), 2001, New York, NY, USA: ACM, 2001. p. 288–296. </w:t>
      </w:r>
    </w:p>
    <w:p w14:paraId="39FFCCEA" w14:textId="77777777" w:rsidR="00F06ADC" w:rsidRPr="00F06ADC" w:rsidRDefault="00F06ADC" w:rsidP="00F06ADC">
      <w:pPr>
        <w:pStyle w:val="Bibliography"/>
        <w:rPr>
          <w:lang w:val="en-US"/>
        </w:rPr>
      </w:pPr>
      <w:r w:rsidRPr="00F06ADC">
        <w:rPr>
          <w:lang w:val="en-US"/>
        </w:rPr>
        <w:t xml:space="preserve">STEINMACHER, I.; CHAVES, A.; GEROSA, M. Awareness Support in Distributed Software Development: A Systematic Review and Mapping of the Literature. </w:t>
      </w:r>
      <w:r w:rsidRPr="00F06ADC">
        <w:rPr>
          <w:i/>
          <w:iCs/>
          <w:lang w:val="en-US"/>
        </w:rPr>
        <w:t>15th ACM Conference on Computer-supported Cooperative Work (CSCW ’12)</w:t>
      </w:r>
      <w:r w:rsidRPr="00F06ADC">
        <w:rPr>
          <w:lang w:val="en-US"/>
        </w:rPr>
        <w:t>, p. 1–46, May 2012.</w:t>
      </w:r>
    </w:p>
    <w:p w14:paraId="2564F89D" w14:textId="77777777" w:rsidR="00F06ADC" w:rsidRPr="00F06ADC" w:rsidRDefault="00F06ADC" w:rsidP="00F06ADC">
      <w:pPr>
        <w:pStyle w:val="Bibliography"/>
        <w:rPr>
          <w:lang w:val="en-US"/>
        </w:rPr>
      </w:pPr>
      <w:r w:rsidRPr="00F06ADC">
        <w:rPr>
          <w:lang w:val="en-US"/>
        </w:rPr>
        <w:t xml:space="preserve">TICHY, W. RCS: A system for version control. </w:t>
      </w:r>
      <w:r w:rsidRPr="00F06ADC">
        <w:rPr>
          <w:i/>
          <w:iCs/>
          <w:lang w:val="en-US"/>
        </w:rPr>
        <w:t>Software - Practice and Experience</w:t>
      </w:r>
      <w:r w:rsidRPr="00F06ADC">
        <w:rPr>
          <w:lang w:val="en-US"/>
        </w:rPr>
        <w:t>, v. 15, n. 7, p. 637–654, 1985.</w:t>
      </w:r>
    </w:p>
    <w:p w14:paraId="2DA25D14" w14:textId="77777777" w:rsidR="00F06ADC" w:rsidRPr="00F06ADC" w:rsidRDefault="00F06ADC" w:rsidP="00F06ADC">
      <w:pPr>
        <w:pStyle w:val="Bibliography"/>
        <w:rPr>
          <w:lang w:val="en-US"/>
        </w:rPr>
      </w:pPr>
      <w:r w:rsidRPr="00F06ADC">
        <w:rPr>
          <w:lang w:val="en-US"/>
        </w:rPr>
        <w:t xml:space="preserve">UZAIR, U.; AHMAD, H. F.; ALI, A.; SUGURI, H. An Efficient Algorithm for Ethernet Topology Discovery in Large Multi-subnet Networks. In: IEEE INTERNATIONAL CONFERENCE ON SYSTEM OF SYSTEMS ENGINEERING (SOSE ’07), Apr. 2007, San Antonio, TX, USA: IEEE, Apr. 2007. p. 1–7. </w:t>
      </w:r>
    </w:p>
    <w:p w14:paraId="48D98B07" w14:textId="77777777" w:rsidR="00F06ADC" w:rsidRPr="00F06ADC" w:rsidRDefault="00F06ADC" w:rsidP="00F06ADC">
      <w:pPr>
        <w:pStyle w:val="Bibliography"/>
        <w:rPr>
          <w:lang w:val="en-US"/>
        </w:rPr>
      </w:pPr>
      <w:r w:rsidRPr="00F06ADC">
        <w:rPr>
          <w:lang w:val="en-US"/>
        </w:rPr>
        <w:t xml:space="preserve">VOINEA, L.; TELEA, A.; VAN WIJK, J. J. CVSscan: Visualization of Code Evolution. In: ACM SYMPOSIUM ON SOFTWARE VISUALIZATION (SOFTVIS ’05), May 2005, New York, NY, USA: ACM, May 2005. p. 47–56. </w:t>
      </w:r>
    </w:p>
    <w:p w14:paraId="5CB75F50" w14:textId="77777777" w:rsidR="00F06ADC" w:rsidRPr="00F06ADC" w:rsidRDefault="00F06ADC" w:rsidP="00F06ADC">
      <w:pPr>
        <w:pStyle w:val="Bibliography"/>
        <w:rPr>
          <w:lang w:val="en-US"/>
        </w:rPr>
      </w:pPr>
      <w:r w:rsidRPr="00F06ADC">
        <w:rPr>
          <w:lang w:val="en-US"/>
        </w:rPr>
        <w:t xml:space="preserve">WALRAD, C.; STROM, D. The importance of branching models in SCM. </w:t>
      </w:r>
      <w:r w:rsidRPr="00F06ADC">
        <w:rPr>
          <w:i/>
          <w:iCs/>
          <w:lang w:val="en-US"/>
        </w:rPr>
        <w:t>IEEE Computer</w:t>
      </w:r>
      <w:r w:rsidRPr="00F06ADC">
        <w:rPr>
          <w:lang w:val="en-US"/>
        </w:rPr>
        <w:t>, v. 35, n. 9, p. 31 – 38, Sep. 2002.</w:t>
      </w:r>
    </w:p>
    <w:p w14:paraId="01D05CC1" w14:textId="77777777" w:rsidR="00F06ADC" w:rsidRPr="00F06ADC" w:rsidRDefault="00F06ADC" w:rsidP="00F06ADC">
      <w:pPr>
        <w:pStyle w:val="Bibliography"/>
        <w:rPr>
          <w:lang w:val="en-US"/>
        </w:rPr>
      </w:pPr>
      <w:r w:rsidRPr="00F06ADC">
        <w:rPr>
          <w:lang w:val="en-US"/>
        </w:rPr>
        <w:t xml:space="preserve">WEBSTER, J.; WATSON, R. T. Analyzing the past to prepare for the future: Writing a literature review. </w:t>
      </w:r>
      <w:r w:rsidRPr="00F06ADC">
        <w:rPr>
          <w:i/>
          <w:iCs/>
          <w:lang w:val="en-US"/>
        </w:rPr>
        <w:t>Management Information Systems Quarterly</w:t>
      </w:r>
      <w:r w:rsidRPr="00F06ADC">
        <w:rPr>
          <w:lang w:val="en-US"/>
        </w:rPr>
        <w:t>, v. 26, n. 2, p. 3, 2002.</w:t>
      </w:r>
    </w:p>
    <w:p w14:paraId="3182FFAD" w14:textId="77777777" w:rsidR="00F06ADC" w:rsidRPr="00F06ADC" w:rsidRDefault="00F06ADC" w:rsidP="00F06ADC">
      <w:pPr>
        <w:pStyle w:val="Bibliography"/>
        <w:rPr>
          <w:lang w:val="en-US"/>
        </w:rPr>
      </w:pPr>
      <w:r w:rsidRPr="00F06ADC">
        <w:rPr>
          <w:lang w:val="en-US"/>
        </w:rPr>
        <w:t xml:space="preserve">YAN, H. The study on network topology discovery algorithm based on SNMP protocol and ICMP protocol. In: INTERNATIONAL CONFERENCE ON SOFTWARE ENGINEERING AND SERVICE SCIENCE (ICSESS ’12), Jun. 2012, Beijing, China: IEEE, Jun. 2012. p. 665–668. </w:t>
      </w:r>
    </w:p>
    <w:p w14:paraId="09976619" w14:textId="77777777" w:rsidR="00F06ADC" w:rsidRPr="00F06ADC" w:rsidRDefault="00F06ADC" w:rsidP="00F06ADC">
      <w:pPr>
        <w:pStyle w:val="Bibliography"/>
        <w:rPr>
          <w:lang w:val="en-US"/>
        </w:rPr>
      </w:pPr>
      <w:r w:rsidRPr="00F06ADC">
        <w:rPr>
          <w:lang w:val="en-US"/>
        </w:rPr>
        <w:t xml:space="preserve">YONG, W.; NAN, P.; XIAOLING, T. Network topology discovery algorithm based on OSPF. In: INTERNATIONAL CONFERENCE ON INTELLIGENT COMPUTING AND INTEGRATED SYSTEMS (ICISS ’10), Oct. 2010, Guilin, China: IEEE, Oct. 2010. p. 136–139. </w:t>
      </w:r>
    </w:p>
    <w:p w14:paraId="79E7F2B5" w14:textId="103473D3" w:rsidR="000A0171" w:rsidRDefault="00871856" w:rsidP="00871856">
      <w:pPr>
        <w:pStyle w:val="RefernciasBibliogrficas"/>
        <w:ind w:left="0" w:firstLine="0"/>
        <w:rPr>
          <w:lang w:val="en-US"/>
        </w:rPr>
      </w:pPr>
      <w:r w:rsidRPr="00EE338C">
        <w:rPr>
          <w:lang w:val="en-US"/>
        </w:rPr>
        <w:fldChar w:fldCharType="end"/>
      </w:r>
    </w:p>
    <w:p w14:paraId="5256F7D3" w14:textId="77777777" w:rsidR="000A0171" w:rsidRPr="00A717CA" w:rsidRDefault="000A0171" w:rsidP="000A0171">
      <w:pPr>
        <w:spacing w:after="200" w:line="276" w:lineRule="auto"/>
        <w:ind w:firstLine="0"/>
        <w:jc w:val="left"/>
        <w:rPr>
          <w:lang w:val="en-US"/>
        </w:rPr>
      </w:pPr>
      <w:r>
        <w:rPr>
          <w:lang w:val="en-US"/>
        </w:rPr>
        <w:br w:type="page"/>
      </w:r>
    </w:p>
    <w:p w14:paraId="6D6E2D0C" w14:textId="57E227D3" w:rsidR="000A0171" w:rsidRPr="00C307B6" w:rsidRDefault="000340C4" w:rsidP="000340C4">
      <w:pPr>
        <w:pStyle w:val="Appendix1"/>
      </w:pPr>
      <w:r>
        <w:t xml:space="preserve"> </w:t>
      </w:r>
      <w:bookmarkStart w:id="438" w:name="_Ref411962859"/>
      <w:bookmarkStart w:id="439" w:name="_Toc412126133"/>
      <w:r>
        <w:t xml:space="preserve">– </w:t>
      </w:r>
      <w:r w:rsidR="000A0171" w:rsidRPr="00A717CA">
        <w:t>Commit History Visua</w:t>
      </w:r>
      <w:r w:rsidR="000A0171" w:rsidRPr="00034372">
        <w:t>lization</w:t>
      </w:r>
      <w:bookmarkEnd w:id="438"/>
      <w:bookmarkEnd w:id="439"/>
    </w:p>
    <w:p w14:paraId="36C30591" w14:textId="77777777" w:rsidR="000A0171" w:rsidRPr="0086347E" w:rsidRDefault="000A0171" w:rsidP="000A0171">
      <w:pPr>
        <w:rPr>
          <w:lang w:val="en-US"/>
        </w:rPr>
      </w:pPr>
      <w:r w:rsidRPr="002E055B">
        <w:rPr>
          <w:lang w:val="en-US"/>
        </w:rPr>
        <w:t xml:space="preserve">As discussed in Section </w:t>
      </w:r>
      <w:r w:rsidRPr="003D5EBD">
        <w:rPr>
          <w:lang w:val="en-US"/>
        </w:rPr>
        <w:fldChar w:fldCharType="begin"/>
      </w:r>
      <w:r w:rsidRPr="004C0112">
        <w:rPr>
          <w:lang w:val="en-US"/>
        </w:rPr>
        <w:instrText xml:space="preserve"> REF _Ref410327790 \r \h </w:instrText>
      </w:r>
      <w:r w:rsidRPr="003D5EBD">
        <w:rPr>
          <w:lang w:val="en-US"/>
        </w:rPr>
      </w:r>
      <w:r w:rsidRPr="003D5EBD">
        <w:rPr>
          <w:lang w:val="en-US"/>
        </w:rPr>
        <w:fldChar w:fldCharType="separate"/>
      </w:r>
      <w:r w:rsidR="00A80296">
        <w:rPr>
          <w:lang w:val="en-US"/>
        </w:rPr>
        <w:t>3.3.4</w:t>
      </w:r>
      <w:r w:rsidRPr="003D5EBD">
        <w:rPr>
          <w:lang w:val="en-US"/>
        </w:rPr>
        <w:fldChar w:fldCharType="end"/>
      </w:r>
      <w:r w:rsidRPr="007C3F08">
        <w:rPr>
          <w:lang w:val="en-US"/>
        </w:rPr>
        <w:t xml:space="preserve">, </w:t>
      </w:r>
      <w:r w:rsidRPr="003D5EBD">
        <w:rPr>
          <w:lang w:val="en-US"/>
        </w:rPr>
        <w:t>Level 4 information</w:t>
      </w:r>
      <w:r w:rsidRPr="00F1211A">
        <w:rPr>
          <w:lang w:val="en-US"/>
        </w:rPr>
        <w:t xml:space="preserve"> consists in a visualization that shows all commits pertaining to a pr</w:t>
      </w:r>
      <w:r w:rsidRPr="0004762A">
        <w:rPr>
          <w:lang w:val="en-US"/>
        </w:rPr>
        <w:t>oject as a DAG, where each vertex represents a commit.</w:t>
      </w:r>
      <w:r w:rsidRPr="00831EDB">
        <w:rPr>
          <w:lang w:val="en-US"/>
        </w:rPr>
        <w:t xml:space="preserve"> This appendix</w:t>
      </w:r>
      <w:r w:rsidRPr="0086347E">
        <w:rPr>
          <w:lang w:val="en-US"/>
        </w:rPr>
        <w:t xml:space="preserve"> presents more information regarding how this visualization is built.</w:t>
      </w:r>
    </w:p>
    <w:p w14:paraId="72B96E34" w14:textId="77777777" w:rsidR="000A0171" w:rsidRPr="00F1211A" w:rsidRDefault="000A0171" w:rsidP="000A0171">
      <w:pPr>
        <w:rPr>
          <w:lang w:val="en-US"/>
        </w:rPr>
      </w:pPr>
      <w:r w:rsidRPr="00071773">
        <w:rPr>
          <w:lang w:val="en-US"/>
        </w:rPr>
        <w:t xml:space="preserve">We created a layout to plot the graph, named </w:t>
      </w:r>
      <w:r w:rsidRPr="00717F71">
        <w:rPr>
          <w:i/>
          <w:lang w:val="en-US"/>
        </w:rPr>
        <w:t>RepositoryHistoryLayout</w:t>
      </w:r>
      <w:r w:rsidRPr="00BD155A">
        <w:rPr>
          <w:lang w:val="en-US"/>
        </w:rPr>
        <w:t xml:space="preserve">, which takes a JUNG graph as input. A JUNG graph </w:t>
      </w:r>
      <w:r w:rsidRPr="00555496">
        <w:rPr>
          <w:lang w:val="en-US"/>
        </w:rPr>
        <w:t xml:space="preserve">is implemented as a double linked list </w:t>
      </w:r>
      <w:r w:rsidRPr="00555496">
        <w:rPr>
          <w:i/>
          <w:lang w:val="en-US"/>
        </w:rPr>
        <w:t>l</w:t>
      </w:r>
      <w:r w:rsidRPr="003767D2">
        <w:rPr>
          <w:lang w:val="en-US"/>
        </w:rPr>
        <w:t xml:space="preserve">, where each vertex </w:t>
      </w:r>
      <w:r w:rsidRPr="003767D2">
        <w:rPr>
          <w:i/>
          <w:lang w:val="en-US"/>
        </w:rPr>
        <w:t>v</w:t>
      </w:r>
      <w:r w:rsidRPr="00C70AA2">
        <w:rPr>
          <w:lang w:val="en-US"/>
        </w:rPr>
        <w:t xml:space="preserve"> is an element of </w:t>
      </w:r>
      <w:r w:rsidRPr="00117B7E">
        <w:rPr>
          <w:i/>
          <w:lang w:val="en-US"/>
        </w:rPr>
        <w:t>l</w:t>
      </w:r>
      <w:r w:rsidRPr="007D3EFA">
        <w:rPr>
          <w:lang w:val="en-US"/>
        </w:rPr>
        <w:t xml:space="preserve">. Thus, for a commit represented by </w:t>
      </w:r>
      <w:r w:rsidRPr="008A010A">
        <w:rPr>
          <w:i/>
          <w:lang w:val="en-US"/>
        </w:rPr>
        <w:t>v</w:t>
      </w:r>
      <w:r w:rsidRPr="005D7C16">
        <w:rPr>
          <w:lang w:val="en-US"/>
        </w:rPr>
        <w:t xml:space="preserve">, it is possible to get both the predecessors (parents) and successors (children) of </w:t>
      </w:r>
      <w:r w:rsidRPr="00723770">
        <w:rPr>
          <w:i/>
          <w:lang w:val="en-US"/>
        </w:rPr>
        <w:t>v</w:t>
      </w:r>
      <w:r w:rsidRPr="0008190F">
        <w:rPr>
          <w:lang w:val="en-US"/>
        </w:rPr>
        <w:t>.</w:t>
      </w:r>
      <w:r w:rsidRPr="00AB1335">
        <w:rPr>
          <w:lang w:val="en-US"/>
        </w:rPr>
        <w:t xml:space="preserve"> For example, </w:t>
      </w:r>
      <w:r w:rsidRPr="003D5EBD">
        <w:rPr>
          <w:lang w:val="en-US"/>
        </w:rPr>
        <w:fldChar w:fldCharType="begin"/>
      </w:r>
      <w:r w:rsidRPr="004C0112">
        <w:rPr>
          <w:lang w:val="en-US"/>
        </w:rPr>
        <w:instrText xml:space="preserve"> REF _Ref410463846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46</w:t>
      </w:r>
      <w:r w:rsidRPr="003D5EBD">
        <w:rPr>
          <w:lang w:val="en-US"/>
        </w:rPr>
        <w:fldChar w:fldCharType="end"/>
      </w:r>
      <w:r w:rsidRPr="007C3F08">
        <w:rPr>
          <w:lang w:val="en-US"/>
        </w:rPr>
        <w:t xml:space="preserve"> sh</w:t>
      </w:r>
      <w:r w:rsidRPr="003D5EBD">
        <w:rPr>
          <w:lang w:val="en-US"/>
        </w:rPr>
        <w:t>ows that commit 3 has one predecessor (2) and two successors (4 and 5).</w:t>
      </w:r>
    </w:p>
    <w:p w14:paraId="7CC6EAF2" w14:textId="63CA7A89" w:rsidR="00606B81" w:rsidRPr="007C3F08" w:rsidRDefault="00606B81" w:rsidP="000A0171">
      <w:pPr>
        <w:ind w:firstLine="0"/>
        <w:jc w:val="center"/>
        <w:rPr>
          <w:lang w:val="en-US"/>
        </w:rPr>
      </w:pPr>
      <w:r>
        <w:rPr>
          <w:noProof/>
          <w:lang w:val="en-US"/>
        </w:rPr>
        <w:drawing>
          <wp:inline distT="0" distB="0" distL="0" distR="0" wp14:anchorId="60C2EBF0" wp14:editId="6D9B178E">
            <wp:extent cx="4682759" cy="1076325"/>
            <wp:effectExtent l="0" t="0" r="381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2520" cy="1083165"/>
                    </a:xfrm>
                    <a:prstGeom prst="rect">
                      <a:avLst/>
                    </a:prstGeom>
                    <a:noFill/>
                  </pic:spPr>
                </pic:pic>
              </a:graphicData>
            </a:graphic>
          </wp:inline>
        </w:drawing>
      </w:r>
    </w:p>
    <w:p w14:paraId="12BBB0FC" w14:textId="77777777" w:rsidR="000A0171" w:rsidRPr="00F1211A" w:rsidRDefault="000A0171" w:rsidP="000A0171">
      <w:pPr>
        <w:pStyle w:val="Caption"/>
        <w:rPr>
          <w:lang w:val="en-US"/>
        </w:rPr>
      </w:pPr>
      <w:bookmarkStart w:id="440" w:name="_Ref410463846"/>
      <w:bookmarkStart w:id="441" w:name="_Ref410463831"/>
      <w:bookmarkStart w:id="442" w:name="_Toc41422358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46</w:t>
      </w:r>
      <w:r w:rsidRPr="004C0112">
        <w:rPr>
          <w:lang w:val="en-US"/>
        </w:rPr>
        <w:fldChar w:fldCharType="end"/>
      </w:r>
      <w:bookmarkEnd w:id="440"/>
      <w:r w:rsidRPr="007C3F08">
        <w:rPr>
          <w:lang w:val="en-US"/>
        </w:rPr>
        <w:t xml:space="preserve"> – Predecesso</w:t>
      </w:r>
      <w:r w:rsidRPr="003D5EBD">
        <w:rPr>
          <w:lang w:val="en-US"/>
        </w:rPr>
        <w:t>rs and successors for a commit</w:t>
      </w:r>
      <w:bookmarkEnd w:id="441"/>
      <w:bookmarkEnd w:id="442"/>
    </w:p>
    <w:p w14:paraId="45816E71" w14:textId="77777777" w:rsidR="000A0171" w:rsidRPr="00F1211A" w:rsidRDefault="000A0171" w:rsidP="000A0171">
      <w:pPr>
        <w:rPr>
          <w:lang w:val="en-US"/>
        </w:rPr>
      </w:pPr>
      <w:r w:rsidRPr="0004762A">
        <w:rPr>
          <w:lang w:val="en-US"/>
        </w:rPr>
        <w:t xml:space="preserve">In order to plot a graph, we have to calculate the </w:t>
      </w:r>
      <w:r w:rsidRPr="00831EDB">
        <w:rPr>
          <w:i/>
          <w:lang w:val="en-US"/>
        </w:rPr>
        <w:t>x</w:t>
      </w:r>
      <w:r w:rsidRPr="0086347E">
        <w:rPr>
          <w:lang w:val="en-US"/>
        </w:rPr>
        <w:t xml:space="preserve"> and </w:t>
      </w:r>
      <w:r w:rsidRPr="0086347E">
        <w:rPr>
          <w:i/>
          <w:lang w:val="en-US"/>
        </w:rPr>
        <w:t>y</w:t>
      </w:r>
      <w:r w:rsidRPr="00071773">
        <w:rPr>
          <w:lang w:val="en-US"/>
        </w:rPr>
        <w:t xml:space="preserve"> positions for every vertex </w:t>
      </w:r>
      <w:r w:rsidRPr="00717F71">
        <w:rPr>
          <w:i/>
          <w:lang w:val="en-US"/>
        </w:rPr>
        <w:t>v</w:t>
      </w:r>
      <w:r w:rsidRPr="00BD155A">
        <w:rPr>
          <w:lang w:val="en-US"/>
        </w:rPr>
        <w:t xml:space="preserve"> in the graph. To</w:t>
      </w:r>
      <w:r w:rsidRPr="00555496">
        <w:rPr>
          <w:lang w:val="en-US"/>
        </w:rPr>
        <w:t xml:space="preserve"> calculate the </w:t>
      </w:r>
      <w:r w:rsidRPr="00555496">
        <w:rPr>
          <w:i/>
          <w:lang w:val="en-US"/>
        </w:rPr>
        <w:t xml:space="preserve">x </w:t>
      </w:r>
      <w:r w:rsidRPr="003767D2">
        <w:rPr>
          <w:lang w:val="en-US"/>
        </w:rPr>
        <w:t xml:space="preserve">position, we start from the first commit in the repository. This is not necessarily the commit with the earliest commit date because, as we discussed in Section </w:t>
      </w:r>
      <w:r w:rsidRPr="003D5EBD">
        <w:rPr>
          <w:lang w:val="en-US"/>
        </w:rPr>
        <w:fldChar w:fldCharType="begin"/>
      </w:r>
      <w:r w:rsidRPr="004C0112">
        <w:rPr>
          <w:lang w:val="en-US"/>
        </w:rPr>
        <w:instrText xml:space="preserve"> REF _Ref410327790 \r \h </w:instrText>
      </w:r>
      <w:r w:rsidRPr="003D5EBD">
        <w:rPr>
          <w:lang w:val="en-US"/>
        </w:rPr>
      </w:r>
      <w:r w:rsidRPr="003D5EBD">
        <w:rPr>
          <w:lang w:val="en-US"/>
        </w:rPr>
        <w:fldChar w:fldCharType="separate"/>
      </w:r>
      <w:r w:rsidR="00A80296">
        <w:rPr>
          <w:lang w:val="en-US"/>
        </w:rPr>
        <w:t>3.3.4</w:t>
      </w:r>
      <w:r w:rsidRPr="003D5EBD">
        <w:rPr>
          <w:lang w:val="en-US"/>
        </w:rPr>
        <w:fldChar w:fldCharType="end"/>
      </w:r>
      <w:r w:rsidRPr="007C3F08">
        <w:rPr>
          <w:lang w:val="en-US"/>
        </w:rPr>
        <w:t>, DVCSs do not have the concept of a central</w:t>
      </w:r>
      <w:r w:rsidRPr="003D5EBD">
        <w:rPr>
          <w:lang w:val="en-US"/>
        </w:rPr>
        <w:t xml:space="preserve"> clock. To find out the first commit, we look for the commit that has no predecessors and assign </w:t>
      </w:r>
      <w:r w:rsidRPr="00330F81">
        <w:rPr>
          <w:i/>
          <w:lang w:val="en-US"/>
        </w:rPr>
        <w:t>0</w:t>
      </w:r>
      <w:r w:rsidRPr="003D5EBD">
        <w:rPr>
          <w:lang w:val="en-US"/>
        </w:rPr>
        <w:t xml:space="preserve"> (zero) to its </w:t>
      </w:r>
      <w:r w:rsidRPr="00F1211A">
        <w:rPr>
          <w:i/>
          <w:lang w:val="en-US"/>
        </w:rPr>
        <w:t>x</w:t>
      </w:r>
      <w:r w:rsidRPr="0004762A">
        <w:rPr>
          <w:lang w:val="en-US"/>
        </w:rPr>
        <w:t xml:space="preserve"> position</w:t>
      </w:r>
      <w:r w:rsidRPr="00831EDB">
        <w:rPr>
          <w:lang w:val="en-US"/>
        </w:rPr>
        <w:t xml:space="preserve"> (This would be commit 1 in </w:t>
      </w:r>
      <w:r w:rsidRPr="003D5EBD">
        <w:rPr>
          <w:lang w:val="en-US"/>
        </w:rPr>
        <w:fldChar w:fldCharType="begin"/>
      </w:r>
      <w:r w:rsidRPr="004C0112">
        <w:rPr>
          <w:lang w:val="en-US"/>
        </w:rPr>
        <w:instrText xml:space="preserve"> REF _Ref410463846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46</w:t>
      </w:r>
      <w:r w:rsidRPr="003D5EBD">
        <w:rPr>
          <w:lang w:val="en-US"/>
        </w:rPr>
        <w:fldChar w:fldCharType="end"/>
      </w:r>
      <w:r w:rsidRPr="007C3F08">
        <w:rPr>
          <w:lang w:val="en-US"/>
        </w:rPr>
        <w:t>)</w:t>
      </w:r>
      <w:r w:rsidRPr="003D5EBD">
        <w:rPr>
          <w:lang w:val="en-US"/>
        </w:rPr>
        <w:t xml:space="preserve">. After that, we take all its successors (children commits) and, for </w:t>
      </w:r>
      <w:r w:rsidRPr="00F1211A">
        <w:rPr>
          <w:lang w:val="en-US"/>
        </w:rPr>
        <w:t xml:space="preserve">each one of them, we look at the commit date to find out which one is the earliest, assigning greater values for </w:t>
      </w:r>
      <w:r w:rsidRPr="0004762A">
        <w:rPr>
          <w:i/>
          <w:lang w:val="en-US"/>
        </w:rPr>
        <w:t>x</w:t>
      </w:r>
      <w:r w:rsidRPr="00831EDB">
        <w:rPr>
          <w:lang w:val="en-US"/>
        </w:rPr>
        <w:t xml:space="preserve"> as the algorithm proceeds, until all </w:t>
      </w:r>
      <w:r w:rsidRPr="0086347E">
        <w:rPr>
          <w:lang w:val="en-US"/>
        </w:rPr>
        <w:t xml:space="preserve">commits have been assigned a value for </w:t>
      </w:r>
      <w:r w:rsidRPr="00071773">
        <w:rPr>
          <w:i/>
          <w:lang w:val="en-US"/>
        </w:rPr>
        <w:t>x</w:t>
      </w:r>
      <w:r w:rsidRPr="00717F71">
        <w:rPr>
          <w:lang w:val="en-US"/>
        </w:rPr>
        <w:t>. If we find that a commit has a child with lower</w:t>
      </w:r>
      <w:r w:rsidRPr="00BD155A">
        <w:rPr>
          <w:lang w:val="en-US"/>
        </w:rPr>
        <w:t xml:space="preserve"> value for</w:t>
      </w:r>
      <w:r w:rsidRPr="00555496">
        <w:rPr>
          <w:lang w:val="en-US"/>
        </w:rPr>
        <w:t xml:space="preserve"> </w:t>
      </w:r>
      <w:r w:rsidRPr="00555496">
        <w:rPr>
          <w:i/>
          <w:lang w:val="en-US"/>
        </w:rPr>
        <w:t>x</w:t>
      </w:r>
      <w:r w:rsidRPr="003767D2">
        <w:rPr>
          <w:lang w:val="en-US"/>
        </w:rPr>
        <w:t xml:space="preserve"> value then itself, this is due to a clock problem, and we correct it by changing both commits </w:t>
      </w:r>
      <w:r w:rsidRPr="00C70AA2">
        <w:rPr>
          <w:i/>
          <w:lang w:val="en-US"/>
        </w:rPr>
        <w:t>x</w:t>
      </w:r>
      <w:r w:rsidRPr="00117B7E">
        <w:rPr>
          <w:lang w:val="en-US"/>
        </w:rPr>
        <w:t xml:space="preserve"> values.</w:t>
      </w:r>
      <w:r w:rsidRPr="007D3EFA">
        <w:rPr>
          <w:lang w:val="en-US"/>
        </w:rPr>
        <w:t xml:space="preserve"> This is the case shown in </w:t>
      </w:r>
      <w:r w:rsidRPr="003D5EBD">
        <w:rPr>
          <w:lang w:val="en-US"/>
        </w:rPr>
        <w:fldChar w:fldCharType="begin"/>
      </w:r>
      <w:r w:rsidRPr="004C0112">
        <w:rPr>
          <w:lang w:val="en-US"/>
        </w:rPr>
        <w:instrText xml:space="preserve"> REF _Ref410464549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47</w:t>
      </w:r>
      <w:r w:rsidRPr="003D5EBD">
        <w:rPr>
          <w:lang w:val="en-US"/>
        </w:rPr>
        <w:fldChar w:fldCharType="end"/>
      </w:r>
      <w:r w:rsidRPr="007C3F08">
        <w:rPr>
          <w:lang w:val="en-US"/>
        </w:rPr>
        <w:t>, where commit 8 should be to the right of commit 7. Notice that the edge that connects commi</w:t>
      </w:r>
      <w:r w:rsidRPr="003D5EBD">
        <w:rPr>
          <w:lang w:val="en-US"/>
        </w:rPr>
        <w:t xml:space="preserve">t 8 to commit 7 is in the wrong direction. </w:t>
      </w:r>
    </w:p>
    <w:p w14:paraId="43D74A65" w14:textId="1B30FE83" w:rsidR="00606B81" w:rsidRPr="007C3F08" w:rsidRDefault="00606B81" w:rsidP="000A0171">
      <w:pPr>
        <w:ind w:firstLine="0"/>
        <w:jc w:val="center"/>
        <w:rPr>
          <w:lang w:val="en-US"/>
        </w:rPr>
      </w:pPr>
      <w:r>
        <w:rPr>
          <w:noProof/>
          <w:lang w:val="en-US"/>
        </w:rPr>
        <w:drawing>
          <wp:inline distT="0" distB="0" distL="0" distR="0" wp14:anchorId="46C1AF97" wp14:editId="52DF6A03">
            <wp:extent cx="4627013" cy="733425"/>
            <wp:effectExtent l="0" t="0" r="254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43599" cy="751905"/>
                    </a:xfrm>
                    <a:prstGeom prst="rect">
                      <a:avLst/>
                    </a:prstGeom>
                    <a:noFill/>
                  </pic:spPr>
                </pic:pic>
              </a:graphicData>
            </a:graphic>
          </wp:inline>
        </w:drawing>
      </w:r>
    </w:p>
    <w:p w14:paraId="1232D1C3" w14:textId="77777777" w:rsidR="000A0171" w:rsidRPr="00831EDB" w:rsidRDefault="000A0171" w:rsidP="000A0171">
      <w:pPr>
        <w:pStyle w:val="Caption"/>
        <w:rPr>
          <w:i/>
          <w:lang w:val="en-US"/>
        </w:rPr>
      </w:pPr>
      <w:bookmarkStart w:id="443" w:name="_Ref410464549"/>
      <w:bookmarkStart w:id="444" w:name="_Toc41422358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47</w:t>
      </w:r>
      <w:r w:rsidRPr="004C0112">
        <w:rPr>
          <w:lang w:val="en-US"/>
        </w:rPr>
        <w:fldChar w:fldCharType="end"/>
      </w:r>
      <w:bookmarkEnd w:id="443"/>
      <w:r w:rsidRPr="007C3F08">
        <w:rPr>
          <w:lang w:val="en-US"/>
        </w:rPr>
        <w:t xml:space="preserve"> – Commit with </w:t>
      </w:r>
      <w:r w:rsidRPr="003D5EBD">
        <w:rPr>
          <w:lang w:val="en-US"/>
        </w:rPr>
        <w:t xml:space="preserve">wrong </w:t>
      </w:r>
      <w:r w:rsidRPr="00F1211A">
        <w:rPr>
          <w:lang w:val="en-US"/>
        </w:rPr>
        <w:t xml:space="preserve">value for </w:t>
      </w:r>
      <w:r w:rsidRPr="0004762A">
        <w:rPr>
          <w:i/>
          <w:lang w:val="en-US"/>
        </w:rPr>
        <w:t>x</w:t>
      </w:r>
      <w:bookmarkEnd w:id="444"/>
    </w:p>
    <w:p w14:paraId="42A5F2CB" w14:textId="77777777" w:rsidR="000A0171" w:rsidRPr="009E6854" w:rsidRDefault="000A0171" w:rsidP="000A0171">
      <w:pPr>
        <w:rPr>
          <w:lang w:val="en-US"/>
        </w:rPr>
      </w:pPr>
      <w:r w:rsidRPr="00831EDB">
        <w:rPr>
          <w:lang w:val="en-US"/>
        </w:rPr>
        <w:t xml:space="preserve">In order to calculate the </w:t>
      </w:r>
      <w:r w:rsidRPr="0086347E">
        <w:rPr>
          <w:i/>
          <w:lang w:val="en-US"/>
        </w:rPr>
        <w:t>y</w:t>
      </w:r>
      <w:r w:rsidRPr="0086347E">
        <w:rPr>
          <w:lang w:val="en-US"/>
        </w:rPr>
        <w:t xml:space="preserve"> position of each node, processing starts from the farthest commit to the right, for which a value of 0 is assigned </w:t>
      </w:r>
      <w:r w:rsidRPr="00071773">
        <w:rPr>
          <w:lang w:val="en-US"/>
        </w:rPr>
        <w:t xml:space="preserve">to its </w:t>
      </w:r>
      <w:r w:rsidRPr="00717F71">
        <w:rPr>
          <w:i/>
          <w:lang w:val="en-US"/>
        </w:rPr>
        <w:t>y</w:t>
      </w:r>
      <w:r w:rsidRPr="00BD155A">
        <w:rPr>
          <w:lang w:val="en-US"/>
        </w:rPr>
        <w:t xml:space="preserve"> position.</w:t>
      </w:r>
      <w:r w:rsidRPr="00555496">
        <w:rPr>
          <w:lang w:val="en-US"/>
        </w:rPr>
        <w:t xml:space="preserve"> This is to guarantee that the branch with the most recent commit</w:t>
      </w:r>
      <w:r w:rsidRPr="003767D2">
        <w:rPr>
          <w:lang w:val="en-US"/>
        </w:rPr>
        <w:t xml:space="preserve"> in the history always appear at the top.</w:t>
      </w:r>
      <w:r w:rsidRPr="00C70AA2">
        <w:rPr>
          <w:lang w:val="en-US"/>
        </w:rPr>
        <w:t xml:space="preserve"> </w:t>
      </w:r>
      <w:r w:rsidRPr="003D5EBD">
        <w:rPr>
          <w:lang w:val="en-US"/>
        </w:rPr>
        <w:fldChar w:fldCharType="begin"/>
      </w:r>
      <w:r w:rsidRPr="004C0112">
        <w:rPr>
          <w:lang w:val="en-US"/>
        </w:rPr>
        <w:instrText xml:space="preserve"> REF _Ref410479635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48</w:t>
      </w:r>
      <w:r w:rsidRPr="003D5EBD">
        <w:rPr>
          <w:lang w:val="en-US"/>
        </w:rPr>
        <w:fldChar w:fldCharType="end"/>
      </w:r>
      <w:r w:rsidRPr="007C3F08">
        <w:rPr>
          <w:lang w:val="en-US"/>
        </w:rPr>
        <w:t xml:space="preserve"> presents an example of a small commit history showing the </w:t>
      </w:r>
      <w:r w:rsidRPr="003D5EBD">
        <w:rPr>
          <w:i/>
          <w:lang w:val="en-US"/>
        </w:rPr>
        <w:t>y</w:t>
      </w:r>
      <w:r w:rsidRPr="00F1211A">
        <w:rPr>
          <w:i/>
          <w:lang w:val="en-US"/>
        </w:rPr>
        <w:t xml:space="preserve"> </w:t>
      </w:r>
      <w:r w:rsidRPr="0004762A">
        <w:rPr>
          <w:lang w:val="en-US"/>
        </w:rPr>
        <w:t xml:space="preserve">positions, beginning in </w:t>
      </w:r>
      <w:r w:rsidRPr="00831EDB">
        <w:rPr>
          <w:i/>
          <w:lang w:val="en-US"/>
        </w:rPr>
        <w:t>0</w:t>
      </w:r>
      <w:r w:rsidRPr="0086347E">
        <w:rPr>
          <w:lang w:val="en-US"/>
        </w:rPr>
        <w:t xml:space="preserve">, down to </w:t>
      </w:r>
      <w:r w:rsidRPr="0086347E">
        <w:rPr>
          <w:i/>
          <w:lang w:val="en-US"/>
        </w:rPr>
        <w:t>-100</w:t>
      </w:r>
      <w:r w:rsidRPr="00071773">
        <w:rPr>
          <w:lang w:val="en-US"/>
        </w:rPr>
        <w:t xml:space="preserve">. It is possible to notice that most recent commit is </w:t>
      </w:r>
      <w:r w:rsidRPr="00717F71">
        <w:rPr>
          <w:i/>
          <w:lang w:val="en-US"/>
        </w:rPr>
        <w:t>A</w:t>
      </w:r>
      <w:r w:rsidRPr="00BD155A">
        <w:rPr>
          <w:lang w:val="en-US"/>
        </w:rPr>
        <w:t xml:space="preserve">, and that its </w:t>
      </w:r>
      <w:r w:rsidRPr="00555496">
        <w:rPr>
          <w:i/>
          <w:lang w:val="en-US"/>
        </w:rPr>
        <w:t>y</w:t>
      </w:r>
      <w:r w:rsidRPr="00555496">
        <w:rPr>
          <w:lang w:val="en-US"/>
        </w:rPr>
        <w:t xml:space="preserve"> position is </w:t>
      </w:r>
      <w:r w:rsidRPr="003767D2">
        <w:rPr>
          <w:i/>
          <w:lang w:val="en-US"/>
        </w:rPr>
        <w:t>0</w:t>
      </w:r>
      <w:r w:rsidRPr="003767D2">
        <w:rPr>
          <w:lang w:val="en-US"/>
        </w:rPr>
        <w:t>.</w:t>
      </w:r>
      <w:r w:rsidRPr="00C70AA2">
        <w:rPr>
          <w:lang w:val="en-US"/>
        </w:rPr>
        <w:t xml:space="preserve"> O</w:t>
      </w:r>
      <w:r w:rsidRPr="00117B7E">
        <w:rPr>
          <w:lang w:val="en-US"/>
        </w:rPr>
        <w:t xml:space="preserve">ther branches are assigned values </w:t>
      </w:r>
      <w:r w:rsidRPr="007D3EFA">
        <w:rPr>
          <w:lang w:val="en-US"/>
        </w:rPr>
        <w:t xml:space="preserve">below </w:t>
      </w:r>
      <w:r w:rsidRPr="008A010A">
        <w:rPr>
          <w:i/>
          <w:lang w:val="en-US"/>
        </w:rPr>
        <w:t>0</w:t>
      </w:r>
      <w:r w:rsidRPr="005D7C16">
        <w:rPr>
          <w:lang w:val="en-US"/>
        </w:rPr>
        <w:t xml:space="preserve"> </w:t>
      </w:r>
      <w:r w:rsidRPr="00723770">
        <w:rPr>
          <w:lang w:val="en-US"/>
        </w:rPr>
        <w:t>for y position</w:t>
      </w:r>
      <w:r w:rsidRPr="0008190F">
        <w:rPr>
          <w:lang w:val="en-US"/>
        </w:rPr>
        <w:t xml:space="preserve"> (branches headed by commits </w:t>
      </w:r>
      <w:r w:rsidRPr="00AB1335">
        <w:rPr>
          <w:i/>
          <w:lang w:val="en-US"/>
        </w:rPr>
        <w:t>B</w:t>
      </w:r>
      <w:r w:rsidRPr="00312A5F">
        <w:rPr>
          <w:lang w:val="en-US"/>
        </w:rPr>
        <w:t xml:space="preserve"> and </w:t>
      </w:r>
      <w:r w:rsidRPr="00312A5F">
        <w:rPr>
          <w:i/>
          <w:lang w:val="en-US"/>
        </w:rPr>
        <w:t>C</w:t>
      </w:r>
      <w:r w:rsidRPr="00312A5F">
        <w:rPr>
          <w:lang w:val="en-US"/>
        </w:rPr>
        <w:t xml:space="preserve"> </w:t>
      </w:r>
      <w:r w:rsidRPr="005D0FBE">
        <w:rPr>
          <w:lang w:val="en-US"/>
        </w:rPr>
        <w:t xml:space="preserve">were assigned </w:t>
      </w:r>
      <w:r w:rsidRPr="00DD43A6">
        <w:rPr>
          <w:i/>
          <w:lang w:val="en-US"/>
        </w:rPr>
        <w:t xml:space="preserve">y </w:t>
      </w:r>
      <w:r w:rsidRPr="008205C3">
        <w:rPr>
          <w:lang w:val="en-US"/>
        </w:rPr>
        <w:t xml:space="preserve">positions </w:t>
      </w:r>
      <w:r w:rsidRPr="00CE72A1">
        <w:rPr>
          <w:i/>
          <w:lang w:val="en-US"/>
        </w:rPr>
        <w:t>-60</w:t>
      </w:r>
      <w:r w:rsidRPr="00CE4584">
        <w:rPr>
          <w:lang w:val="en-US"/>
        </w:rPr>
        <w:t xml:space="preserve"> and </w:t>
      </w:r>
      <w:r w:rsidRPr="00AA5E55">
        <w:rPr>
          <w:i/>
          <w:lang w:val="en-US"/>
        </w:rPr>
        <w:t>-100</w:t>
      </w:r>
      <w:r w:rsidRPr="00817340">
        <w:rPr>
          <w:lang w:val="en-US"/>
        </w:rPr>
        <w:t>, respectively</w:t>
      </w:r>
      <w:r w:rsidRPr="005217DA">
        <w:rPr>
          <w:lang w:val="en-US"/>
        </w:rPr>
        <w:t>)</w:t>
      </w:r>
      <w:r w:rsidRPr="001E2F28">
        <w:rPr>
          <w:lang w:val="en-US"/>
        </w:rPr>
        <w:t xml:space="preserve">, which makes the graph grow to the </w:t>
      </w:r>
      <w:r w:rsidRPr="009E6854">
        <w:rPr>
          <w:lang w:val="en-US"/>
        </w:rPr>
        <w:t xml:space="preserve">bottom. </w:t>
      </w:r>
    </w:p>
    <w:p w14:paraId="73601E20" w14:textId="0695088D" w:rsidR="000A0171" w:rsidRPr="007C3F08" w:rsidRDefault="00C005CB" w:rsidP="000A0171">
      <w:pPr>
        <w:ind w:firstLine="0"/>
        <w:rPr>
          <w:lang w:val="en-US"/>
        </w:rPr>
      </w:pPr>
      <w:r>
        <w:rPr>
          <w:noProof/>
          <w:lang w:val="en-US"/>
        </w:rPr>
        <w:drawing>
          <wp:inline distT="0" distB="0" distL="0" distR="0" wp14:anchorId="78BB73F2" wp14:editId="060F5D35">
            <wp:extent cx="5759125" cy="1666875"/>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8622" cy="1669624"/>
                    </a:xfrm>
                    <a:prstGeom prst="rect">
                      <a:avLst/>
                    </a:prstGeom>
                    <a:noFill/>
                  </pic:spPr>
                </pic:pic>
              </a:graphicData>
            </a:graphic>
          </wp:inline>
        </w:drawing>
      </w:r>
    </w:p>
    <w:p w14:paraId="49709D4C" w14:textId="77777777" w:rsidR="000A0171" w:rsidRPr="004C0112" w:rsidRDefault="000A0171" w:rsidP="000A0171">
      <w:pPr>
        <w:pStyle w:val="Caption"/>
        <w:rPr>
          <w:lang w:val="en-US"/>
        </w:rPr>
      </w:pPr>
      <w:bookmarkStart w:id="445" w:name="_Ref410479635"/>
      <w:bookmarkStart w:id="446" w:name="_Toc41422358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48</w:t>
      </w:r>
      <w:r w:rsidRPr="004C0112">
        <w:rPr>
          <w:lang w:val="en-US"/>
        </w:rPr>
        <w:fldChar w:fldCharType="end"/>
      </w:r>
      <w:bookmarkEnd w:id="445"/>
      <w:r w:rsidRPr="004C0112">
        <w:rPr>
          <w:lang w:val="en-US"/>
        </w:rPr>
        <w:t xml:space="preserve"> – Calculating </w:t>
      </w:r>
      <w:r w:rsidRPr="004C0112">
        <w:rPr>
          <w:i/>
          <w:lang w:val="en-US"/>
        </w:rPr>
        <w:t>y</w:t>
      </w:r>
      <w:r w:rsidRPr="004C0112">
        <w:rPr>
          <w:lang w:val="en-US"/>
        </w:rPr>
        <w:t xml:space="preserve"> position</w:t>
      </w:r>
      <w:bookmarkEnd w:id="446"/>
    </w:p>
    <w:p w14:paraId="004F4734" w14:textId="7BF49FCC" w:rsidR="00895E77" w:rsidRDefault="000A0171" w:rsidP="000A0171">
      <w:pPr>
        <w:rPr>
          <w:lang w:val="en-US"/>
        </w:rPr>
      </w:pPr>
      <w:r w:rsidRPr="004C0112">
        <w:rPr>
          <w:lang w:val="en-US"/>
        </w:rPr>
        <w:t xml:space="preserve">The calculation occurs from right to left, looking at the predecessors of each commit. When a commit has more than one predecessor (like commit </w:t>
      </w:r>
      <w:r w:rsidRPr="004C0112">
        <w:rPr>
          <w:i/>
          <w:lang w:val="en-US"/>
        </w:rPr>
        <w:t>M</w:t>
      </w:r>
      <w:r w:rsidRPr="004C0112">
        <w:rPr>
          <w:lang w:val="en-US"/>
        </w:rPr>
        <w:t xml:space="preserve"> in </w:t>
      </w:r>
      <w:r w:rsidRPr="003D5EBD">
        <w:rPr>
          <w:lang w:val="en-US"/>
        </w:rPr>
        <w:fldChar w:fldCharType="begin"/>
      </w:r>
      <w:r w:rsidRPr="004C0112">
        <w:rPr>
          <w:lang w:val="en-US"/>
        </w:rPr>
        <w:instrText xml:space="preserve"> REF _Ref410479635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48</w:t>
      </w:r>
      <w:r w:rsidRPr="003D5EBD">
        <w:rPr>
          <w:lang w:val="en-US"/>
        </w:rPr>
        <w:fldChar w:fldCharType="end"/>
      </w:r>
      <w:r w:rsidRPr="007C3F08">
        <w:rPr>
          <w:lang w:val="en-US"/>
        </w:rPr>
        <w:t xml:space="preserve">, this because it is a merge. </w:t>
      </w:r>
      <w:r w:rsidRPr="003D5EBD">
        <w:rPr>
          <w:lang w:val="en-US"/>
        </w:rPr>
        <w:t>To</w:t>
      </w:r>
      <w:r w:rsidRPr="00F1211A">
        <w:rPr>
          <w:lang w:val="en-US"/>
        </w:rPr>
        <w:t xml:space="preserve"> find out the </w:t>
      </w:r>
      <w:r w:rsidRPr="0004762A">
        <w:rPr>
          <w:i/>
          <w:lang w:val="en-US"/>
        </w:rPr>
        <w:t>y</w:t>
      </w:r>
      <w:r w:rsidRPr="00831EDB">
        <w:rPr>
          <w:lang w:val="en-US"/>
        </w:rPr>
        <w:t xml:space="preserve"> position for each of </w:t>
      </w:r>
      <w:r w:rsidRPr="0086347E">
        <w:rPr>
          <w:i/>
          <w:lang w:val="en-US"/>
        </w:rPr>
        <w:t>M’s</w:t>
      </w:r>
      <w:r w:rsidRPr="0086347E">
        <w:rPr>
          <w:lang w:val="en-US"/>
        </w:rPr>
        <w:t xml:space="preserve"> predecessors, it is necessary to find their common ancestor (which is </w:t>
      </w:r>
      <w:r w:rsidRPr="00071773">
        <w:rPr>
          <w:i/>
          <w:lang w:val="en-US"/>
        </w:rPr>
        <w:t>S</w:t>
      </w:r>
      <w:r w:rsidRPr="00717F71">
        <w:rPr>
          <w:lang w:val="en-US"/>
        </w:rPr>
        <w:t xml:space="preserve"> in our example</w:t>
      </w:r>
      <w:r w:rsidRPr="00BD155A">
        <w:rPr>
          <w:lang w:val="en-US"/>
        </w:rPr>
        <w:t xml:space="preserve">) and calculate the height of </w:t>
      </w:r>
      <w:r w:rsidRPr="00555496">
        <w:rPr>
          <w:lang w:val="en-US"/>
        </w:rPr>
        <w:t>the subtree between these two commits (</w:t>
      </w:r>
      <w:r w:rsidRPr="00555496">
        <w:rPr>
          <w:i/>
          <w:lang w:val="en-US"/>
        </w:rPr>
        <w:t>S</w:t>
      </w:r>
      <w:r w:rsidRPr="003767D2">
        <w:rPr>
          <w:lang w:val="en-US"/>
        </w:rPr>
        <w:t xml:space="preserve"> and </w:t>
      </w:r>
      <w:r w:rsidRPr="003767D2">
        <w:rPr>
          <w:i/>
          <w:lang w:val="en-US"/>
        </w:rPr>
        <w:t>M</w:t>
      </w:r>
      <w:r w:rsidRPr="00C70AA2">
        <w:rPr>
          <w:lang w:val="en-US"/>
        </w:rPr>
        <w:t>)</w:t>
      </w:r>
      <w:r w:rsidRPr="00117B7E">
        <w:rPr>
          <w:lang w:val="en-US"/>
        </w:rPr>
        <w:t xml:space="preserve">. </w:t>
      </w:r>
      <w:r w:rsidR="005E5E54">
        <w:rPr>
          <w:lang w:val="en-US"/>
        </w:rPr>
        <w:t xml:space="preserve">In this example, the height of the subtree between </w:t>
      </w:r>
      <w:r w:rsidR="005E5E54">
        <w:rPr>
          <w:i/>
          <w:lang w:val="en-US"/>
        </w:rPr>
        <w:t xml:space="preserve">S </w:t>
      </w:r>
      <w:r w:rsidR="005E5E54">
        <w:rPr>
          <w:lang w:val="en-US"/>
        </w:rPr>
        <w:t xml:space="preserve">and </w:t>
      </w:r>
      <w:r w:rsidR="005E5E54">
        <w:rPr>
          <w:i/>
          <w:lang w:val="en-US"/>
        </w:rPr>
        <w:t xml:space="preserve">M </w:t>
      </w:r>
      <w:r w:rsidR="005E5E54">
        <w:rPr>
          <w:lang w:val="en-US"/>
        </w:rPr>
        <w:t xml:space="preserve"> is two. </w:t>
      </w:r>
      <w:r w:rsidR="00C005CB">
        <w:rPr>
          <w:lang w:val="en-US"/>
        </w:rPr>
        <w:t>Therefore</w:t>
      </w:r>
      <w:r w:rsidR="005E5E54">
        <w:rPr>
          <w:lang w:val="en-US"/>
        </w:rPr>
        <w:t xml:space="preserve">, one of </w:t>
      </w:r>
      <w:r w:rsidR="005E5E54">
        <w:rPr>
          <w:i/>
          <w:lang w:val="en-US"/>
        </w:rPr>
        <w:t xml:space="preserve">M’s </w:t>
      </w:r>
      <w:r w:rsidR="005E5E54">
        <w:rPr>
          <w:lang w:val="en-US"/>
        </w:rPr>
        <w:t xml:space="preserve">predecessors is assigned </w:t>
      </w:r>
      <w:r w:rsidR="00C005CB">
        <w:rPr>
          <w:i/>
          <w:lang w:val="en-US"/>
        </w:rPr>
        <w:t xml:space="preserve">0 </w:t>
      </w:r>
      <w:r w:rsidR="00C005CB">
        <w:rPr>
          <w:lang w:val="en-US"/>
        </w:rPr>
        <w:t xml:space="preserve">for y position (same position as </w:t>
      </w:r>
      <w:r w:rsidR="00C005CB">
        <w:rPr>
          <w:i/>
          <w:lang w:val="en-US"/>
        </w:rPr>
        <w:t>M</w:t>
      </w:r>
      <w:r w:rsidR="00C005CB">
        <w:rPr>
          <w:lang w:val="en-US"/>
        </w:rPr>
        <w:t xml:space="preserve">), while the other is assigned </w:t>
      </w:r>
      <w:r w:rsidR="00C005CB">
        <w:rPr>
          <w:i/>
          <w:lang w:val="en-US"/>
        </w:rPr>
        <w:t>-40</w:t>
      </w:r>
      <w:r w:rsidR="00C005CB">
        <w:rPr>
          <w:lang w:val="en-US"/>
        </w:rPr>
        <w:t xml:space="preserve"> (which is two steps down).</w:t>
      </w:r>
      <w:r w:rsidR="005E5E54">
        <w:rPr>
          <w:lang w:val="en-US"/>
        </w:rPr>
        <w:t xml:space="preserve"> </w:t>
      </w:r>
      <w:r w:rsidRPr="007D3EFA">
        <w:rPr>
          <w:lang w:val="en-US"/>
        </w:rPr>
        <w:t>There cou</w:t>
      </w:r>
      <w:r w:rsidRPr="008A010A">
        <w:rPr>
          <w:lang w:val="en-US"/>
        </w:rPr>
        <w:t xml:space="preserve">ld be more merges between </w:t>
      </w:r>
      <w:r w:rsidRPr="005D7C16">
        <w:rPr>
          <w:i/>
          <w:lang w:val="en-US"/>
        </w:rPr>
        <w:t>S</w:t>
      </w:r>
      <w:r w:rsidRPr="00723770">
        <w:rPr>
          <w:lang w:val="en-US"/>
        </w:rPr>
        <w:t xml:space="preserve"> and </w:t>
      </w:r>
      <w:r w:rsidRPr="0008190F">
        <w:rPr>
          <w:i/>
          <w:lang w:val="en-US"/>
        </w:rPr>
        <w:t>M</w:t>
      </w:r>
      <w:r w:rsidRPr="00AB1335">
        <w:rPr>
          <w:lang w:val="en-US"/>
        </w:rPr>
        <w:t xml:space="preserve"> and the process continues until all nodes are visited and their </w:t>
      </w:r>
      <w:r w:rsidRPr="00312A5F">
        <w:rPr>
          <w:i/>
          <w:lang w:val="en-US"/>
        </w:rPr>
        <w:t>y</w:t>
      </w:r>
      <w:r w:rsidRPr="00312A5F">
        <w:rPr>
          <w:lang w:val="en-US"/>
        </w:rPr>
        <w:t xml:space="preserve"> position is properly set.</w:t>
      </w:r>
    </w:p>
    <w:p w14:paraId="4C4233DC" w14:textId="1BD9ABA5" w:rsidR="000340C4" w:rsidRDefault="000340C4">
      <w:pPr>
        <w:spacing w:line="240" w:lineRule="auto"/>
        <w:ind w:firstLine="0"/>
        <w:jc w:val="left"/>
        <w:rPr>
          <w:lang w:val="en-US"/>
        </w:rPr>
      </w:pPr>
      <w:r>
        <w:rPr>
          <w:lang w:val="en-US"/>
        </w:rPr>
        <w:br w:type="page"/>
      </w:r>
    </w:p>
    <w:p w14:paraId="089A8826" w14:textId="6FB4BFF4" w:rsidR="000340C4" w:rsidRDefault="000340C4" w:rsidP="000340C4">
      <w:pPr>
        <w:pStyle w:val="Appendix1"/>
      </w:pPr>
      <w:bookmarkStart w:id="447" w:name="_Ref411962433"/>
      <w:r>
        <w:t xml:space="preserve"> </w:t>
      </w:r>
      <w:bookmarkStart w:id="448" w:name="_Ref412125511"/>
      <w:bookmarkStart w:id="449" w:name="_Ref412125515"/>
      <w:bookmarkStart w:id="450" w:name="_Toc412126134"/>
      <w:r>
        <w:t>– DyeVC Usage</w:t>
      </w:r>
      <w:bookmarkEnd w:id="447"/>
      <w:bookmarkEnd w:id="448"/>
      <w:bookmarkEnd w:id="449"/>
      <w:bookmarkEnd w:id="450"/>
    </w:p>
    <w:p w14:paraId="0C33201C" w14:textId="23B4F25E" w:rsidR="00FB2CC7" w:rsidRPr="00FB2CC7" w:rsidRDefault="00FB2CC7" w:rsidP="002B1075">
      <w:pPr>
        <w:pStyle w:val="Appendix2"/>
      </w:pPr>
      <w:bookmarkStart w:id="451" w:name="_Toc412126135"/>
      <w:r>
        <w:t>Introduction</w:t>
      </w:r>
      <w:bookmarkEnd w:id="451"/>
    </w:p>
    <w:p w14:paraId="216BDF84" w14:textId="5AF87AA5" w:rsidR="00FB2CC7" w:rsidRDefault="00FB2CC7" w:rsidP="000340C4">
      <w:pPr>
        <w:rPr>
          <w:lang w:val="en-US"/>
        </w:rPr>
      </w:pPr>
      <w:r>
        <w:rPr>
          <w:lang w:val="en-US"/>
        </w:rPr>
        <w:t>This Appendix show basic usage information regarding DyeVC, together with some tips on its configuration. This information is also available online on the DyeVC User Manual</w:t>
      </w:r>
      <w:r>
        <w:rPr>
          <w:rStyle w:val="FootnoteReference"/>
          <w:lang w:val="en-US"/>
        </w:rPr>
        <w:footnoteReference w:id="26"/>
      </w:r>
      <w:r>
        <w:rPr>
          <w:lang w:val="en-US"/>
        </w:rPr>
        <w:t>.</w:t>
      </w:r>
    </w:p>
    <w:p w14:paraId="2C96B548" w14:textId="41DA0B62" w:rsidR="00FB2CC7" w:rsidRPr="00FB2CC7" w:rsidRDefault="00FB2CC7" w:rsidP="002B1075">
      <w:pPr>
        <w:pStyle w:val="Appendix2"/>
      </w:pPr>
      <w:bookmarkStart w:id="452" w:name="_Toc412126136"/>
      <w:r>
        <w:t>Running DyeVC</w:t>
      </w:r>
      <w:bookmarkEnd w:id="452"/>
    </w:p>
    <w:p w14:paraId="7C7C600F" w14:textId="37BA148F" w:rsidR="000340C4" w:rsidRPr="00F1211A" w:rsidRDefault="000340C4" w:rsidP="000340C4">
      <w:pPr>
        <w:rPr>
          <w:lang w:val="en-US"/>
        </w:rPr>
      </w:pPr>
      <w:r>
        <w:rPr>
          <w:lang w:val="en-US"/>
        </w:rPr>
        <w:t xml:space="preserve">As we discussed in Section </w:t>
      </w:r>
      <w:r>
        <w:rPr>
          <w:lang w:val="en-US"/>
        </w:rPr>
        <w:fldChar w:fldCharType="begin"/>
      </w:r>
      <w:r>
        <w:rPr>
          <w:lang w:val="en-US"/>
        </w:rPr>
        <w:instrText xml:space="preserve"> REF _Ref411962276 \r \h </w:instrText>
      </w:r>
      <w:r>
        <w:rPr>
          <w:lang w:val="en-US"/>
        </w:rPr>
      </w:r>
      <w:r>
        <w:rPr>
          <w:lang w:val="en-US"/>
        </w:rPr>
        <w:fldChar w:fldCharType="separate"/>
      </w:r>
      <w:r w:rsidR="00A80296">
        <w:rPr>
          <w:lang w:val="en-US"/>
        </w:rPr>
        <w:t>3.5</w:t>
      </w:r>
      <w:r>
        <w:rPr>
          <w:lang w:val="en-US"/>
        </w:rPr>
        <w:fldChar w:fldCharType="end"/>
      </w:r>
      <w:r w:rsidRPr="00555496">
        <w:rPr>
          <w:lang w:val="en-US"/>
        </w:rPr>
        <w:t>, DyeVC uses Java Web Start technology and thus does not need to be formally installed. After launching the application for the first time, it c</w:t>
      </w:r>
      <w:r w:rsidRPr="003767D2">
        <w:rPr>
          <w:lang w:val="en-US"/>
        </w:rPr>
        <w:t>reates a shortcut in the Desktop (</w:t>
      </w:r>
      <w:r w:rsidR="00606B81">
        <w:rPr>
          <w:lang w:val="en-US"/>
        </w:rPr>
        <w:fldChar w:fldCharType="begin"/>
      </w:r>
      <w:r w:rsidR="00606B81">
        <w:rPr>
          <w:lang w:val="en-US"/>
        </w:rPr>
        <w:instrText xml:space="preserve"> REF _Ref411963342 \h </w:instrText>
      </w:r>
      <w:r w:rsidR="00606B81">
        <w:rPr>
          <w:lang w:val="en-US"/>
        </w:rPr>
      </w:r>
      <w:r w:rsidR="00606B81">
        <w:rPr>
          <w:lang w:val="en-US"/>
        </w:rPr>
        <w:fldChar w:fldCharType="separate"/>
      </w:r>
      <w:r w:rsidR="00A80296" w:rsidRPr="00F1211A">
        <w:rPr>
          <w:lang w:val="en-US"/>
        </w:rPr>
        <w:t xml:space="preserve">Figure </w:t>
      </w:r>
      <w:r w:rsidR="00A80296">
        <w:rPr>
          <w:noProof/>
          <w:lang w:val="en-US"/>
        </w:rPr>
        <w:t>49</w:t>
      </w:r>
      <w:r w:rsidR="00606B81">
        <w:rPr>
          <w:lang w:val="en-US"/>
        </w:rPr>
        <w:fldChar w:fldCharType="end"/>
      </w:r>
      <w:r w:rsidRPr="007C3F08">
        <w:rPr>
          <w:lang w:val="en-US"/>
        </w:rPr>
        <w:t>.a)</w:t>
      </w:r>
      <w:r w:rsidRPr="003D5EBD">
        <w:rPr>
          <w:lang w:val="en-US"/>
        </w:rPr>
        <w:t xml:space="preserve">, </w:t>
      </w:r>
      <w:r w:rsidRPr="00F1211A">
        <w:rPr>
          <w:lang w:val="en-US"/>
        </w:rPr>
        <w:t>which can be used to execute the application later on. After running the application, it lies on the system tray bar (</w:t>
      </w:r>
      <w:r w:rsidR="00606B81">
        <w:rPr>
          <w:lang w:val="en-US"/>
        </w:rPr>
        <w:fldChar w:fldCharType="begin"/>
      </w:r>
      <w:r w:rsidR="00606B81">
        <w:rPr>
          <w:lang w:val="en-US"/>
        </w:rPr>
        <w:instrText xml:space="preserve"> REF _Ref411963342 \h </w:instrText>
      </w:r>
      <w:r w:rsidR="00606B81">
        <w:rPr>
          <w:lang w:val="en-US"/>
        </w:rPr>
      </w:r>
      <w:r w:rsidR="00606B81">
        <w:rPr>
          <w:lang w:val="en-US"/>
        </w:rPr>
        <w:fldChar w:fldCharType="separate"/>
      </w:r>
      <w:r w:rsidR="00A80296" w:rsidRPr="00F1211A">
        <w:rPr>
          <w:lang w:val="en-US"/>
        </w:rPr>
        <w:t xml:space="preserve">Figure </w:t>
      </w:r>
      <w:r w:rsidR="00A80296">
        <w:rPr>
          <w:noProof/>
          <w:lang w:val="en-US"/>
        </w:rPr>
        <w:t>49</w:t>
      </w:r>
      <w:r w:rsidR="00606B81">
        <w:rPr>
          <w:lang w:val="en-US"/>
        </w:rPr>
        <w:fldChar w:fldCharType="end"/>
      </w:r>
      <w:r w:rsidRPr="007C3F08">
        <w:rPr>
          <w:lang w:val="en-US"/>
        </w:rPr>
        <w:t>.b</w:t>
      </w:r>
      <w:r w:rsidRPr="003D5EBD">
        <w:rPr>
          <w:lang w:val="en-US"/>
        </w:rPr>
        <w:t>). A single click on the icon will show the application window and minimizing it will tak</w:t>
      </w:r>
      <w:r w:rsidRPr="00F1211A">
        <w:rPr>
          <w:lang w:val="en-US"/>
        </w:rPr>
        <w:t>e it back to the tray bar.</w:t>
      </w:r>
    </w:p>
    <w:p w14:paraId="4A7E0BB8" w14:textId="77777777" w:rsidR="000340C4" w:rsidRPr="007C3F08" w:rsidRDefault="000340C4" w:rsidP="000340C4">
      <w:pPr>
        <w:ind w:firstLine="0"/>
        <w:jc w:val="center"/>
        <w:rPr>
          <w:lang w:val="en-US"/>
        </w:rPr>
      </w:pPr>
      <w:r w:rsidRPr="004C0112">
        <w:rPr>
          <w:noProof/>
          <w:lang w:val="en-US"/>
        </w:rPr>
        <w:drawing>
          <wp:inline distT="0" distB="0" distL="0" distR="0" wp14:anchorId="51870CE0" wp14:editId="4505DF7E">
            <wp:extent cx="476250" cy="781050"/>
            <wp:effectExtent l="0" t="0" r="0" b="0"/>
            <wp:docPr id="88"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250" cy="781050"/>
                    </a:xfrm>
                    <a:prstGeom prst="rect">
                      <a:avLst/>
                    </a:prstGeom>
                    <a:noFill/>
                    <a:ln>
                      <a:noFill/>
                    </a:ln>
                  </pic:spPr>
                </pic:pic>
              </a:graphicData>
            </a:graphic>
          </wp:inline>
        </w:drawing>
      </w:r>
      <w:r w:rsidRPr="007C3F08">
        <w:rPr>
          <w:lang w:val="en-US"/>
        </w:rPr>
        <w:tab/>
      </w:r>
      <w:r w:rsidRPr="007C3F08">
        <w:rPr>
          <w:lang w:val="en-US"/>
        </w:rPr>
        <w:tab/>
      </w:r>
      <w:r w:rsidRPr="007C3F08">
        <w:rPr>
          <w:lang w:val="en-US"/>
        </w:rPr>
        <w:tab/>
      </w:r>
      <w:r w:rsidRPr="007C3F08">
        <w:rPr>
          <w:lang w:val="en-US"/>
        </w:rPr>
        <w:tab/>
      </w:r>
      <w:r w:rsidRPr="004C0112">
        <w:rPr>
          <w:noProof/>
          <w:lang w:val="en-US"/>
        </w:rPr>
        <w:drawing>
          <wp:inline distT="0" distB="0" distL="0" distR="0" wp14:anchorId="0D5BB0C1" wp14:editId="119896A3">
            <wp:extent cx="2819400" cy="1181100"/>
            <wp:effectExtent l="0" t="0" r="0" b="0"/>
            <wp:docPr id="89" name="Imagem 57"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 descr="DyeVC Startu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19400" cy="1181100"/>
                    </a:xfrm>
                    <a:prstGeom prst="rect">
                      <a:avLst/>
                    </a:prstGeom>
                    <a:noFill/>
                    <a:ln>
                      <a:noFill/>
                    </a:ln>
                  </pic:spPr>
                </pic:pic>
              </a:graphicData>
            </a:graphic>
          </wp:inline>
        </w:drawing>
      </w:r>
    </w:p>
    <w:p w14:paraId="60947DD0" w14:textId="77777777" w:rsidR="000340C4" w:rsidRPr="003D5EBD" w:rsidRDefault="000340C4" w:rsidP="000340C4">
      <w:pPr>
        <w:pStyle w:val="ListaColorida-nfase11"/>
        <w:numPr>
          <w:ilvl w:val="0"/>
          <w:numId w:val="9"/>
        </w:numPr>
        <w:rPr>
          <w:b/>
          <w:lang w:val="en-US"/>
        </w:rPr>
      </w:pPr>
      <w:r w:rsidRPr="003D5EBD">
        <w:rPr>
          <w:b/>
          <w:lang w:val="en-US"/>
        </w:rPr>
        <w:t>(b)</w:t>
      </w:r>
    </w:p>
    <w:p w14:paraId="3BAB8AF3" w14:textId="38339A73" w:rsidR="000340C4" w:rsidRPr="004C0112" w:rsidRDefault="000340C4" w:rsidP="000340C4">
      <w:pPr>
        <w:pStyle w:val="Caption"/>
        <w:rPr>
          <w:lang w:val="en-US"/>
        </w:rPr>
      </w:pPr>
      <w:bookmarkStart w:id="453" w:name="_Ref411963342"/>
      <w:bookmarkStart w:id="454" w:name="_Toc414223583"/>
      <w:r w:rsidRPr="00F1211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49</w:t>
      </w:r>
      <w:r w:rsidRPr="004C0112">
        <w:rPr>
          <w:lang w:val="en-US"/>
        </w:rPr>
        <w:fldChar w:fldCharType="end"/>
      </w:r>
      <w:bookmarkEnd w:id="453"/>
      <w:r w:rsidRPr="004C0112">
        <w:rPr>
          <w:lang w:val="en-US"/>
        </w:rPr>
        <w:t xml:space="preserve"> – DyeVC icon on the </w:t>
      </w:r>
      <w:r w:rsidR="009F6B77">
        <w:rPr>
          <w:lang w:val="en-US"/>
        </w:rPr>
        <w:t>d</w:t>
      </w:r>
      <w:r w:rsidRPr="004C0112">
        <w:rPr>
          <w:lang w:val="en-US"/>
        </w:rPr>
        <w:t>esktop and on the tray bar</w:t>
      </w:r>
      <w:bookmarkEnd w:id="454"/>
    </w:p>
    <w:p w14:paraId="1EDB11F8" w14:textId="7F0C8888" w:rsidR="00FB2CC7" w:rsidRPr="00FB2CC7" w:rsidRDefault="00FB2CC7" w:rsidP="002B1075">
      <w:pPr>
        <w:pStyle w:val="Appendix3"/>
      </w:pPr>
      <w:bookmarkStart w:id="455" w:name="_Toc412126137"/>
      <w:r w:rsidRPr="00FB2CC7">
        <w:t xml:space="preserve">Main </w:t>
      </w:r>
      <w:r w:rsidR="009F6B77">
        <w:t>w</w:t>
      </w:r>
      <w:r w:rsidRPr="00FB2CC7">
        <w:t>indow</w:t>
      </w:r>
      <w:bookmarkEnd w:id="455"/>
    </w:p>
    <w:p w14:paraId="2F20E797" w14:textId="62C5D02B" w:rsidR="00606B81" w:rsidRPr="00831EDB" w:rsidRDefault="00606B81" w:rsidP="00606B81">
      <w:pPr>
        <w:rPr>
          <w:lang w:val="en-US"/>
        </w:rPr>
      </w:pPr>
      <w:r w:rsidRPr="004C0112">
        <w:rPr>
          <w:lang w:val="en-US"/>
        </w:rPr>
        <w:t>After maximizing the application, the main window is shown (</w:t>
      </w:r>
      <w:r>
        <w:rPr>
          <w:lang w:val="en-US"/>
        </w:rPr>
        <w:fldChar w:fldCharType="begin"/>
      </w:r>
      <w:r>
        <w:rPr>
          <w:lang w:val="en-US"/>
        </w:rPr>
        <w:instrText xml:space="preserve"> REF _Ref411963394 \h </w:instrText>
      </w:r>
      <w:r>
        <w:rPr>
          <w:lang w:val="en-US"/>
        </w:rPr>
      </w:r>
      <w:r>
        <w:rPr>
          <w:lang w:val="en-US"/>
        </w:rPr>
        <w:fldChar w:fldCharType="separate"/>
      </w:r>
      <w:r w:rsidR="00A80296" w:rsidRPr="003D5EBD">
        <w:rPr>
          <w:lang w:val="en-US"/>
        </w:rPr>
        <w:t xml:space="preserve">Figure </w:t>
      </w:r>
      <w:r w:rsidR="00A80296">
        <w:rPr>
          <w:noProof/>
          <w:lang w:val="en-US"/>
        </w:rPr>
        <w:t>50</w:t>
      </w:r>
      <w:r>
        <w:rPr>
          <w:lang w:val="en-US"/>
        </w:rPr>
        <w:fldChar w:fldCharType="end"/>
      </w:r>
      <w:r w:rsidRPr="007C3F08">
        <w:rPr>
          <w:lang w:val="en-US"/>
        </w:rPr>
        <w:t>)</w:t>
      </w:r>
      <w:r w:rsidRPr="003D5EBD">
        <w:rPr>
          <w:lang w:val="en-US"/>
        </w:rPr>
        <w:t xml:space="preserve">. </w:t>
      </w:r>
      <w:r w:rsidRPr="00F1211A">
        <w:rPr>
          <w:lang w:val="en-US"/>
        </w:rPr>
        <w:t xml:space="preserve">The main window </w:t>
      </w:r>
      <w:r w:rsidRPr="0004762A">
        <w:rPr>
          <w:lang w:val="en-US"/>
        </w:rPr>
        <w:t>presents</w:t>
      </w:r>
      <w:r w:rsidRPr="00831EDB">
        <w:rPr>
          <w:lang w:val="en-US"/>
        </w:rPr>
        <w:t xml:space="preserve"> all monitored repositories, along with the following information in the Monitored Repositories panel:</w:t>
      </w:r>
    </w:p>
    <w:p w14:paraId="1C615D3B" w14:textId="77777777" w:rsidR="00606B81" w:rsidRPr="004C0112" w:rsidRDefault="00606B81" w:rsidP="00606B81">
      <w:pPr>
        <w:pStyle w:val="Listasemnumerao"/>
      </w:pPr>
      <w:r w:rsidRPr="0086347E">
        <w:rPr>
          <w:b/>
        </w:rPr>
        <w:t>Status</w:t>
      </w:r>
      <w:r w:rsidRPr="0086347E">
        <w:t>: An icon representing the clone status related t</w:t>
      </w:r>
      <w:r w:rsidRPr="00071773">
        <w:t>o its known partners (as discussed in Section</w:t>
      </w:r>
      <w:r w:rsidRPr="00717F71">
        <w:t xml:space="preserve"> </w:t>
      </w:r>
      <w:r w:rsidRPr="004C0112">
        <w:fldChar w:fldCharType="begin"/>
      </w:r>
      <w:r w:rsidRPr="004C0112">
        <w:instrText xml:space="preserve"> REF _Ref409460001 \r \h </w:instrText>
      </w:r>
      <w:r w:rsidRPr="004C0112">
        <w:fldChar w:fldCharType="separate"/>
      </w:r>
      <w:r w:rsidR="00A80296">
        <w:t>3.3</w:t>
      </w:r>
      <w:r w:rsidRPr="004C0112">
        <w:fldChar w:fldCharType="end"/>
      </w:r>
      <w:r w:rsidRPr="004C0112">
        <w:t>);</w:t>
      </w:r>
    </w:p>
    <w:p w14:paraId="5E425DF3" w14:textId="77777777" w:rsidR="00606B81" w:rsidRPr="004C0112" w:rsidRDefault="00606B81" w:rsidP="00606B81">
      <w:pPr>
        <w:pStyle w:val="Listasemnumerao"/>
      </w:pPr>
      <w:r w:rsidRPr="004C0112">
        <w:rPr>
          <w:b/>
        </w:rPr>
        <w:t>System Name</w:t>
      </w:r>
      <w:r w:rsidRPr="004C0112">
        <w:t>: The system or project name that the clone belongs. Clones that belong to the same project are shown together in the topology view;</w:t>
      </w:r>
    </w:p>
    <w:p w14:paraId="331B11FD" w14:textId="77777777" w:rsidR="00606B81" w:rsidRPr="004C0112" w:rsidRDefault="00606B81" w:rsidP="00606B81">
      <w:pPr>
        <w:pStyle w:val="Listasemnumerao"/>
      </w:pPr>
      <w:r w:rsidRPr="004C0112">
        <w:rPr>
          <w:b/>
        </w:rPr>
        <w:t>Clone Name</w:t>
      </w:r>
      <w:r w:rsidRPr="004C0112">
        <w:t>: The name that the user gave to this particular clone. It must be unique on each single machine for a particular system name;</w:t>
      </w:r>
    </w:p>
    <w:p w14:paraId="308DE12A" w14:textId="77777777" w:rsidR="00606B81" w:rsidRPr="004C0112" w:rsidRDefault="00606B81" w:rsidP="00606B81">
      <w:pPr>
        <w:pStyle w:val="Listasemnumerao"/>
      </w:pPr>
      <w:r w:rsidRPr="004C0112">
        <w:rPr>
          <w:b/>
        </w:rPr>
        <w:t>Id</w:t>
      </w:r>
      <w:r w:rsidRPr="004C0112">
        <w:t>: An internal unique id generated by DyeVC;</w:t>
      </w:r>
    </w:p>
    <w:p w14:paraId="4E03E252" w14:textId="77777777" w:rsidR="00606B81" w:rsidRPr="004C0112" w:rsidRDefault="00606B81" w:rsidP="00606B81">
      <w:pPr>
        <w:pStyle w:val="Listasemnumerao"/>
      </w:pPr>
      <w:r w:rsidRPr="004C0112">
        <w:rPr>
          <w:b/>
        </w:rPr>
        <w:t>Clone Path</w:t>
      </w:r>
      <w:r w:rsidRPr="004C0112">
        <w:t>: The path in the local machine where this clone is found.</w:t>
      </w:r>
    </w:p>
    <w:p w14:paraId="3EFE65D1" w14:textId="77777777" w:rsidR="000340C4" w:rsidRPr="007C3F08" w:rsidRDefault="000340C4" w:rsidP="000340C4">
      <w:pPr>
        <w:pStyle w:val="PrimeiroPargrafo"/>
        <w:jc w:val="center"/>
        <w:rPr>
          <w:lang w:val="en-US"/>
        </w:rPr>
      </w:pPr>
      <w:r w:rsidRPr="004C0112">
        <w:rPr>
          <w:noProof/>
          <w:lang w:val="en-US" w:eastAsia="en-US"/>
        </w:rPr>
        <w:drawing>
          <wp:inline distT="0" distB="0" distL="0" distR="0" wp14:anchorId="25D7995F" wp14:editId="5B23A727">
            <wp:extent cx="4333875" cy="3390900"/>
            <wp:effectExtent l="0" t="0" r="9525" b="0"/>
            <wp:docPr id="90" name="Imagem 58"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 descr="DyeVC Startu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33875" cy="3390900"/>
                    </a:xfrm>
                    <a:prstGeom prst="rect">
                      <a:avLst/>
                    </a:prstGeom>
                    <a:noFill/>
                    <a:ln>
                      <a:noFill/>
                    </a:ln>
                  </pic:spPr>
                </pic:pic>
              </a:graphicData>
            </a:graphic>
          </wp:inline>
        </w:drawing>
      </w:r>
    </w:p>
    <w:p w14:paraId="4094DF16" w14:textId="77777777" w:rsidR="000340C4" w:rsidRPr="004C0112" w:rsidRDefault="000340C4" w:rsidP="000340C4">
      <w:pPr>
        <w:pStyle w:val="Caption"/>
        <w:rPr>
          <w:lang w:val="en-US"/>
        </w:rPr>
      </w:pPr>
      <w:bookmarkStart w:id="456" w:name="_Ref411963394"/>
      <w:bookmarkStart w:id="457" w:name="_Toc41422358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50</w:t>
      </w:r>
      <w:r w:rsidRPr="004C0112">
        <w:rPr>
          <w:lang w:val="en-US"/>
        </w:rPr>
        <w:fldChar w:fldCharType="end"/>
      </w:r>
      <w:bookmarkEnd w:id="456"/>
      <w:r w:rsidRPr="004C0112">
        <w:rPr>
          <w:lang w:val="en-US"/>
        </w:rPr>
        <w:t xml:space="preserve"> – DyeVC main window</w:t>
      </w:r>
      <w:bookmarkEnd w:id="457"/>
    </w:p>
    <w:p w14:paraId="4FB989E1" w14:textId="77777777" w:rsidR="000340C4" w:rsidRPr="0004762A" w:rsidRDefault="000340C4" w:rsidP="000340C4">
      <w:pPr>
        <w:rPr>
          <w:lang w:val="en-US"/>
        </w:rPr>
      </w:pPr>
      <w:r w:rsidRPr="004C0112">
        <w:rPr>
          <w:lang w:val="en-US"/>
        </w:rPr>
        <w:t xml:space="preserve">The application also shows relevant information regarding the monitoring status in the Messages panel. There is the possibility to see more detailed log messages by clicking on </w:t>
      </w:r>
      <w:r w:rsidRPr="004C0112">
        <w:rPr>
          <w:b/>
          <w:lang w:val="en-US"/>
        </w:rPr>
        <w:t xml:space="preserve">View </w:t>
      </w:r>
      <w:r w:rsidRPr="007C3F08">
        <w:rPr>
          <w:b/>
          <w:lang w:val="en-US"/>
        </w:rPr>
        <w:sym w:font="Wingdings" w:char="F0E0"/>
      </w:r>
      <w:r w:rsidRPr="007C3F08">
        <w:rPr>
          <w:b/>
          <w:lang w:val="en-US"/>
        </w:rPr>
        <w:t xml:space="preserve"> Console Window</w:t>
      </w:r>
      <w:r w:rsidRPr="003D5EBD">
        <w:rPr>
          <w:lang w:val="en-US"/>
        </w:rPr>
        <w:t>.</w:t>
      </w:r>
      <w:r w:rsidRPr="00F1211A">
        <w:rPr>
          <w:lang w:val="en-US"/>
        </w:rPr>
        <w:t xml:space="preserve"> A new window will be opened, where messages are displayed according to their levels of criticality. The default behavior is to show INFO,</w:t>
      </w:r>
      <w:r w:rsidRPr="0004762A">
        <w:rPr>
          <w:lang w:val="en-US"/>
        </w:rPr>
        <w:t xml:space="preserve"> WARN, and ERROR messages, but right clicking on the panel allows the user to change this behavior, allowing to also log TRACE and DEBUG messages.</w:t>
      </w:r>
    </w:p>
    <w:p w14:paraId="48089934" w14:textId="1177C0F4" w:rsidR="00FB2CC7" w:rsidRPr="00FB2CC7" w:rsidRDefault="00FB2CC7" w:rsidP="002B1075">
      <w:pPr>
        <w:pStyle w:val="Appendix3"/>
      </w:pPr>
      <w:bookmarkStart w:id="458" w:name="_Toc412126138"/>
      <w:r w:rsidRPr="00FB2CC7">
        <w:t>Monitored Repositories</w:t>
      </w:r>
      <w:bookmarkEnd w:id="458"/>
    </w:p>
    <w:p w14:paraId="1BEB6FD5" w14:textId="0080FBE1" w:rsidR="000340C4" w:rsidRPr="00071773" w:rsidRDefault="000340C4" w:rsidP="000340C4">
      <w:pPr>
        <w:rPr>
          <w:lang w:val="en-US"/>
        </w:rPr>
      </w:pPr>
      <w:r w:rsidRPr="0004762A">
        <w:rPr>
          <w:lang w:val="en-US"/>
        </w:rPr>
        <w:t xml:space="preserve">The main screen will be initially empty as there is no repository being monitored. Clicking on </w:t>
      </w:r>
      <w:r w:rsidRPr="00831EDB">
        <w:rPr>
          <w:b/>
          <w:lang w:val="en-US"/>
        </w:rPr>
        <w:t xml:space="preserve">File </w:t>
      </w:r>
      <w:r w:rsidRPr="007C3F08">
        <w:rPr>
          <w:b/>
          <w:lang w:val="en-US"/>
        </w:rPr>
        <w:sym w:font="Wingdings" w:char="F0E0"/>
      </w:r>
      <w:r w:rsidRPr="007C3F08">
        <w:rPr>
          <w:b/>
          <w:lang w:val="en-US"/>
        </w:rPr>
        <w:t xml:space="preserve"> Add Project</w:t>
      </w:r>
      <w:r w:rsidRPr="003D5EBD">
        <w:rPr>
          <w:lang w:val="en-US"/>
        </w:rPr>
        <w:t xml:space="preserve"> all</w:t>
      </w:r>
      <w:r w:rsidRPr="00F1211A">
        <w:rPr>
          <w:lang w:val="en-US"/>
        </w:rPr>
        <w:t>ows creating a new monitoring configuration (</w:t>
      </w:r>
      <w:r w:rsidR="00606B81">
        <w:rPr>
          <w:lang w:val="en-US"/>
        </w:rPr>
        <w:fldChar w:fldCharType="begin"/>
      </w:r>
      <w:r w:rsidR="00606B81">
        <w:rPr>
          <w:lang w:val="en-US"/>
        </w:rPr>
        <w:instrText xml:space="preserve"> REF _Ref411963413 \h </w:instrText>
      </w:r>
      <w:r w:rsidR="00606B81">
        <w:rPr>
          <w:lang w:val="en-US"/>
        </w:rPr>
      </w:r>
      <w:r w:rsidR="00606B81">
        <w:rPr>
          <w:lang w:val="en-US"/>
        </w:rPr>
        <w:fldChar w:fldCharType="separate"/>
      </w:r>
      <w:r w:rsidR="00A80296" w:rsidRPr="003D5EBD">
        <w:rPr>
          <w:lang w:val="en-US"/>
        </w:rPr>
        <w:t xml:space="preserve">Figure </w:t>
      </w:r>
      <w:r w:rsidR="00A80296">
        <w:rPr>
          <w:noProof/>
          <w:lang w:val="en-US"/>
        </w:rPr>
        <w:t>51</w:t>
      </w:r>
      <w:r w:rsidR="00606B81">
        <w:rPr>
          <w:lang w:val="en-US"/>
        </w:rPr>
        <w:fldChar w:fldCharType="end"/>
      </w:r>
      <w:r w:rsidRPr="007C3F08">
        <w:rPr>
          <w:lang w:val="en-US"/>
        </w:rPr>
        <w:t>)</w:t>
      </w:r>
      <w:r w:rsidRPr="003D5EBD">
        <w:rPr>
          <w:lang w:val="en-US"/>
        </w:rPr>
        <w:t>. The user can choose a system name from the ones provided on the drop-down list, or type a new one, and click on the Explore button to choose the path where the clone is loca</w:t>
      </w:r>
      <w:r w:rsidRPr="00F1211A">
        <w:rPr>
          <w:lang w:val="en-US"/>
        </w:rPr>
        <w:t xml:space="preserve">ted. The Clone Name will be automatically chosen by the application, based on the folder name where the clone is located. For instance, if the user points the Clone Address to </w:t>
      </w:r>
      <w:r w:rsidRPr="0004762A">
        <w:rPr>
          <w:i/>
          <w:lang w:val="en-US"/>
        </w:rPr>
        <w:t>/home/users/username/myprojects/xyz</w:t>
      </w:r>
      <w:r w:rsidRPr="00831EDB">
        <w:rPr>
          <w:lang w:val="en-US"/>
        </w:rPr>
        <w:t>, the Clone Name of this configuratio</w:t>
      </w:r>
      <w:r w:rsidRPr="0086347E">
        <w:rPr>
          <w:lang w:val="en-US"/>
        </w:rPr>
        <w:t xml:space="preserve">n will be </w:t>
      </w:r>
      <w:r w:rsidRPr="0086347E">
        <w:rPr>
          <w:i/>
          <w:lang w:val="en-US"/>
        </w:rPr>
        <w:t>xyz</w:t>
      </w:r>
      <w:r w:rsidRPr="00071773">
        <w:rPr>
          <w:lang w:val="en-US"/>
        </w:rPr>
        <w:t>.</w:t>
      </w:r>
    </w:p>
    <w:p w14:paraId="322DF1DB" w14:textId="77777777" w:rsidR="000340C4" w:rsidRPr="007C3F08" w:rsidRDefault="000340C4" w:rsidP="00606B81">
      <w:pPr>
        <w:ind w:firstLine="0"/>
        <w:jc w:val="center"/>
        <w:rPr>
          <w:lang w:val="en-US"/>
        </w:rPr>
      </w:pPr>
      <w:r w:rsidRPr="004C0112">
        <w:rPr>
          <w:noProof/>
          <w:lang w:val="en-US"/>
        </w:rPr>
        <w:drawing>
          <wp:inline distT="0" distB="0" distL="0" distR="0" wp14:anchorId="01D0749D" wp14:editId="14F92AED">
            <wp:extent cx="4651977" cy="1590675"/>
            <wp:effectExtent l="0" t="0" r="0" b="0"/>
            <wp:docPr id="91" name="Imagem 59" descr="DyeVC Ad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 descr="DyeVC Add Configura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03155" cy="1608174"/>
                    </a:xfrm>
                    <a:prstGeom prst="rect">
                      <a:avLst/>
                    </a:prstGeom>
                    <a:noFill/>
                    <a:ln>
                      <a:noFill/>
                    </a:ln>
                  </pic:spPr>
                </pic:pic>
              </a:graphicData>
            </a:graphic>
          </wp:inline>
        </w:drawing>
      </w:r>
    </w:p>
    <w:p w14:paraId="27A4303B" w14:textId="77777777" w:rsidR="000340C4" w:rsidRDefault="000340C4" w:rsidP="000340C4">
      <w:pPr>
        <w:pStyle w:val="Caption"/>
        <w:rPr>
          <w:lang w:val="en-US"/>
        </w:rPr>
      </w:pPr>
      <w:bookmarkStart w:id="459" w:name="_Ref411963413"/>
      <w:bookmarkStart w:id="460" w:name="_Toc41422358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51</w:t>
      </w:r>
      <w:r w:rsidRPr="004C0112">
        <w:rPr>
          <w:lang w:val="en-US"/>
        </w:rPr>
        <w:fldChar w:fldCharType="end"/>
      </w:r>
      <w:bookmarkEnd w:id="459"/>
      <w:r w:rsidRPr="004C0112">
        <w:rPr>
          <w:lang w:val="en-US"/>
        </w:rPr>
        <w:t xml:space="preserve"> – Creating a new monitoring configuration</w:t>
      </w:r>
      <w:bookmarkEnd w:id="460"/>
    </w:p>
    <w:p w14:paraId="55688812" w14:textId="5383CC5C" w:rsidR="00893D7E" w:rsidRDefault="00893D7E" w:rsidP="002B1075">
      <w:pPr>
        <w:pStyle w:val="Appendix3"/>
      </w:pPr>
      <w:bookmarkStart w:id="461" w:name="_Toc412126139"/>
      <w:r>
        <w:t>Visualizations</w:t>
      </w:r>
      <w:bookmarkEnd w:id="461"/>
    </w:p>
    <w:p w14:paraId="7FEA1285" w14:textId="530E15A6" w:rsidR="00893D7E" w:rsidRDefault="00893D7E" w:rsidP="00893D7E">
      <w:pPr>
        <w:rPr>
          <w:lang w:val="en-US"/>
        </w:rPr>
      </w:pPr>
      <w:r w:rsidRPr="00893D7E">
        <w:rPr>
          <w:lang w:val="en-US"/>
        </w:rPr>
        <w:t>Once repositories are being monitored, the user is able to navigate through all the visualization levels discussed in Section 3.3, where each one of them is described. Level 1 (Notifications) will be shown as notifications in tray bar</w:t>
      </w:r>
      <w:r>
        <w:rPr>
          <w:lang w:val="en-US"/>
        </w:rPr>
        <w:t xml:space="preserve"> (</w:t>
      </w:r>
      <w:r>
        <w:rPr>
          <w:lang w:val="en-US"/>
        </w:rPr>
        <w:fldChar w:fldCharType="begin"/>
      </w:r>
      <w:r>
        <w:rPr>
          <w:lang w:val="en-US"/>
        </w:rPr>
        <w:instrText xml:space="preserve"> REF _Ref411963342 \h </w:instrText>
      </w:r>
      <w:r>
        <w:rPr>
          <w:lang w:val="en-US"/>
        </w:rPr>
      </w:r>
      <w:r>
        <w:rPr>
          <w:lang w:val="en-US"/>
        </w:rPr>
        <w:fldChar w:fldCharType="separate"/>
      </w:r>
      <w:r w:rsidR="00A80296" w:rsidRPr="00F1211A">
        <w:rPr>
          <w:lang w:val="en-US"/>
        </w:rPr>
        <w:t xml:space="preserve">Figure </w:t>
      </w:r>
      <w:r w:rsidR="00A80296">
        <w:rPr>
          <w:noProof/>
          <w:lang w:val="en-US"/>
        </w:rPr>
        <w:t>49</w:t>
      </w:r>
      <w:r>
        <w:rPr>
          <w:lang w:val="en-US"/>
        </w:rPr>
        <w:fldChar w:fldCharType="end"/>
      </w:r>
      <w:r>
        <w:rPr>
          <w:lang w:val="en-US"/>
        </w:rPr>
        <w:t>.b)</w:t>
      </w:r>
      <w:r w:rsidRPr="00893D7E">
        <w:rPr>
          <w:lang w:val="en-US"/>
        </w:rPr>
        <w:t>; Level 2 (Topology) will be presented by right clicking on a repository and choosing Show Topology</w:t>
      </w:r>
      <w:r>
        <w:rPr>
          <w:lang w:val="en-US"/>
        </w:rPr>
        <w:t xml:space="preserve"> (</w:t>
      </w:r>
      <w:r>
        <w:rPr>
          <w:lang w:val="en-US"/>
        </w:rPr>
        <w:fldChar w:fldCharType="begin"/>
      </w:r>
      <w:r>
        <w:rPr>
          <w:lang w:val="en-US"/>
        </w:rPr>
        <w:instrText xml:space="preserve"> REF _Ref412124793 \h </w:instrText>
      </w:r>
      <w:r>
        <w:rPr>
          <w:lang w:val="en-US"/>
        </w:rPr>
      </w:r>
      <w:r>
        <w:rPr>
          <w:lang w:val="en-US"/>
        </w:rPr>
        <w:fldChar w:fldCharType="separate"/>
      </w:r>
      <w:r w:rsidR="00A80296" w:rsidRPr="00893D7E">
        <w:rPr>
          <w:lang w:val="en-US"/>
        </w:rPr>
        <w:t xml:space="preserve">Figure </w:t>
      </w:r>
      <w:r w:rsidR="00A80296">
        <w:rPr>
          <w:noProof/>
          <w:lang w:val="en-US"/>
        </w:rPr>
        <w:t>52</w:t>
      </w:r>
      <w:r>
        <w:rPr>
          <w:lang w:val="en-US"/>
        </w:rPr>
        <w:fldChar w:fldCharType="end"/>
      </w:r>
      <w:r>
        <w:rPr>
          <w:lang w:val="en-US"/>
        </w:rPr>
        <w:t>)</w:t>
      </w:r>
      <w:r w:rsidRPr="00893D7E">
        <w:rPr>
          <w:lang w:val="en-US"/>
        </w:rPr>
        <w:t>; Level 3 (Tracked Branches) will be shown by hovering the mouse over any monitored repository</w:t>
      </w:r>
      <w:r>
        <w:rPr>
          <w:lang w:val="en-US"/>
        </w:rPr>
        <w:t xml:space="preserve"> (</w:t>
      </w:r>
      <w:r>
        <w:rPr>
          <w:lang w:val="en-US"/>
        </w:rPr>
        <w:fldChar w:fldCharType="begin"/>
      </w:r>
      <w:r>
        <w:rPr>
          <w:lang w:val="en-US"/>
        </w:rPr>
        <w:instrText xml:space="preserve"> REF _Ref411963394 \h </w:instrText>
      </w:r>
      <w:r>
        <w:rPr>
          <w:lang w:val="en-US"/>
        </w:rPr>
      </w:r>
      <w:r>
        <w:rPr>
          <w:lang w:val="en-US"/>
        </w:rPr>
        <w:fldChar w:fldCharType="separate"/>
      </w:r>
      <w:r w:rsidR="00A80296" w:rsidRPr="003D5EBD">
        <w:rPr>
          <w:lang w:val="en-US"/>
        </w:rPr>
        <w:t xml:space="preserve">Figure </w:t>
      </w:r>
      <w:r w:rsidR="00A80296">
        <w:rPr>
          <w:noProof/>
          <w:lang w:val="en-US"/>
        </w:rPr>
        <w:t>50</w:t>
      </w:r>
      <w:r>
        <w:rPr>
          <w:lang w:val="en-US"/>
        </w:rPr>
        <w:fldChar w:fldCharType="end"/>
      </w:r>
      <w:r>
        <w:rPr>
          <w:lang w:val="en-US"/>
        </w:rPr>
        <w:t>)</w:t>
      </w:r>
      <w:r w:rsidRPr="00893D7E">
        <w:rPr>
          <w:lang w:val="en-US"/>
        </w:rPr>
        <w:t>; and Level 4 (Commits) will be accessible by right clicking on a repository and choosing Show Commit History</w:t>
      </w:r>
      <w:r>
        <w:rPr>
          <w:lang w:val="en-US"/>
        </w:rPr>
        <w:t xml:space="preserve"> (</w:t>
      </w:r>
      <w:r>
        <w:rPr>
          <w:lang w:val="en-US"/>
        </w:rPr>
        <w:fldChar w:fldCharType="begin"/>
      </w:r>
      <w:r>
        <w:rPr>
          <w:lang w:val="en-US"/>
        </w:rPr>
        <w:instrText xml:space="preserve"> REF _Ref412124859 \h </w:instrText>
      </w:r>
      <w:r>
        <w:rPr>
          <w:lang w:val="en-US"/>
        </w:rPr>
      </w:r>
      <w:r>
        <w:rPr>
          <w:lang w:val="en-US"/>
        </w:rPr>
        <w:fldChar w:fldCharType="separate"/>
      </w:r>
      <w:r w:rsidR="00A80296" w:rsidRPr="00893D7E">
        <w:rPr>
          <w:lang w:val="en-US"/>
        </w:rPr>
        <w:t xml:space="preserve">Figure </w:t>
      </w:r>
      <w:r w:rsidR="00A80296">
        <w:rPr>
          <w:noProof/>
          <w:lang w:val="en-US"/>
        </w:rPr>
        <w:t>53</w:t>
      </w:r>
      <w:r>
        <w:rPr>
          <w:lang w:val="en-US"/>
        </w:rPr>
        <w:fldChar w:fldCharType="end"/>
      </w:r>
      <w:r>
        <w:rPr>
          <w:lang w:val="en-US"/>
        </w:rPr>
        <w:t>)</w:t>
      </w:r>
      <w:r w:rsidRPr="00893D7E">
        <w:rPr>
          <w:lang w:val="en-US"/>
        </w:rPr>
        <w:t>.</w:t>
      </w:r>
    </w:p>
    <w:p w14:paraId="75E01F71" w14:textId="322317BB" w:rsidR="00893D7E" w:rsidRDefault="00893D7E" w:rsidP="00893D7E">
      <w:pPr>
        <w:rPr>
          <w:lang w:val="en-US"/>
        </w:rPr>
      </w:pPr>
      <w:r w:rsidRPr="004C0112">
        <w:rPr>
          <w:noProof/>
          <w:lang w:val="en-US"/>
        </w:rPr>
        <mc:AlternateContent>
          <mc:Choice Requires="wpg">
            <w:drawing>
              <wp:inline distT="0" distB="0" distL="0" distR="0" wp14:anchorId="07522725" wp14:editId="75B4717B">
                <wp:extent cx="4438650" cy="3173730"/>
                <wp:effectExtent l="0" t="0" r="0" b="7620"/>
                <wp:docPr id="65"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8650" cy="3173730"/>
                          <a:chOff x="0" y="351608"/>
                          <a:chExt cx="4591050" cy="3363142"/>
                        </a:xfrm>
                      </wpg:grpSpPr>
                      <pic:pic xmlns:pic="http://schemas.openxmlformats.org/drawingml/2006/picture">
                        <pic:nvPicPr>
                          <pic:cNvPr id="66" name="Imagem 35"/>
                          <pic:cNvPicPr>
                            <a:picLocks noChangeAspect="1"/>
                          </pic:cNvPicPr>
                        </pic:nvPicPr>
                        <pic:blipFill rotWithShape="1">
                          <a:blip r:embed="rId51"/>
                          <a:srcRect t="9465"/>
                          <a:stretch/>
                        </pic:blipFill>
                        <pic:spPr>
                          <a:xfrm>
                            <a:off x="0" y="351608"/>
                            <a:ext cx="4591050" cy="3363142"/>
                          </a:xfrm>
                          <a:prstGeom prst="rect">
                            <a:avLst/>
                          </a:prstGeom>
                        </pic:spPr>
                      </pic:pic>
                      <pic:pic xmlns:pic="http://schemas.openxmlformats.org/drawingml/2006/picture">
                        <pic:nvPicPr>
                          <pic:cNvPr id="67" name="Imagem 40"/>
                          <pic:cNvPicPr>
                            <a:picLocks noChangeAspect="1"/>
                          </pic:cNvPicPr>
                        </pic:nvPicPr>
                        <pic:blipFill>
                          <a:blip r:embed="rId52"/>
                          <a:stretch>
                            <a:fillRect/>
                          </a:stretch>
                        </pic:blipFill>
                        <pic:spPr>
                          <a:xfrm rot="18160955">
                            <a:off x="2287153" y="1524228"/>
                            <a:ext cx="247650" cy="114300"/>
                          </a:xfrm>
                          <a:prstGeom prst="rect">
                            <a:avLst/>
                          </a:prstGeom>
                        </pic:spPr>
                      </pic:pic>
                      <pic:pic xmlns:pic="http://schemas.openxmlformats.org/drawingml/2006/picture">
                        <pic:nvPicPr>
                          <pic:cNvPr id="70" name="Imagem 42"/>
                          <pic:cNvPicPr>
                            <a:picLocks noChangeAspect="1"/>
                          </pic:cNvPicPr>
                        </pic:nvPicPr>
                        <pic:blipFill>
                          <a:blip r:embed="rId52"/>
                          <a:stretch>
                            <a:fillRect/>
                          </a:stretch>
                        </pic:blipFill>
                        <pic:spPr>
                          <a:xfrm rot="2663953">
                            <a:off x="1576568" y="1470493"/>
                            <a:ext cx="247650" cy="114300"/>
                          </a:xfrm>
                          <a:prstGeom prst="rect">
                            <a:avLst/>
                          </a:prstGeom>
                        </pic:spPr>
                      </pic:pic>
                      <pic:pic xmlns:pic="http://schemas.openxmlformats.org/drawingml/2006/picture">
                        <pic:nvPicPr>
                          <pic:cNvPr id="75" name="Imagem 44"/>
                          <pic:cNvPicPr>
                            <a:picLocks noChangeAspect="1"/>
                          </pic:cNvPicPr>
                        </pic:nvPicPr>
                        <pic:blipFill>
                          <a:blip r:embed="rId53"/>
                          <a:stretch>
                            <a:fillRect/>
                          </a:stretch>
                        </pic:blipFill>
                        <pic:spPr>
                          <a:xfrm rot="2929040">
                            <a:off x="1295556" y="1108812"/>
                            <a:ext cx="285750" cy="104775"/>
                          </a:xfrm>
                          <a:prstGeom prst="rect">
                            <a:avLst/>
                          </a:prstGeom>
                        </pic:spPr>
                      </pic:pic>
                      <pic:pic xmlns:pic="http://schemas.openxmlformats.org/drawingml/2006/picture">
                        <pic:nvPicPr>
                          <pic:cNvPr id="76" name="Imagem 45"/>
                          <pic:cNvPicPr>
                            <a:picLocks noChangeAspect="1"/>
                          </pic:cNvPicPr>
                        </pic:nvPicPr>
                        <pic:blipFill>
                          <a:blip r:embed="rId54"/>
                          <a:stretch>
                            <a:fillRect/>
                          </a:stretch>
                        </pic:blipFill>
                        <pic:spPr>
                          <a:xfrm rot="18165840">
                            <a:off x="2650207" y="1060918"/>
                            <a:ext cx="285750" cy="104775"/>
                          </a:xfrm>
                          <a:prstGeom prst="rect">
                            <a:avLst/>
                          </a:prstGeom>
                        </pic:spPr>
                      </pic:pic>
                      <pic:pic xmlns:pic="http://schemas.openxmlformats.org/drawingml/2006/picture">
                        <pic:nvPicPr>
                          <pic:cNvPr id="93" name="Imagem 46"/>
                          <pic:cNvPicPr>
                            <a:picLocks noChangeAspect="1"/>
                          </pic:cNvPicPr>
                        </pic:nvPicPr>
                        <pic:blipFill>
                          <a:blip r:embed="rId55"/>
                          <a:stretch>
                            <a:fillRect/>
                          </a:stretch>
                        </pic:blipFill>
                        <pic:spPr>
                          <a:xfrm rot="18344122">
                            <a:off x="1447799" y="2390776"/>
                            <a:ext cx="247650" cy="95250"/>
                          </a:xfrm>
                          <a:prstGeom prst="rect">
                            <a:avLst/>
                          </a:prstGeom>
                        </pic:spPr>
                      </pic:pic>
                      <pic:pic xmlns:pic="http://schemas.openxmlformats.org/drawingml/2006/picture">
                        <pic:nvPicPr>
                          <pic:cNvPr id="94" name="Imagem 47"/>
                          <pic:cNvPicPr>
                            <a:picLocks noChangeAspect="1"/>
                          </pic:cNvPicPr>
                        </pic:nvPicPr>
                        <pic:blipFill>
                          <a:blip r:embed="rId56"/>
                          <a:stretch>
                            <a:fillRect/>
                          </a:stretch>
                        </pic:blipFill>
                        <pic:spPr>
                          <a:xfrm rot="18673472">
                            <a:off x="1709786" y="2258373"/>
                            <a:ext cx="247650" cy="95250"/>
                          </a:xfrm>
                          <a:prstGeom prst="rect">
                            <a:avLst/>
                          </a:prstGeom>
                        </pic:spPr>
                      </pic:pic>
                      <pic:pic xmlns:pic="http://schemas.openxmlformats.org/drawingml/2006/picture">
                        <pic:nvPicPr>
                          <pic:cNvPr id="95" name="Imagem 49"/>
                          <pic:cNvPicPr>
                            <a:picLocks noChangeAspect="1"/>
                          </pic:cNvPicPr>
                        </pic:nvPicPr>
                        <pic:blipFill>
                          <a:blip r:embed="rId52"/>
                          <a:stretch>
                            <a:fillRect/>
                          </a:stretch>
                        </pic:blipFill>
                        <pic:spPr>
                          <a:xfrm rot="1264294">
                            <a:off x="2353697" y="2091610"/>
                            <a:ext cx="247650" cy="114300"/>
                          </a:xfrm>
                          <a:prstGeom prst="rect">
                            <a:avLst/>
                          </a:prstGeom>
                        </pic:spPr>
                      </pic:pic>
                      <pic:pic xmlns:pic="http://schemas.openxmlformats.org/drawingml/2006/picture">
                        <pic:nvPicPr>
                          <pic:cNvPr id="96" name="Imagem 50"/>
                          <pic:cNvPicPr>
                            <a:picLocks noChangeAspect="1"/>
                          </pic:cNvPicPr>
                        </pic:nvPicPr>
                        <pic:blipFill>
                          <a:blip r:embed="rId57"/>
                          <a:stretch>
                            <a:fillRect/>
                          </a:stretch>
                        </pic:blipFill>
                        <pic:spPr>
                          <a:xfrm rot="1366439">
                            <a:off x="2706919" y="2350616"/>
                            <a:ext cx="295275" cy="76200"/>
                          </a:xfrm>
                          <a:prstGeom prst="rect">
                            <a:avLst/>
                          </a:prstGeom>
                        </pic:spPr>
                      </pic:pic>
                      <pic:pic xmlns:pic="http://schemas.openxmlformats.org/drawingml/2006/picture">
                        <pic:nvPicPr>
                          <pic:cNvPr id="97" name="Imagem 51"/>
                          <pic:cNvPicPr>
                            <a:picLocks noChangeAspect="1"/>
                          </pic:cNvPicPr>
                        </pic:nvPicPr>
                        <pic:blipFill>
                          <a:blip r:embed="rId58"/>
                          <a:stretch>
                            <a:fillRect/>
                          </a:stretch>
                        </pic:blipFill>
                        <pic:spPr>
                          <a:xfrm rot="1945648">
                            <a:off x="1481186" y="2894972"/>
                            <a:ext cx="238125" cy="95250"/>
                          </a:xfrm>
                          <a:prstGeom prst="rect">
                            <a:avLst/>
                          </a:prstGeom>
                        </pic:spPr>
                      </pic:pic>
                      <pic:pic xmlns:pic="http://schemas.openxmlformats.org/drawingml/2006/picture">
                        <pic:nvPicPr>
                          <pic:cNvPr id="98" name="Imagem 52"/>
                          <pic:cNvPicPr>
                            <a:picLocks noChangeAspect="1"/>
                          </pic:cNvPicPr>
                        </pic:nvPicPr>
                        <pic:blipFill>
                          <a:blip r:embed="rId59"/>
                          <a:stretch>
                            <a:fillRect/>
                          </a:stretch>
                        </pic:blipFill>
                        <pic:spPr>
                          <a:xfrm rot="2159012">
                            <a:off x="1595486" y="3115495"/>
                            <a:ext cx="333375" cy="76200"/>
                          </a:xfrm>
                          <a:prstGeom prst="rect">
                            <a:avLst/>
                          </a:prstGeom>
                        </pic:spPr>
                      </pic:pic>
                    </wpg:wgp>
                  </a:graphicData>
                </a:graphic>
              </wp:inline>
            </w:drawing>
          </mc:Choice>
          <mc:Fallback xmlns:w15="http://schemas.microsoft.com/office/word/2012/wordml">
            <w:pict>
              <v:group w14:anchorId="00A36DB4"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o86XCAAAA2wAAAA8AAABkcnMvZG93bnJldi54bWxEj81qwzAQhO+FvoPYQG6NnBKc1o0SQqGl&#10;R+XnATbW1jaRVkZSY+fto0Igx2FmvmFWm9FZcaEQO88K5rMCBHHtTceNguPh6+UNREzIBq1nUnCl&#10;CJv189MKK+MH3tFlnxqRIRwrVNCm1FdSxrolh3Hme+Ls/frgMGUZGmkCDhnurHwtilI67DgvtNjT&#10;Z0v1ef/nFOileT81Z/1d2rDQg9V6PB23Sk0n4/YDRKIxPcL39o9RUJbw/yX/AL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qPOlwgAAANsAAAAPAAAAAAAAAAAAAAAAAJ8C&#10;AABkcnMvZG93bnJldi54bWxQSwUGAAAAAAQABAD3AAAAjgMAAAAA&#10;">
                  <v:imagedata r:id="rId95"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rtvjFAAAA2wAAAA8AAABkcnMvZG93bnJldi54bWxEj09rAjEUxO9Cv0N4BS9SEz1oWY0igtBD&#10;e/AftLfH5rm77eZl3cS4fvtGEDwOM/MbZr7sbC0itb5yrGE0VCCIc2cqLjQc9pu3dxA+IBusHZOG&#10;G3lYLl56c8yMu/KW4i4UIkHYZ6ihDKHJpPR5SRb90DXEyTu51mJIsi2kafGa4LaWY6Um0mLFaaHE&#10;htYl5X+7i9UQb5/fh+3oa6Xs5jyIl9/jj4q11v3XbjUDEagLz/Cj/WE0TKZw/5J+gF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a7b4xQAAANsAAAAPAAAAAAAAAAAAAAAA&#10;AJ8CAABkcnMvZG93bnJldi54bWxQSwUGAAAAAAQABAD3AAAAkQMAAAAA&#10;">
                  <v:imagedata r:id="rId96"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lTDW9AAAA2wAAAA8AAABkcnMvZG93bnJldi54bWxET0sKwjAQ3QveIYzgTlMFrVSjiFBwIYgf&#10;xOXQjG2xmdQmar29WQguH++/WLWmEi9qXGlZwWgYgSDOrC45V3A+pYMZCOeRNVaWScGHHKyW3c4C&#10;E23ffKDX0ecihLBLUEHhfZ1I6bKCDLqhrYkDd7ONQR9gk0vd4DuEm0qOo2gqDZYcGgqsaVNQdj8+&#10;jYLd0/pHuikftL3ERNM43U+ulVL9Xrueg/DU+r/4595qBXFYH76EH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CVMNb0AAADbAAAADwAAAAAAAAAAAAAAAACfAgAAZHJz&#10;L2Rvd25yZXYueG1sUEsFBgAAAAAEAAQA9wAAAIkDAAAAAA==&#10;">
                  <v:imagedata r:id="rId96"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n4uXBAAAA2wAAAA8AAABkcnMvZG93bnJldi54bWxEj0urwjAUhPeC/yEcwZ2mXvBVjSI+oMtr&#10;dePu0BzbYnNSmlyt/npzQXA5zMw3zHLdmkrcqXGlZQWjYQSCOLO65FzB+XQYzEA4j6yxskwKnuRg&#10;vep2lhhr++Aj3VOfiwBhF6OCwvs6ltJlBRl0Q1sTB+9qG4M+yCaXusFHgJtK/kTRRBosOSwUWNO2&#10;oOyW/hkFu1/eO5tM5u1hmli6zl9HvOyU6vfazQKEp9Z/w592ohVMx/D/JfwAuX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fn4uXBAAAA2wAAAA8AAAAAAAAAAAAAAAAAnwIA&#10;AGRycy9kb3ducmV2LnhtbFBLBQYAAAAABAAEAPcAAACNAwAAAAA=&#10;">
                  <v:imagedata r:id="rId97"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Zd3HFAAAA2wAAAA8AAABkcnMvZG93bnJldi54bWxEj0FLAzEUhO+C/yE8oTeb1UOra7OLVFpK&#10;8WLVQm/P5Lkb3LwsSdrd/nsjCD0OM/MNs6hH14kThWg9K7ibFiCItTeWGwUf76vbBxAxIRvsPJOC&#10;M0Woq+urBZbGD/xGp11qRIZwLFFBm1JfShl1Sw7j1PfE2fv2wWHKMjTSBBwy3HXyvihm0qHlvNBi&#10;T8uW9M/u6BSsSA/Bv3za7WF9ft08Hpdfe22VmtyMz08gEo3pEv5vb4yC+Qz+vuQfI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GXdxxQAAANsAAAAPAAAAAAAAAAAAAAAA&#10;AJ8CAABkcnMvZG93bnJldi54bWxQSwUGAAAAAAQABAD3AAAAkQMAAAAA&#10;">
                  <v:imagedata r:id="rId98"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CN5DEAAAA2wAAAA8AAABkcnMvZG93bnJldi54bWxEj0FrwkAUhO9C/8PyBC9SNyrYNnUTUkUo&#10;Pdmkvb9mX5Ng9m3IrjH+e7dQ8DjMzDfMNh1NKwbqXWNZwXIRgSAurW64UvBVHB6fQTiPrLG1TAqu&#10;5CBNHiZbjLW98CcNua9EgLCLUUHtfRdL6cqaDLqF7YiD92t7gz7IvpK6x0uAm1auomgjDTYcFmrs&#10;aFdTecrPRsFbpl025Men7+XPZv4xr/a7tiiUmk3H7BWEp9Hfw//td63gZQ1/X8IPkM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CN5DEAAAA2wAAAA8AAAAAAAAAAAAAAAAA&#10;nwIAAGRycy9kb3ducmV2LnhtbFBLBQYAAAAABAAEAPcAAACQAwAAAAA=&#10;">
                  <v:imagedata r:id="rId99"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LS5jFAAAA2wAAAA8AAABkcnMvZG93bnJldi54bWxEj09rwkAUxO9Cv8PyCr2IbipVTJpVpFja&#10;iwf/XLw9si/Z0OzbkF1N9NN3CwWPw8z8hsnXg23ElTpfO1bwOk1AEBdO11wpOB0/J0sQPiBrbByT&#10;ght5WK+eRjlm2vW8p+shVCJC2GeowITQZlL6wpBFP3UtcfRK11kMUXaV1B32EW4bOUuShbRYc1ww&#10;2NKHoeLncLEKSj/j/mxcm+746z7G+XaTLk5KvTwPm3cQgYbwCP+3v7WC9A3+vsQf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C0uYxQAAANsAAAAPAAAAAAAAAAAAAAAA&#10;AJ8CAABkcnMvZG93bnJldi54bWxQSwUGAAAAAAQABAD3AAAAkQMAAAAA&#10;">
                  <v:imagedata r:id="rId100"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DAAAA2wAAAA8AAABkcnMvZG93bnJldi54bWxEj9FqwkAURN+F/sNyC75I3SgY2tRVqqAo&#10;PthaP+CSvc2GZu+G7JrEv3cFwcdhZs4w82VvK9FS40vHCibjBARx7nTJhYLz7+btHYQPyBorx6Tg&#10;Sh6Wi5fBHDPtOv6h9hQKESHsM1RgQqgzKX1uyKIfu5o4en+usRiibAqpG+wi3FZymiSptFhyXDBY&#10;09pQ/n+6WAX7/Whr0tUU9SVttfTH78NZdkoNX/uvTxCB+vAMP9o7reBjBvcv8Q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Qr/8MAAADbAAAADwAAAAAAAAAAAAAAAACf&#10;AgAAZHJzL2Rvd25yZXYueG1sUEsFBgAAAAAEAAQA9wAAAI8DAAAAAA==&#10;">
                  <v:imagedata r:id="rId96"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LvsjEAAAA2wAAAA8AAABkcnMvZG93bnJldi54bWxEj81qwkAUhfeC7zBcoRupk6qIjY4iBUsR&#10;QU27cXfNXJNg5k7ITDV5e0cQXB7Oz8eZLxtTiivVrrCs4GMQgSBOrS44U/D3u36fgnAeWWNpmRS0&#10;5GC56HbmGGt74wNdE5+JMMIuRgW591UspUtzMugGtiIO3tnWBn2QdSZ1jbcwbko5jKKJNFhwIORY&#10;0VdO6SX5N4Erk9NuREf6bvfb07joby5Vu1HqrdesZiA8Nf4VfrZ/tILPCTy+hB8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LvsjEAAAA2wAAAA8AAAAAAAAAAAAAAAAA&#10;nwIAAGRycy9kb3ducmV2LnhtbFBLBQYAAAAABAAEAPcAAACQAwAAAAA=&#10;">
                  <v:imagedata r:id="rId101"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0wIzEAAAA2wAAAA8AAABkcnMvZG93bnJldi54bWxEj81uwjAQhO+VeAdrkXorDpFKIcWgqAXU&#10;Iz99gFW8jaPG62AbEnj6ulKlHkcz841muR5sK67kQ+NYwXSSgSCunG64VvB52j7NQYSIrLF1TApu&#10;FGC9Gj0ssdCu5wNdj7EWCcKhQAUmxq6QMlSGLIaJ64iT9+W8xZikr6X22Ce4bWWeZTNpseG0YLCj&#10;N0PV9/FiFZwv7/d2v/P9Jt9s73ssbfe82Cn1OB7KVxCRhvgf/mt/aAWLF/j9kn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0wIzEAAAA2wAAAA8AAAAAAAAAAAAAAAAA&#10;nwIAAGRycy9kb3ducmV2LnhtbFBLBQYAAAAABAAEAPcAAACQAwAAAAA=&#10;">
                  <v:imagedata r:id="rId102"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5o/LBAAAA2wAAAA8AAABkcnMvZG93bnJldi54bWxET02LwjAQvQv7H8IseNN0XRGtRnGFBQ8q&#10;2F3E49CMTWkzKU3U+u/NQfD4eN+LVWdrcaPWl44VfA0TEMS50yUXCv7/fgdTED4ga6wdk4IHeVgt&#10;P3oLTLW785FuWShEDGGfogITQpNK6XNDFv3QNcSRu7jWYoiwLaRu8R7DbS1HSTKRFkuODQYb2hjK&#10;q+xqFRyqXXPY/WRmNN2f9OT8XVyq8Vqp/me3noMI1IW3+OXeagWzODZ+iT9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15o/LBAAAA2wAAAA8AAAAAAAAAAAAAAAAAnwIA&#10;AGRycy9kb3ducmV2LnhtbFBLBQYAAAAABAAEAPcAAACNAwAAAAA=&#10;">
                  <v:imagedata r:id="rId103" o:title=""/>
                  <v:path arrowok="t"/>
                </v:shape>
                <w10:anchorlock/>
              </v:group>
            </w:pict>
          </mc:Fallback>
        </mc:AlternateContent>
      </w:r>
    </w:p>
    <w:p w14:paraId="267280FC" w14:textId="1C541F55" w:rsidR="00893D7E" w:rsidRDefault="00893D7E" w:rsidP="00893D7E">
      <w:pPr>
        <w:pStyle w:val="Caption"/>
        <w:rPr>
          <w:lang w:val="en-US"/>
        </w:rPr>
      </w:pPr>
      <w:bookmarkStart w:id="462" w:name="_Ref412124793"/>
      <w:bookmarkStart w:id="463" w:name="_Toc414223586"/>
      <w:r w:rsidRPr="00893D7E">
        <w:rPr>
          <w:lang w:val="en-US"/>
        </w:rPr>
        <w:t xml:space="preserve">Figure </w:t>
      </w:r>
      <w:r>
        <w:fldChar w:fldCharType="begin"/>
      </w:r>
      <w:r w:rsidRPr="00893D7E">
        <w:rPr>
          <w:lang w:val="en-US"/>
        </w:rPr>
        <w:instrText xml:space="preserve"> SEQ Figure \* ARABIC </w:instrText>
      </w:r>
      <w:r>
        <w:fldChar w:fldCharType="separate"/>
      </w:r>
      <w:r w:rsidR="00A80296">
        <w:rPr>
          <w:noProof/>
          <w:lang w:val="en-US"/>
        </w:rPr>
        <w:t>52</w:t>
      </w:r>
      <w:r>
        <w:fldChar w:fldCharType="end"/>
      </w:r>
      <w:bookmarkEnd w:id="462"/>
      <w:r w:rsidRPr="00893D7E">
        <w:rPr>
          <w:lang w:val="en-US"/>
        </w:rPr>
        <w:t xml:space="preserve"> – Topology view for a g</w:t>
      </w:r>
      <w:r>
        <w:rPr>
          <w:lang w:val="en-US"/>
        </w:rPr>
        <w:t>iven project</w:t>
      </w:r>
      <w:bookmarkEnd w:id="463"/>
    </w:p>
    <w:p w14:paraId="73126956" w14:textId="245FF93C" w:rsidR="00893D7E" w:rsidRDefault="00893D7E" w:rsidP="00893D7E">
      <w:pPr>
        <w:rPr>
          <w:lang w:val="en-US"/>
        </w:rPr>
      </w:pPr>
      <w:r w:rsidRPr="004C0112">
        <w:rPr>
          <w:noProof/>
          <w:lang w:val="en-US"/>
        </w:rPr>
        <w:drawing>
          <wp:inline distT="0" distB="0" distL="0" distR="0" wp14:anchorId="10E94958" wp14:editId="60AF6093">
            <wp:extent cx="5753100" cy="2247900"/>
            <wp:effectExtent l="0" t="0" r="0" b="0"/>
            <wp:docPr id="99"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77">
                      <a:extLst>
                        <a:ext uri="{28A0092B-C50C-407E-A947-70E740481C1C}">
                          <a14:useLocalDpi xmlns:a14="http://schemas.microsoft.com/office/drawing/2010/main" val="0"/>
                        </a:ext>
                      </a:extLst>
                    </a:blip>
                    <a:srcRect l="10266" t="5959" r="10564" b="25510"/>
                    <a:stretch>
                      <a:fillRect/>
                    </a:stretch>
                  </pic:blipFill>
                  <pic:spPr bwMode="auto">
                    <a:xfrm>
                      <a:off x="0" y="0"/>
                      <a:ext cx="5753100" cy="2247900"/>
                    </a:xfrm>
                    <a:prstGeom prst="rect">
                      <a:avLst/>
                    </a:prstGeom>
                    <a:noFill/>
                    <a:ln>
                      <a:noFill/>
                    </a:ln>
                  </pic:spPr>
                </pic:pic>
              </a:graphicData>
            </a:graphic>
          </wp:inline>
        </w:drawing>
      </w:r>
    </w:p>
    <w:p w14:paraId="4318DCAA" w14:textId="0C829D45" w:rsidR="00893D7E" w:rsidRDefault="00893D7E" w:rsidP="00893D7E">
      <w:pPr>
        <w:pStyle w:val="Caption"/>
        <w:rPr>
          <w:lang w:val="en-US"/>
        </w:rPr>
      </w:pPr>
      <w:bookmarkStart w:id="464" w:name="_Ref412124859"/>
      <w:bookmarkStart w:id="465" w:name="_Toc414223587"/>
      <w:r w:rsidRPr="00893D7E">
        <w:rPr>
          <w:lang w:val="en-US"/>
        </w:rPr>
        <w:t xml:space="preserve">Figure </w:t>
      </w:r>
      <w:r>
        <w:fldChar w:fldCharType="begin"/>
      </w:r>
      <w:r w:rsidRPr="00893D7E">
        <w:rPr>
          <w:lang w:val="en-US"/>
        </w:rPr>
        <w:instrText xml:space="preserve"> SEQ Figure \* ARABIC </w:instrText>
      </w:r>
      <w:r>
        <w:fldChar w:fldCharType="separate"/>
      </w:r>
      <w:r w:rsidR="00A80296">
        <w:rPr>
          <w:noProof/>
          <w:lang w:val="en-US"/>
        </w:rPr>
        <w:t>53</w:t>
      </w:r>
      <w:r>
        <w:fldChar w:fldCharType="end"/>
      </w:r>
      <w:bookmarkEnd w:id="464"/>
      <w:r w:rsidR="009F6B77">
        <w:rPr>
          <w:lang w:val="en-US"/>
        </w:rPr>
        <w:t xml:space="preserve"> – Commit h</w:t>
      </w:r>
      <w:r w:rsidRPr="00893D7E">
        <w:rPr>
          <w:lang w:val="en-US"/>
        </w:rPr>
        <w:t>istory for a g</w:t>
      </w:r>
      <w:r>
        <w:rPr>
          <w:lang w:val="en-US"/>
        </w:rPr>
        <w:t>iven project</w:t>
      </w:r>
      <w:bookmarkEnd w:id="465"/>
    </w:p>
    <w:p w14:paraId="234678A5" w14:textId="477B13DF" w:rsidR="002F10BF" w:rsidRDefault="002F10BF" w:rsidP="002B1075">
      <w:pPr>
        <w:pStyle w:val="Appendix2"/>
      </w:pPr>
      <w:bookmarkStart w:id="466" w:name="_Toc412126140"/>
      <w:r>
        <w:t>Further configurations</w:t>
      </w:r>
      <w:bookmarkEnd w:id="466"/>
    </w:p>
    <w:p w14:paraId="57B61CDD" w14:textId="6DECE38E" w:rsidR="002F10BF" w:rsidRDefault="002F10BF" w:rsidP="002F10BF">
      <w:pPr>
        <w:rPr>
          <w:lang w:val="en-US"/>
        </w:rPr>
      </w:pPr>
      <w:r>
        <w:rPr>
          <w:lang w:val="en-US"/>
        </w:rPr>
        <w:t>This Section discusses further configurations that may be needed to adjust DyeVC to the user’s need.</w:t>
      </w:r>
    </w:p>
    <w:p w14:paraId="18C1AAF8" w14:textId="24538D91" w:rsidR="002F10BF" w:rsidRDefault="002F10BF" w:rsidP="002B1075">
      <w:pPr>
        <w:pStyle w:val="Appendix3"/>
      </w:pPr>
      <w:bookmarkStart w:id="467" w:name="_Toc412126141"/>
      <w:r>
        <w:t>Refresh rate</w:t>
      </w:r>
      <w:bookmarkEnd w:id="467"/>
    </w:p>
    <w:p w14:paraId="7B6F0E63" w14:textId="77777777" w:rsidR="002F10BF" w:rsidRDefault="002F10BF" w:rsidP="002F10BF">
      <w:pPr>
        <w:rPr>
          <w:lang w:val="en-US"/>
        </w:rPr>
      </w:pPr>
      <w:r>
        <w:rPr>
          <w:lang w:val="en-US"/>
        </w:rPr>
        <w:t xml:space="preserve">DyeVC periodically updates the state of all monitored repositories. The time elapsed between subsequent updates is configured through the </w:t>
      </w:r>
      <w:r>
        <w:rPr>
          <w:b/>
          <w:lang w:val="en-US"/>
        </w:rPr>
        <w:t xml:space="preserve">DyeVC Settings </w:t>
      </w:r>
      <w:r>
        <w:rPr>
          <w:lang w:val="en-US"/>
        </w:rPr>
        <w:t>window.</w:t>
      </w:r>
      <w:r w:rsidRPr="00FB2CC7">
        <w:rPr>
          <w:lang w:val="en-US"/>
        </w:rPr>
        <w:t xml:space="preserve"> This setting is in seconds and its default value is 300, meaning that the application will check the repositories at each 5 minutes.</w:t>
      </w:r>
    </w:p>
    <w:p w14:paraId="759AE0DD" w14:textId="00193B04" w:rsidR="002F10BF" w:rsidRDefault="002F10BF" w:rsidP="002F10BF">
      <w:pPr>
        <w:ind w:firstLine="0"/>
        <w:jc w:val="center"/>
        <w:rPr>
          <w:lang w:val="en-US"/>
        </w:rPr>
      </w:pPr>
      <w:r>
        <w:rPr>
          <w:noProof/>
          <w:lang w:val="en-US"/>
        </w:rPr>
        <w:drawing>
          <wp:inline distT="0" distB="0" distL="0" distR="0" wp14:anchorId="70454D3E" wp14:editId="2DB1265B">
            <wp:extent cx="3905250" cy="1238250"/>
            <wp:effectExtent l="0" t="0" r="0" b="0"/>
            <wp:docPr id="64" name="Imagem 64" descr="DyeVC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eVC Setting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05250" cy="1238250"/>
                    </a:xfrm>
                    <a:prstGeom prst="rect">
                      <a:avLst/>
                    </a:prstGeom>
                    <a:noFill/>
                    <a:ln>
                      <a:noFill/>
                    </a:ln>
                  </pic:spPr>
                </pic:pic>
              </a:graphicData>
            </a:graphic>
          </wp:inline>
        </w:drawing>
      </w:r>
    </w:p>
    <w:p w14:paraId="6DCF28BB" w14:textId="77777777" w:rsidR="002F10BF" w:rsidRDefault="002F10BF" w:rsidP="002B1075">
      <w:pPr>
        <w:pStyle w:val="Appendix3"/>
      </w:pPr>
      <w:bookmarkStart w:id="468" w:name="_Toc412126142"/>
      <w:r>
        <w:t>Connecting to a different database</w:t>
      </w:r>
      <w:bookmarkEnd w:id="468"/>
    </w:p>
    <w:p w14:paraId="3F5A80A6" w14:textId="5173F3AC" w:rsidR="002F10BF" w:rsidRPr="002F10BF" w:rsidRDefault="002F10BF" w:rsidP="002F10BF">
      <w:pPr>
        <w:rPr>
          <w:lang w:val="en-US"/>
        </w:rPr>
      </w:pPr>
      <w:r w:rsidRPr="002F10BF">
        <w:rPr>
          <w:lang w:val="en-US"/>
        </w:rPr>
        <w:t xml:space="preserve">If </w:t>
      </w:r>
      <w:r>
        <w:rPr>
          <w:lang w:val="en-US"/>
        </w:rPr>
        <w:t>user</w:t>
      </w:r>
      <w:r w:rsidRPr="002F10BF">
        <w:rPr>
          <w:lang w:val="en-US"/>
        </w:rPr>
        <w:t xml:space="preserve"> want</w:t>
      </w:r>
      <w:r>
        <w:rPr>
          <w:lang w:val="en-US"/>
        </w:rPr>
        <w:t>s</w:t>
      </w:r>
      <w:r w:rsidRPr="002F10BF">
        <w:rPr>
          <w:lang w:val="en-US"/>
        </w:rPr>
        <w:t xml:space="preserve"> to use a different database to store topology data, </w:t>
      </w:r>
      <w:r>
        <w:rPr>
          <w:lang w:val="en-US"/>
        </w:rPr>
        <w:t>it is necessary to manually</w:t>
      </w:r>
      <w:r w:rsidRPr="002F10BF">
        <w:rPr>
          <w:lang w:val="en-US"/>
        </w:rPr>
        <w:t xml:space="preserve"> create or edit a preferences key, as described below, according to </w:t>
      </w:r>
      <w:r>
        <w:rPr>
          <w:lang w:val="en-US"/>
        </w:rPr>
        <w:t>the user’s</w:t>
      </w:r>
      <w:r w:rsidRPr="002F10BF">
        <w:rPr>
          <w:lang w:val="en-US"/>
        </w:rPr>
        <w:t xml:space="preserve"> operating system:</w:t>
      </w:r>
    </w:p>
    <w:p w14:paraId="0E063DBE" w14:textId="77777777" w:rsidR="002F10BF" w:rsidRPr="002F10BF" w:rsidRDefault="002F10BF" w:rsidP="002F10BF">
      <w:pPr>
        <w:pStyle w:val="Listasemnumerao"/>
      </w:pPr>
      <w:r w:rsidRPr="002F10BF">
        <w:t>On Windows systems, use the regedit tool and create / edit the following keys under HKEY_CURRENT_USER\Software\JavaSoft\Prefs\br\uff\ic\dyevc\application\generalsettings (both keys must be created as String values):</w:t>
      </w:r>
    </w:p>
    <w:p w14:paraId="207B68E8" w14:textId="303C87D2" w:rsidR="002F10BF" w:rsidRPr="002F10BF" w:rsidRDefault="002F10BF" w:rsidP="002F10BF">
      <w:pPr>
        <w:pStyle w:val="Listasemnumerao"/>
        <w:numPr>
          <w:ilvl w:val="1"/>
          <w:numId w:val="7"/>
        </w:numPr>
        <w:ind w:left="1418" w:hanging="425"/>
      </w:pPr>
      <w:r w:rsidRPr="002F10BF">
        <w:rPr>
          <w:b/>
        </w:rPr>
        <w:t>databasePath</w:t>
      </w:r>
      <w:r w:rsidRPr="002F10BF">
        <w:t xml:space="preserve">: this key stores the URL to </w:t>
      </w:r>
      <w:r>
        <w:t>the</w:t>
      </w:r>
      <w:r w:rsidRPr="002F10BF">
        <w:t xml:space="preserve"> MongoDB instance;</w:t>
      </w:r>
    </w:p>
    <w:p w14:paraId="39745FAD" w14:textId="5F99F50B" w:rsidR="002F10BF" w:rsidRPr="002F10BF" w:rsidRDefault="002F10BF" w:rsidP="002F10BF">
      <w:pPr>
        <w:pStyle w:val="Listasemnumerao"/>
        <w:numPr>
          <w:ilvl w:val="1"/>
          <w:numId w:val="7"/>
        </w:numPr>
        <w:ind w:left="1418" w:hanging="425"/>
      </w:pPr>
      <w:r w:rsidRPr="002F10BF">
        <w:rPr>
          <w:b/>
        </w:rPr>
        <w:t>appKey</w:t>
      </w:r>
      <w:r w:rsidRPr="002F10BF">
        <w:t>: this key stores the</w:t>
      </w:r>
      <w:r>
        <w:t xml:space="preserve"> application key used to access</w:t>
      </w:r>
      <w:r w:rsidRPr="002F10BF">
        <w:t xml:space="preserve"> MongoDB REST services.</w:t>
      </w:r>
    </w:p>
    <w:p w14:paraId="4087500E" w14:textId="77777777" w:rsidR="002F10BF" w:rsidRPr="002F10BF" w:rsidRDefault="002F10BF" w:rsidP="002F10BF">
      <w:pPr>
        <w:pStyle w:val="Listasemnumerao"/>
      </w:pPr>
      <w:r w:rsidRPr="002F10BF">
        <w:t>On Linux or Mac systems, create the following text files under ~/Library/Preferences/br.uff.ic.dyevc.application/generalsettings:</w:t>
      </w:r>
    </w:p>
    <w:p w14:paraId="22170B9E" w14:textId="1B6F1F05" w:rsidR="002F10BF" w:rsidRPr="002F10BF" w:rsidRDefault="002F10BF" w:rsidP="002F10BF">
      <w:pPr>
        <w:pStyle w:val="Listasemnumerao"/>
        <w:numPr>
          <w:ilvl w:val="1"/>
          <w:numId w:val="7"/>
        </w:numPr>
        <w:ind w:left="1418" w:hanging="425"/>
      </w:pPr>
      <w:r w:rsidRPr="002F10BF">
        <w:rPr>
          <w:b/>
        </w:rPr>
        <w:t>databasePath</w:t>
      </w:r>
      <w:r w:rsidRPr="002F10BF">
        <w:t xml:space="preserve">: this file must contain the URL to </w:t>
      </w:r>
      <w:r>
        <w:t>the</w:t>
      </w:r>
      <w:r w:rsidRPr="002F10BF">
        <w:t xml:space="preserve"> MongoDB instance;</w:t>
      </w:r>
    </w:p>
    <w:p w14:paraId="692580C4" w14:textId="1105C32F" w:rsidR="002F10BF" w:rsidRPr="002F10BF" w:rsidRDefault="002F10BF" w:rsidP="002F10BF">
      <w:pPr>
        <w:pStyle w:val="Listasemnumerao"/>
        <w:numPr>
          <w:ilvl w:val="1"/>
          <w:numId w:val="7"/>
        </w:numPr>
        <w:ind w:left="1418" w:hanging="425"/>
      </w:pPr>
      <w:r w:rsidRPr="002F10BF">
        <w:rPr>
          <w:b/>
        </w:rPr>
        <w:t>appKey</w:t>
      </w:r>
      <w:r w:rsidRPr="002F10BF">
        <w:t>: this file must contain the application key used to access MongoDB REST services.</w:t>
      </w:r>
    </w:p>
    <w:p w14:paraId="1E68B486" w14:textId="77777777" w:rsidR="002F10BF" w:rsidRDefault="002F10BF" w:rsidP="002B1075">
      <w:pPr>
        <w:pStyle w:val="Appendix3"/>
      </w:pPr>
      <w:bookmarkStart w:id="469" w:name="_Toc412126143"/>
      <w:r>
        <w:t>Clearing the cache</w:t>
      </w:r>
      <w:bookmarkEnd w:id="469"/>
    </w:p>
    <w:p w14:paraId="31E24E19" w14:textId="77777777" w:rsidR="002F10BF" w:rsidRPr="00893D7E" w:rsidRDefault="002F10BF" w:rsidP="002F10BF">
      <w:pPr>
        <w:rPr>
          <w:lang w:val="en-US"/>
        </w:rPr>
      </w:pPr>
      <w:r w:rsidRPr="00893D7E">
        <w:rPr>
          <w:lang w:val="en-US"/>
        </w:rPr>
        <w:t xml:space="preserve">If any visualization does not match </w:t>
      </w:r>
      <w:r>
        <w:rPr>
          <w:lang w:val="en-US"/>
        </w:rPr>
        <w:t>the user’s environment, this can possibly due to a bug in</w:t>
      </w:r>
      <w:r w:rsidRPr="00893D7E">
        <w:rPr>
          <w:lang w:val="en-US"/>
        </w:rPr>
        <w:t xml:space="preserve"> the application. Although this bug may have already been fixed, DyeVC stores some cache information to speed up the analysis, and this cache must be cleared in order to fix the visualization.</w:t>
      </w:r>
    </w:p>
    <w:p w14:paraId="51DAF19E" w14:textId="77777777" w:rsidR="002F10BF" w:rsidRDefault="002F10BF" w:rsidP="002F10BF">
      <w:pPr>
        <w:rPr>
          <w:lang w:val="en-US"/>
        </w:rPr>
      </w:pPr>
      <w:r w:rsidRPr="00893D7E">
        <w:rPr>
          <w:lang w:val="en-US"/>
        </w:rPr>
        <w:t xml:space="preserve">To clear the cache, </w:t>
      </w:r>
      <w:r>
        <w:rPr>
          <w:lang w:val="en-US"/>
        </w:rPr>
        <w:t xml:space="preserve">the user must </w:t>
      </w:r>
      <w:r w:rsidRPr="00893D7E">
        <w:rPr>
          <w:lang w:val="en-US"/>
        </w:rPr>
        <w:t xml:space="preserve">right click on the desired monitored repository and then on </w:t>
      </w:r>
      <w:r w:rsidRPr="002F10BF">
        <w:rPr>
          <w:b/>
          <w:lang w:val="en-US"/>
        </w:rPr>
        <w:t>Clear Cache and Check Project</w:t>
      </w:r>
      <w:r w:rsidRPr="00893D7E">
        <w:rPr>
          <w:lang w:val="en-US"/>
        </w:rPr>
        <w:t>. This will clear the cache for that project and force DyeVC to check it again as if it was just added to the list of monitored repositories.</w:t>
      </w:r>
    </w:p>
    <w:p w14:paraId="51B16B28" w14:textId="0542E8C2" w:rsidR="008B2B73" w:rsidRDefault="008B2B73">
      <w:pPr>
        <w:spacing w:line="240" w:lineRule="auto"/>
        <w:ind w:firstLine="0"/>
        <w:jc w:val="left"/>
        <w:rPr>
          <w:lang w:val="en-US"/>
        </w:rPr>
      </w:pPr>
      <w:r>
        <w:rPr>
          <w:lang w:val="en-US"/>
        </w:rPr>
        <w:br w:type="page"/>
      </w:r>
    </w:p>
    <w:p w14:paraId="72E7FCB7" w14:textId="677ED57A" w:rsidR="002F10BF" w:rsidRDefault="008B2B73" w:rsidP="008B2B73">
      <w:pPr>
        <w:pStyle w:val="Appendix1"/>
      </w:pPr>
      <w:r>
        <w:t xml:space="preserve"> </w:t>
      </w:r>
      <w:bookmarkStart w:id="470" w:name="_Ref414112343"/>
      <w:r>
        <w:t>– Informed Consent Form</w:t>
      </w:r>
      <w:bookmarkEnd w:id="470"/>
    </w:p>
    <w:p w14:paraId="07D0A242" w14:textId="77777777" w:rsidR="008B2B73" w:rsidRPr="00791A8E" w:rsidRDefault="008B2B73" w:rsidP="008B2B73">
      <w:pPr>
        <w:jc w:val="center"/>
      </w:pPr>
      <w:r w:rsidRPr="00791A8E">
        <w:rPr>
          <w:b/>
        </w:rPr>
        <w:t>TERMO DE CONSENTIMENTO LIVRE E ESCLARECIDO</w:t>
      </w:r>
      <w:r>
        <w:rPr>
          <w:b/>
        </w:rPr>
        <w:t xml:space="preserve"> (TCLE)</w:t>
      </w:r>
    </w:p>
    <w:p w14:paraId="69ED77E5" w14:textId="77777777" w:rsidR="008B2B73" w:rsidRDefault="008B2B73" w:rsidP="008B2B73"/>
    <w:p w14:paraId="561D75B0" w14:textId="77777777" w:rsidR="008B2B73" w:rsidRDefault="008B2B73" w:rsidP="008B2B73">
      <w:pPr>
        <w:ind w:firstLine="0"/>
      </w:pPr>
      <w:r w:rsidRPr="00506676">
        <w:rPr>
          <w:b/>
        </w:rPr>
        <w:t>Condutor do Estudo:</w:t>
      </w:r>
      <w:r>
        <w:t xml:space="preserve"> Cristiano Machado Cesário (aluno de mestrado)</w:t>
      </w:r>
    </w:p>
    <w:p w14:paraId="4338D78D" w14:textId="77777777" w:rsidR="008B2B73" w:rsidRPr="00791A8E" w:rsidRDefault="008B2B73" w:rsidP="008B2B73">
      <w:pPr>
        <w:ind w:firstLine="0"/>
      </w:pPr>
      <w:r w:rsidRPr="00506676">
        <w:rPr>
          <w:b/>
        </w:rPr>
        <w:t>Pesquisador Responsáve</w:t>
      </w:r>
      <w:r>
        <w:rPr>
          <w:b/>
        </w:rPr>
        <w:t>l</w:t>
      </w:r>
      <w:r w:rsidRPr="00506676">
        <w:rPr>
          <w:b/>
        </w:rPr>
        <w:t>:</w:t>
      </w:r>
      <w:r w:rsidRPr="00791A8E">
        <w:t xml:space="preserve"> </w:t>
      </w:r>
      <w:r>
        <w:t xml:space="preserve">Prof. </w:t>
      </w:r>
      <w:r w:rsidRPr="00791A8E">
        <w:t>Leonardo Murta</w:t>
      </w:r>
      <w:r>
        <w:t xml:space="preserve"> – {leomurta}@ic.uff.br</w:t>
      </w:r>
    </w:p>
    <w:p w14:paraId="76B2044D" w14:textId="77777777" w:rsidR="008B2B73" w:rsidRDefault="008B2B73" w:rsidP="008B2B73">
      <w:pPr>
        <w:ind w:firstLine="0"/>
      </w:pPr>
      <w:r w:rsidRPr="0085156C">
        <w:rPr>
          <w:b/>
        </w:rPr>
        <w:t>Instituição:</w:t>
      </w:r>
      <w:r w:rsidRPr="00791A8E">
        <w:t xml:space="preserve"> </w:t>
      </w:r>
      <w:r>
        <w:t>Universidade Federal Fluminense (</w:t>
      </w:r>
      <w:r w:rsidRPr="00791A8E">
        <w:t>UFF</w:t>
      </w:r>
      <w:r>
        <w:t>)</w:t>
      </w:r>
    </w:p>
    <w:p w14:paraId="265BF423" w14:textId="77777777" w:rsidR="008B2B73" w:rsidRPr="00791A8E" w:rsidRDefault="008B2B73" w:rsidP="008B2B73"/>
    <w:p w14:paraId="30B1A76D" w14:textId="77777777" w:rsidR="008B2B73" w:rsidRPr="00791A8E" w:rsidRDefault="008B2B73" w:rsidP="008B2B73">
      <w:pPr>
        <w:ind w:firstLine="0"/>
        <w:rPr>
          <w:sz w:val="22"/>
        </w:rPr>
      </w:pPr>
      <w:r>
        <w:t>E</w:t>
      </w:r>
      <w:r w:rsidRPr="00791A8E">
        <w:t>ventualmente realiza</w:t>
      </w:r>
      <w:r>
        <w:t>mos</w:t>
      </w:r>
      <w:r w:rsidRPr="00791A8E">
        <w:t xml:space="preserve"> estudos experimentais para caracterizar/avaliar uma determinada tecnologia de software. Estes estudos são conduzidos por alunos de Pós-graduação em Computação da Universidade Federal Flum</w:t>
      </w:r>
      <w:r>
        <w:t>inense (UFF)</w:t>
      </w:r>
      <w:r w:rsidRPr="00791A8E">
        <w:t xml:space="preserve">. Você foi previamente selecionado pelo seu perfil/conhecimento/experiência e está sendo convidado a participar desta pesquisa. Essa pesquisa </w:t>
      </w:r>
      <w:r>
        <w:t>consiste em avaliar o apoio fornecido por ferramentas de software (DyeVC e/ou Git) na percepção de atualizações em projetos de software</w:t>
      </w:r>
      <w:r w:rsidRPr="00791A8E">
        <w:t>.</w:t>
      </w:r>
      <w:r w:rsidRPr="00791A8E">
        <w:rPr>
          <w:sz w:val="22"/>
        </w:rPr>
        <w:t xml:space="preserve">  </w:t>
      </w:r>
    </w:p>
    <w:p w14:paraId="13EE8132" w14:textId="77777777" w:rsidR="008B2B73" w:rsidRPr="00791A8E" w:rsidRDefault="008B2B73" w:rsidP="008B2B73">
      <w:pPr>
        <w:numPr>
          <w:ilvl w:val="0"/>
          <w:numId w:val="20"/>
        </w:numPr>
        <w:suppressAutoHyphens/>
        <w:spacing w:line="240" w:lineRule="auto"/>
        <w:rPr>
          <w:b/>
        </w:rPr>
      </w:pPr>
      <w:r w:rsidRPr="00791A8E">
        <w:rPr>
          <w:b/>
        </w:rPr>
        <w:t>Procedimentos</w:t>
      </w:r>
    </w:p>
    <w:p w14:paraId="3FDF2292" w14:textId="77777777" w:rsidR="008B2B73" w:rsidRDefault="008B2B73" w:rsidP="008B2B73">
      <w:pPr>
        <w:ind w:left="720" w:hanging="11"/>
      </w:pPr>
      <w:r w:rsidRPr="00791A8E">
        <w:t xml:space="preserve">O estudo está sendo realizado com data e hora marcada com os participantes pré-selecionados. </w:t>
      </w:r>
      <w:r>
        <w:t>O</w:t>
      </w:r>
      <w:r w:rsidRPr="00791A8E">
        <w:t xml:space="preserve"> estudo será executado de forma individual.</w:t>
      </w:r>
      <w:r>
        <w:t xml:space="preserve"> O estudo consiste no uso da ferramenta DyeVC e/ou Git para responder perguntas relacionadas ao andamento do projeto JQuery.</w:t>
      </w:r>
      <w:r w:rsidRPr="00791A8E">
        <w:t xml:space="preserve"> </w:t>
      </w:r>
      <w:r>
        <w:t xml:space="preserve">Durante o estudo é esperado que você expresse em voz alta o que está pensando/fazendo. O áudio será gravado e transcrito para viabilizar a análise posterior da sessão. </w:t>
      </w:r>
      <w:r w:rsidRPr="00791A8E">
        <w:t xml:space="preserve">Caso seja necessário, ao </w:t>
      </w:r>
      <w:r>
        <w:t>final do estudo será solicitado</w:t>
      </w:r>
      <w:r w:rsidRPr="00791A8E">
        <w:t xml:space="preserve"> que </w:t>
      </w:r>
      <w:r>
        <w:t xml:space="preserve">você </w:t>
      </w:r>
      <w:r w:rsidRPr="00791A8E">
        <w:t xml:space="preserve">responda um questionário de avaliação sobre a tecnologia de software que está sendo caracterizada/avaliada.  </w:t>
      </w:r>
    </w:p>
    <w:p w14:paraId="5F4C268E" w14:textId="77777777" w:rsidR="008B2B73" w:rsidRPr="00791A8E" w:rsidRDefault="008B2B73" w:rsidP="008B2B73">
      <w:pPr>
        <w:numPr>
          <w:ilvl w:val="0"/>
          <w:numId w:val="20"/>
        </w:numPr>
        <w:suppressAutoHyphens/>
        <w:spacing w:line="240" w:lineRule="auto"/>
        <w:rPr>
          <w:b/>
        </w:rPr>
      </w:pPr>
      <w:r w:rsidRPr="00791A8E">
        <w:rPr>
          <w:b/>
        </w:rPr>
        <w:t>Tratamento de possíveis riscos e desconfortos</w:t>
      </w:r>
    </w:p>
    <w:p w14:paraId="076FFAD1" w14:textId="77777777" w:rsidR="008B2B73" w:rsidRDefault="008B2B73" w:rsidP="008B2B73">
      <w:pPr>
        <w:ind w:left="720" w:hanging="11"/>
      </w:pPr>
      <w:r w:rsidRPr="00791A8E">
        <w:t xml:space="preserve">Serão tomadas todas as providências durante a coleta de dados de forma a garantir a sua privacidade e seu anonimato. </w:t>
      </w:r>
    </w:p>
    <w:p w14:paraId="0D9CE1D7" w14:textId="77777777" w:rsidR="008B2B73" w:rsidRPr="00791A8E" w:rsidRDefault="008B2B73" w:rsidP="008B2B73">
      <w:pPr>
        <w:numPr>
          <w:ilvl w:val="0"/>
          <w:numId w:val="20"/>
        </w:numPr>
        <w:suppressAutoHyphens/>
        <w:spacing w:line="240" w:lineRule="auto"/>
        <w:rPr>
          <w:b/>
        </w:rPr>
      </w:pPr>
      <w:r w:rsidRPr="00791A8E">
        <w:rPr>
          <w:b/>
        </w:rPr>
        <w:t>Benefícios e Custos</w:t>
      </w:r>
    </w:p>
    <w:p w14:paraId="5690AFA0" w14:textId="77777777" w:rsidR="008B2B73" w:rsidRPr="00791A8E" w:rsidRDefault="008B2B73" w:rsidP="008B2B73">
      <w:pPr>
        <w:ind w:left="720" w:hanging="11"/>
      </w:pPr>
      <w:r w:rsidRPr="00791A8E">
        <w:t xml:space="preserve">Espera-se que, como resultado deste estudo, você possa aumentar seus conhecimentos, de maneira a contribuir para o aumento da qualidade das atividades com as quais você trabalhe ou possa vir a trabalhar. Este estudo também contribuirá com resultados importantes para a pesquisa de um modo geral. Você não terá nenhum gasto ou ônus com a sua participação no estudo e também não receberá qualquer espécie de reembolso ou gratificação devido à autorização do uso dos dados coletados nesse estudo. </w:t>
      </w:r>
    </w:p>
    <w:p w14:paraId="07AE61A6" w14:textId="77777777" w:rsidR="008B2B73" w:rsidRPr="00791A8E" w:rsidRDefault="008B2B73" w:rsidP="008B2B73">
      <w:pPr>
        <w:ind w:left="720"/>
      </w:pPr>
      <w:r w:rsidRPr="00791A8E">
        <w:t xml:space="preserve">  </w:t>
      </w:r>
    </w:p>
    <w:p w14:paraId="47E4CC96" w14:textId="77777777" w:rsidR="008B2B73" w:rsidRPr="00791A8E" w:rsidRDefault="008B2B73" w:rsidP="008B2B73">
      <w:pPr>
        <w:numPr>
          <w:ilvl w:val="0"/>
          <w:numId w:val="20"/>
        </w:numPr>
        <w:suppressAutoHyphens/>
        <w:spacing w:line="240" w:lineRule="auto"/>
        <w:rPr>
          <w:b/>
        </w:rPr>
      </w:pPr>
      <w:r w:rsidRPr="00791A8E">
        <w:rPr>
          <w:b/>
        </w:rPr>
        <w:t>Confidencialidade da Pesquisa</w:t>
      </w:r>
    </w:p>
    <w:p w14:paraId="4470F807" w14:textId="3587287A" w:rsidR="008B2B73" w:rsidRPr="00660C9F" w:rsidRDefault="008B2B73" w:rsidP="00007278">
      <w:pPr>
        <w:ind w:left="720" w:hanging="11"/>
      </w:pPr>
      <w:r w:rsidRPr="00791A8E">
        <w:t>Toda informação coletada neste estudo é confidencial e seu nome não será identificado de modo algum. Quando os dados forem coletados, seu nome será removido dos mesmos e não será utilizado em nenhum momento durante a análise ou apresentação dos resultados.</w:t>
      </w:r>
    </w:p>
    <w:p w14:paraId="3CE80427" w14:textId="77777777" w:rsidR="008B2B73" w:rsidRPr="00791A8E" w:rsidRDefault="008B2B73" w:rsidP="008B2B73">
      <w:pPr>
        <w:numPr>
          <w:ilvl w:val="0"/>
          <w:numId w:val="20"/>
        </w:numPr>
        <w:suppressAutoHyphens/>
        <w:spacing w:line="240" w:lineRule="auto"/>
        <w:rPr>
          <w:b/>
        </w:rPr>
      </w:pPr>
      <w:r w:rsidRPr="00791A8E">
        <w:rPr>
          <w:b/>
        </w:rPr>
        <w:t xml:space="preserve"> Participação</w:t>
      </w:r>
    </w:p>
    <w:p w14:paraId="4F157B66" w14:textId="1D28B0C1" w:rsidR="008B2B73" w:rsidRPr="00791A8E" w:rsidRDefault="008B2B73" w:rsidP="00007278">
      <w:pPr>
        <w:ind w:left="720" w:hanging="11"/>
      </w:pPr>
      <w:r w:rsidRPr="00791A8E">
        <w:t xml:space="preserve">Sua participação neste estudo é muito importante e voluntária, pois requer a sua aprovação para utilização </w:t>
      </w:r>
      <w:r>
        <w:t>dos dados coletados</w:t>
      </w:r>
      <w:r w:rsidRPr="00791A8E">
        <w:t>. Você tem o direito de não querer participar ou de sair deste estudo a qualquer momento, sem penalidades. Em caso de você decidir se retirar do estudo, favor notificar o pesquisador responsável.</w:t>
      </w:r>
      <w:r>
        <w:t xml:space="preserve"> Você pode solicitar e</w:t>
      </w:r>
      <w:r w:rsidRPr="00791A8E">
        <w:t xml:space="preserve"> esclarecimento sobre o </w:t>
      </w:r>
      <w:r>
        <w:t>estudo a qualquer momento</w:t>
      </w:r>
      <w:r w:rsidRPr="00791A8E">
        <w:t>.</w:t>
      </w:r>
    </w:p>
    <w:p w14:paraId="062BE322" w14:textId="77777777" w:rsidR="008B2B73" w:rsidRPr="00791A8E" w:rsidRDefault="008B2B73" w:rsidP="008B2B73">
      <w:pPr>
        <w:numPr>
          <w:ilvl w:val="0"/>
          <w:numId w:val="20"/>
        </w:numPr>
        <w:suppressAutoHyphens/>
        <w:spacing w:line="240" w:lineRule="auto"/>
        <w:rPr>
          <w:b/>
        </w:rPr>
      </w:pPr>
      <w:r w:rsidRPr="00791A8E">
        <w:rPr>
          <w:b/>
        </w:rPr>
        <w:t>Declaração de Consentimento</w:t>
      </w:r>
    </w:p>
    <w:p w14:paraId="5CB5321E" w14:textId="77777777" w:rsidR="008B2B73" w:rsidRPr="00791A8E" w:rsidRDefault="008B2B73" w:rsidP="008B2B73">
      <w:pPr>
        <w:ind w:left="720" w:hanging="11"/>
      </w:pPr>
      <w:r w:rsidRPr="00791A8E">
        <w:t>Declaro que li e estou de acordo com as informações contidas neste documento e que toda linguagem técnica utilizada na descrição deste estudo de pesquisa foi explicada satisfatoriamente, recebendo respostas para todas as minhas dúvidas. Confirmo também que recebi uma cópia deste Termo (TCLE), compreendo que sou livre para não autorizar a utilização dos meus dados neste estudo em qualquer momento, sem qualquer penalidade. Declaro ter mais de 18 anos e concordo de espontânea vontade em participar deste estudo.</w:t>
      </w:r>
    </w:p>
    <w:p w14:paraId="2E508D87" w14:textId="77777777" w:rsidR="008B2B73" w:rsidRPr="00791A8E" w:rsidRDefault="008B2B73" w:rsidP="008B2B73">
      <w:pPr>
        <w:spacing w:before="120"/>
        <w:rPr>
          <w:sz w:val="22"/>
        </w:rPr>
      </w:pPr>
      <w:r w:rsidRPr="00791A8E">
        <w:tab/>
      </w:r>
    </w:p>
    <w:p w14:paraId="63524BB5" w14:textId="77777777" w:rsidR="008B2B73" w:rsidRPr="00791A8E" w:rsidRDefault="008B2B73" w:rsidP="008B2B73">
      <w:r w:rsidRPr="00791A8E">
        <w:t>Data:</w:t>
      </w:r>
    </w:p>
    <w:p w14:paraId="672F4C86" w14:textId="77777777" w:rsidR="008B2B73" w:rsidRPr="00791A8E" w:rsidRDefault="008B2B73" w:rsidP="008B2B73"/>
    <w:p w14:paraId="1C978E7E" w14:textId="77777777" w:rsidR="008B2B73" w:rsidRPr="00791A8E" w:rsidRDefault="008B2B73" w:rsidP="008B2B73">
      <w:r w:rsidRPr="00791A8E">
        <w:t>Nome do Participante (letra de forma):</w:t>
      </w:r>
    </w:p>
    <w:p w14:paraId="7D423B21" w14:textId="77777777" w:rsidR="008B2B73" w:rsidRPr="00791A8E" w:rsidRDefault="008B2B73" w:rsidP="008B2B73"/>
    <w:p w14:paraId="70E36C81" w14:textId="77777777" w:rsidR="008B2B73" w:rsidRPr="00791A8E" w:rsidRDefault="008B2B73" w:rsidP="008B2B73">
      <w:r w:rsidRPr="00791A8E">
        <w:t xml:space="preserve">RG do Participante: </w:t>
      </w:r>
    </w:p>
    <w:p w14:paraId="5FC67318" w14:textId="77777777" w:rsidR="008B2B73" w:rsidRPr="00791A8E" w:rsidRDefault="008B2B73" w:rsidP="008B2B73"/>
    <w:p w14:paraId="5B3A3EA7" w14:textId="77777777" w:rsidR="008B2B73" w:rsidRPr="00791A8E" w:rsidRDefault="008B2B73" w:rsidP="008B2B73">
      <w:r w:rsidRPr="00791A8E">
        <w:t>Assinatura:</w:t>
      </w:r>
    </w:p>
    <w:p w14:paraId="0C6DB329" w14:textId="62221E23" w:rsidR="008B2B73" w:rsidRDefault="008B2B73">
      <w:pPr>
        <w:spacing w:line="240" w:lineRule="auto"/>
        <w:ind w:firstLine="0"/>
        <w:jc w:val="left"/>
        <w:rPr>
          <w:lang w:val="en-US"/>
        </w:rPr>
      </w:pPr>
      <w:r>
        <w:rPr>
          <w:lang w:val="en-US"/>
        </w:rPr>
        <w:br w:type="page"/>
      </w:r>
    </w:p>
    <w:p w14:paraId="51EB05BF" w14:textId="2A275318" w:rsidR="008B2B73" w:rsidRDefault="008B2B73" w:rsidP="008B2B73">
      <w:pPr>
        <w:pStyle w:val="Appendix1"/>
      </w:pPr>
      <w:r>
        <w:t xml:space="preserve"> </w:t>
      </w:r>
      <w:bookmarkStart w:id="471" w:name="_Ref414114201"/>
      <w:r>
        <w:t>– Characterization Form</w:t>
      </w:r>
      <w:bookmarkEnd w:id="471"/>
    </w:p>
    <w:p w14:paraId="1D710E8C" w14:textId="77777777" w:rsidR="008B2B73" w:rsidRPr="00457372" w:rsidRDefault="008B2B73" w:rsidP="008B2B73">
      <w:pPr>
        <w:ind w:firstLine="0"/>
        <w:rPr>
          <w:b/>
        </w:rPr>
      </w:pPr>
      <w:r w:rsidRPr="00457372">
        <w:rPr>
          <w:b/>
        </w:rPr>
        <w:t>Questionário de Caracterização</w:t>
      </w:r>
    </w:p>
    <w:p w14:paraId="1547CCBB" w14:textId="77777777" w:rsidR="008B2B73" w:rsidRPr="00457372" w:rsidRDefault="008B2B73" w:rsidP="008B2B73">
      <w:pPr>
        <w:ind w:firstLine="0"/>
      </w:pPr>
      <w:r w:rsidRPr="00457372">
        <w:t>Este formulário contém algumas perguntas sobre sua experiência acadêmica e profissional.</w:t>
      </w:r>
    </w:p>
    <w:p w14:paraId="7E85DA6D" w14:textId="77777777"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sidRPr="00457372">
        <w:rPr>
          <w:rFonts w:ascii="Times New Roman" w:hAnsi="Times New Roman"/>
          <w:b/>
        </w:rPr>
        <w:t>Formação acadêmica</w:t>
      </w:r>
    </w:p>
    <w:p w14:paraId="70198626"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Doutorado</w:t>
      </w:r>
    </w:p>
    <w:p w14:paraId="1E3C5811"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Doutorando</w:t>
      </w:r>
    </w:p>
    <w:p w14:paraId="0C0B4C2F"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Mestrado</w:t>
      </w:r>
    </w:p>
    <w:p w14:paraId="28766FE8"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Mestrando</w:t>
      </w:r>
    </w:p>
    <w:p w14:paraId="62AFE009"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Graduacao</w:t>
      </w:r>
    </w:p>
    <w:p w14:paraId="1032A16C" w14:textId="77777777" w:rsidR="008B2B73" w:rsidRPr="00457372" w:rsidRDefault="008B2B73" w:rsidP="008B2B73">
      <w:pPr>
        <w:rPr>
          <w:szCs w:val="24"/>
        </w:rPr>
      </w:pPr>
      <w:r w:rsidRPr="00457372">
        <w:rPr>
          <w:rFonts w:eastAsia="TimesNewRoman"/>
          <w:szCs w:val="24"/>
        </w:rPr>
        <w:t>Ano de ingresso: _________ Ano de conclusao (ou previsao de conclusao): ________</w:t>
      </w:r>
    </w:p>
    <w:p w14:paraId="01677226" w14:textId="77777777"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Pr>
          <w:rFonts w:ascii="Times New Roman" w:hAnsi="Times New Roman"/>
          <w:b/>
        </w:rPr>
        <w:t>Formação Geral</w:t>
      </w:r>
    </w:p>
    <w:p w14:paraId="7892BAF9"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Em que tipo de projetos você ocupa a maior parte do tempo?</w:t>
      </w:r>
    </w:p>
    <w:p w14:paraId="301BD1E1" w14:textId="77777777" w:rsidR="008B2B73" w:rsidRPr="00457372" w:rsidRDefault="008B2B73" w:rsidP="008B2B73">
      <w:pPr>
        <w:pStyle w:val="ListParagraph"/>
        <w:numPr>
          <w:ilvl w:val="1"/>
          <w:numId w:val="22"/>
        </w:numPr>
        <w:spacing w:after="200" w:line="276" w:lineRule="auto"/>
        <w:rPr>
          <w:szCs w:val="24"/>
        </w:rPr>
      </w:pPr>
      <w:r w:rsidRPr="00457372">
        <w:rPr>
          <w:szCs w:val="24"/>
        </w:rPr>
        <w:t>Acadêmicos</w:t>
      </w:r>
    </w:p>
    <w:p w14:paraId="364F67A6" w14:textId="77777777" w:rsidR="008B2B73" w:rsidRPr="00457372" w:rsidRDefault="008B2B73" w:rsidP="008B2B73">
      <w:pPr>
        <w:pStyle w:val="ListParagraph"/>
        <w:numPr>
          <w:ilvl w:val="1"/>
          <w:numId w:val="22"/>
        </w:numPr>
        <w:spacing w:after="200" w:line="276" w:lineRule="auto"/>
        <w:rPr>
          <w:szCs w:val="24"/>
        </w:rPr>
      </w:pPr>
      <w:r w:rsidRPr="00457372">
        <w:rPr>
          <w:szCs w:val="24"/>
        </w:rPr>
        <w:t>Pessoais</w:t>
      </w:r>
    </w:p>
    <w:p w14:paraId="1F482D03" w14:textId="77777777" w:rsidR="008B2B73" w:rsidRPr="00457372" w:rsidRDefault="008B2B73" w:rsidP="008B2B73">
      <w:pPr>
        <w:pStyle w:val="ListParagraph"/>
        <w:numPr>
          <w:ilvl w:val="1"/>
          <w:numId w:val="22"/>
        </w:numPr>
        <w:spacing w:after="200" w:line="276" w:lineRule="auto"/>
        <w:rPr>
          <w:szCs w:val="24"/>
        </w:rPr>
      </w:pPr>
      <w:r w:rsidRPr="00457372">
        <w:rPr>
          <w:szCs w:val="24"/>
        </w:rPr>
        <w:t>Open-Source</w:t>
      </w:r>
    </w:p>
    <w:p w14:paraId="2EF3A089" w14:textId="77777777" w:rsidR="008B2B73" w:rsidRPr="00457372" w:rsidRDefault="008B2B73" w:rsidP="008B2B73">
      <w:pPr>
        <w:pStyle w:val="ListParagraph"/>
        <w:numPr>
          <w:ilvl w:val="1"/>
          <w:numId w:val="22"/>
        </w:numPr>
        <w:spacing w:after="200" w:line="276" w:lineRule="auto"/>
        <w:rPr>
          <w:szCs w:val="24"/>
        </w:rPr>
      </w:pPr>
      <w:r w:rsidRPr="00457372">
        <w:rPr>
          <w:szCs w:val="24"/>
        </w:rPr>
        <w:t>Indústria</w:t>
      </w:r>
    </w:p>
    <w:p w14:paraId="53627672"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softHyphen/>
        <w:t>Quantos anos de experiência em programação você possui?</w:t>
      </w:r>
    </w:p>
    <w:p w14:paraId="0366C29E" w14:textId="77777777" w:rsidR="008B2B73" w:rsidRPr="00457372" w:rsidRDefault="008B2B73" w:rsidP="008B2B73">
      <w:pPr>
        <w:pStyle w:val="ListParagraph"/>
        <w:numPr>
          <w:ilvl w:val="1"/>
          <w:numId w:val="22"/>
        </w:numPr>
        <w:spacing w:after="200" w:line="276" w:lineRule="auto"/>
        <w:rPr>
          <w:szCs w:val="24"/>
        </w:rPr>
      </w:pPr>
      <w:r w:rsidRPr="00457372">
        <w:rPr>
          <w:szCs w:val="24"/>
        </w:rPr>
        <w:t>0-2 anos</w:t>
      </w:r>
    </w:p>
    <w:p w14:paraId="1844DAA7" w14:textId="77777777" w:rsidR="008B2B73" w:rsidRPr="00457372" w:rsidRDefault="008B2B73" w:rsidP="008B2B73">
      <w:pPr>
        <w:pStyle w:val="ListParagraph"/>
        <w:numPr>
          <w:ilvl w:val="1"/>
          <w:numId w:val="22"/>
        </w:numPr>
        <w:spacing w:after="200" w:line="276" w:lineRule="auto"/>
        <w:rPr>
          <w:szCs w:val="24"/>
        </w:rPr>
      </w:pPr>
      <w:r w:rsidRPr="00457372">
        <w:rPr>
          <w:szCs w:val="24"/>
        </w:rPr>
        <w:t>3-5 anos</w:t>
      </w:r>
    </w:p>
    <w:p w14:paraId="2484F570" w14:textId="77777777" w:rsidR="008B2B73" w:rsidRPr="00457372" w:rsidRDefault="008B2B73" w:rsidP="008B2B73">
      <w:pPr>
        <w:pStyle w:val="ListParagraph"/>
        <w:numPr>
          <w:ilvl w:val="1"/>
          <w:numId w:val="22"/>
        </w:numPr>
        <w:spacing w:after="200" w:line="276" w:lineRule="auto"/>
        <w:rPr>
          <w:szCs w:val="24"/>
        </w:rPr>
      </w:pPr>
      <w:r w:rsidRPr="00457372">
        <w:rPr>
          <w:szCs w:val="24"/>
        </w:rPr>
        <w:t>6-10 anos</w:t>
      </w:r>
    </w:p>
    <w:p w14:paraId="1BC88914" w14:textId="77777777" w:rsidR="008B2B73" w:rsidRPr="00457372" w:rsidRDefault="008B2B73" w:rsidP="008B2B73">
      <w:pPr>
        <w:pStyle w:val="ListParagraph"/>
        <w:numPr>
          <w:ilvl w:val="1"/>
          <w:numId w:val="22"/>
        </w:numPr>
        <w:spacing w:after="200" w:line="276" w:lineRule="auto"/>
        <w:rPr>
          <w:szCs w:val="24"/>
        </w:rPr>
      </w:pPr>
      <w:r w:rsidRPr="00457372">
        <w:rPr>
          <w:szCs w:val="24"/>
        </w:rPr>
        <w:t>Mais de 10 anos</w:t>
      </w:r>
    </w:p>
    <w:p w14:paraId="773F915D"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Qual SCV você utiliza com mais frequência?</w:t>
      </w:r>
    </w:p>
    <w:p w14:paraId="5CB89977" w14:textId="77777777" w:rsidR="008B2B73" w:rsidRPr="00457372" w:rsidRDefault="008B2B73" w:rsidP="008B2B73">
      <w:pPr>
        <w:pStyle w:val="ListParagraph"/>
        <w:numPr>
          <w:ilvl w:val="1"/>
          <w:numId w:val="22"/>
        </w:numPr>
        <w:spacing w:after="200" w:line="276" w:lineRule="auto"/>
        <w:rPr>
          <w:szCs w:val="24"/>
        </w:rPr>
      </w:pPr>
      <w:r w:rsidRPr="00457372">
        <w:rPr>
          <w:szCs w:val="24"/>
        </w:rPr>
        <w:t>Git</w:t>
      </w:r>
    </w:p>
    <w:p w14:paraId="30E44DA9" w14:textId="77777777" w:rsidR="008B2B73" w:rsidRPr="00457372" w:rsidRDefault="008B2B73" w:rsidP="008B2B73">
      <w:pPr>
        <w:pStyle w:val="ListParagraph"/>
        <w:numPr>
          <w:ilvl w:val="1"/>
          <w:numId w:val="22"/>
        </w:numPr>
        <w:spacing w:after="200" w:line="276" w:lineRule="auto"/>
        <w:rPr>
          <w:szCs w:val="24"/>
        </w:rPr>
      </w:pPr>
      <w:r w:rsidRPr="00457372">
        <w:rPr>
          <w:szCs w:val="24"/>
        </w:rPr>
        <w:t>Subversion</w:t>
      </w:r>
    </w:p>
    <w:p w14:paraId="418427A8" w14:textId="77777777" w:rsidR="008B2B73" w:rsidRPr="00457372" w:rsidRDefault="008B2B73" w:rsidP="008B2B73">
      <w:pPr>
        <w:pStyle w:val="ListParagraph"/>
        <w:numPr>
          <w:ilvl w:val="1"/>
          <w:numId w:val="22"/>
        </w:numPr>
        <w:spacing w:after="200" w:line="276" w:lineRule="auto"/>
        <w:rPr>
          <w:szCs w:val="24"/>
        </w:rPr>
      </w:pPr>
      <w:r w:rsidRPr="00457372">
        <w:rPr>
          <w:szCs w:val="24"/>
        </w:rPr>
        <w:t>CVS</w:t>
      </w:r>
    </w:p>
    <w:p w14:paraId="05F23B04" w14:textId="77777777" w:rsidR="008B2B73" w:rsidRPr="00457372" w:rsidRDefault="008B2B73" w:rsidP="008B2B73">
      <w:pPr>
        <w:pStyle w:val="ListParagraph"/>
        <w:numPr>
          <w:ilvl w:val="1"/>
          <w:numId w:val="22"/>
        </w:numPr>
        <w:spacing w:after="200" w:line="276" w:lineRule="auto"/>
        <w:rPr>
          <w:szCs w:val="24"/>
        </w:rPr>
      </w:pPr>
      <w:r w:rsidRPr="00457372">
        <w:rPr>
          <w:szCs w:val="24"/>
        </w:rPr>
        <w:t>Mercurial</w:t>
      </w:r>
    </w:p>
    <w:p w14:paraId="38CEB9E8" w14:textId="77777777" w:rsidR="008B2B73" w:rsidRPr="00457372" w:rsidRDefault="008B2B73" w:rsidP="008B2B73">
      <w:pPr>
        <w:pStyle w:val="ListParagraph"/>
        <w:numPr>
          <w:ilvl w:val="1"/>
          <w:numId w:val="22"/>
        </w:numPr>
        <w:spacing w:after="200" w:line="276" w:lineRule="auto"/>
        <w:rPr>
          <w:szCs w:val="24"/>
          <w:lang w:val="en-US"/>
        </w:rPr>
      </w:pPr>
      <w:r w:rsidRPr="00457372">
        <w:rPr>
          <w:szCs w:val="24"/>
          <w:lang w:val="en-US"/>
        </w:rPr>
        <w:t>Outro. Especificar: ________________________</w:t>
      </w:r>
    </w:p>
    <w:p w14:paraId="6DBECE9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Com quantas pessoas, em média, você costuma trabalhar em equipes de desenvolvimento?</w:t>
      </w:r>
    </w:p>
    <w:p w14:paraId="4C09A5B1" w14:textId="77777777" w:rsidR="008B2B73" w:rsidRPr="00457372" w:rsidRDefault="008B2B73" w:rsidP="008B2B73">
      <w:pPr>
        <w:pStyle w:val="ListParagraph"/>
        <w:numPr>
          <w:ilvl w:val="1"/>
          <w:numId w:val="22"/>
        </w:numPr>
        <w:spacing w:after="200" w:line="276" w:lineRule="auto"/>
        <w:rPr>
          <w:szCs w:val="24"/>
        </w:rPr>
      </w:pPr>
      <w:r w:rsidRPr="00457372">
        <w:rPr>
          <w:szCs w:val="24"/>
        </w:rPr>
        <w:t>Apenas eu</w:t>
      </w:r>
    </w:p>
    <w:p w14:paraId="292661ED" w14:textId="77777777" w:rsidR="008B2B73" w:rsidRPr="00457372" w:rsidRDefault="008B2B73" w:rsidP="008B2B73">
      <w:pPr>
        <w:pStyle w:val="ListParagraph"/>
        <w:numPr>
          <w:ilvl w:val="1"/>
          <w:numId w:val="22"/>
        </w:numPr>
        <w:spacing w:after="200" w:line="276" w:lineRule="auto"/>
        <w:rPr>
          <w:szCs w:val="24"/>
        </w:rPr>
      </w:pPr>
      <w:r w:rsidRPr="00457372">
        <w:rPr>
          <w:szCs w:val="24"/>
        </w:rPr>
        <w:t>2-5 pessoas</w:t>
      </w:r>
    </w:p>
    <w:p w14:paraId="408786C8" w14:textId="77777777" w:rsidR="008B2B73" w:rsidRPr="00457372" w:rsidRDefault="008B2B73" w:rsidP="008B2B73">
      <w:pPr>
        <w:pStyle w:val="ListParagraph"/>
        <w:numPr>
          <w:ilvl w:val="1"/>
          <w:numId w:val="22"/>
        </w:numPr>
        <w:spacing w:after="200" w:line="276" w:lineRule="auto"/>
        <w:rPr>
          <w:szCs w:val="24"/>
        </w:rPr>
      </w:pPr>
      <w:r w:rsidRPr="00457372">
        <w:rPr>
          <w:szCs w:val="24"/>
        </w:rPr>
        <w:t>6-10 pessoas</w:t>
      </w:r>
    </w:p>
    <w:p w14:paraId="2A4A7DA6" w14:textId="77777777" w:rsidR="008B2B73" w:rsidRPr="00457372" w:rsidRDefault="008B2B73" w:rsidP="008B2B73">
      <w:pPr>
        <w:pStyle w:val="ListParagraph"/>
        <w:numPr>
          <w:ilvl w:val="1"/>
          <w:numId w:val="22"/>
        </w:numPr>
        <w:spacing w:after="200" w:line="276" w:lineRule="auto"/>
        <w:rPr>
          <w:szCs w:val="24"/>
        </w:rPr>
      </w:pPr>
      <w:r w:rsidRPr="00457372">
        <w:rPr>
          <w:szCs w:val="24"/>
        </w:rPr>
        <w:t>Mais de 10 pessoas</w:t>
      </w:r>
    </w:p>
    <w:p w14:paraId="06C31EBA" w14:textId="77777777"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Pr>
          <w:rFonts w:ascii="Times New Roman" w:hAnsi="Times New Roman"/>
          <w:b/>
        </w:rPr>
        <w:t>Utilização de Sistemas de Controle de Versão (SCV)</w:t>
      </w:r>
    </w:p>
    <w:p w14:paraId="067E7BB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Com que frequência você efetua commit de suas mudanças?</w:t>
      </w:r>
    </w:p>
    <w:p w14:paraId="3D5E0E60" w14:textId="77777777" w:rsidR="008B2B73" w:rsidRPr="00457372" w:rsidRDefault="008B2B73" w:rsidP="008B2B73">
      <w:pPr>
        <w:pStyle w:val="ListParagraph"/>
        <w:numPr>
          <w:ilvl w:val="1"/>
          <w:numId w:val="23"/>
        </w:numPr>
        <w:spacing w:after="200" w:line="276" w:lineRule="auto"/>
        <w:rPr>
          <w:szCs w:val="24"/>
        </w:rPr>
      </w:pPr>
      <w:r w:rsidRPr="00457372">
        <w:rPr>
          <w:szCs w:val="24"/>
        </w:rPr>
        <w:t>Depende</w:t>
      </w:r>
    </w:p>
    <w:p w14:paraId="5C5A575C" w14:textId="77777777" w:rsidR="008B2B73" w:rsidRPr="00457372" w:rsidRDefault="008B2B73" w:rsidP="008B2B73">
      <w:pPr>
        <w:pStyle w:val="ListParagraph"/>
        <w:numPr>
          <w:ilvl w:val="1"/>
          <w:numId w:val="23"/>
        </w:numPr>
        <w:spacing w:after="200" w:line="276" w:lineRule="auto"/>
        <w:rPr>
          <w:szCs w:val="24"/>
        </w:rPr>
      </w:pPr>
      <w:r w:rsidRPr="00457372">
        <w:rPr>
          <w:szCs w:val="24"/>
        </w:rPr>
        <w:t>A cada grupo de linhas editadas</w:t>
      </w:r>
    </w:p>
    <w:p w14:paraId="10D64023" w14:textId="77777777" w:rsidR="008B2B73" w:rsidRPr="00457372" w:rsidRDefault="008B2B73" w:rsidP="008B2B73">
      <w:pPr>
        <w:pStyle w:val="ListParagraph"/>
        <w:numPr>
          <w:ilvl w:val="1"/>
          <w:numId w:val="23"/>
        </w:numPr>
        <w:spacing w:after="200" w:line="276" w:lineRule="auto"/>
        <w:rPr>
          <w:szCs w:val="24"/>
        </w:rPr>
      </w:pPr>
      <w:r w:rsidRPr="00457372">
        <w:rPr>
          <w:szCs w:val="24"/>
        </w:rPr>
        <w:t>Ao terminar as alterações em um método de uma classe</w:t>
      </w:r>
    </w:p>
    <w:p w14:paraId="06673EC8" w14:textId="77777777" w:rsidR="008B2B73" w:rsidRPr="00457372" w:rsidRDefault="008B2B73" w:rsidP="008B2B73">
      <w:pPr>
        <w:pStyle w:val="ListParagraph"/>
        <w:numPr>
          <w:ilvl w:val="1"/>
          <w:numId w:val="23"/>
        </w:numPr>
        <w:spacing w:after="200" w:line="276" w:lineRule="auto"/>
        <w:rPr>
          <w:szCs w:val="24"/>
        </w:rPr>
      </w:pPr>
      <w:r w:rsidRPr="00457372">
        <w:rPr>
          <w:szCs w:val="24"/>
        </w:rPr>
        <w:t xml:space="preserve">Ao terminar a </w:t>
      </w:r>
      <w:r w:rsidRPr="00457372">
        <w:rPr>
          <w:i/>
          <w:szCs w:val="24"/>
        </w:rPr>
        <w:t>feature</w:t>
      </w:r>
      <w:r w:rsidRPr="00457372">
        <w:rPr>
          <w:szCs w:val="24"/>
        </w:rPr>
        <w:t xml:space="preserve"> que estou implementando ou o </w:t>
      </w:r>
      <w:r w:rsidRPr="00457372">
        <w:rPr>
          <w:i/>
          <w:szCs w:val="24"/>
        </w:rPr>
        <w:t>bug</w:t>
      </w:r>
      <w:r w:rsidRPr="00457372">
        <w:rPr>
          <w:szCs w:val="24"/>
        </w:rPr>
        <w:t xml:space="preserve"> que estou corrigindo</w:t>
      </w:r>
    </w:p>
    <w:p w14:paraId="41E03DBF" w14:textId="77777777" w:rsidR="008B2B73" w:rsidRPr="00457372" w:rsidRDefault="008B2B73" w:rsidP="008B2B73">
      <w:pPr>
        <w:pStyle w:val="ListParagraph"/>
        <w:numPr>
          <w:ilvl w:val="1"/>
          <w:numId w:val="23"/>
        </w:numPr>
        <w:spacing w:after="200" w:line="276" w:lineRule="auto"/>
        <w:rPr>
          <w:szCs w:val="24"/>
        </w:rPr>
      </w:pPr>
      <w:r w:rsidRPr="00457372">
        <w:rPr>
          <w:szCs w:val="24"/>
        </w:rPr>
        <w:t>Uma vez por dia, antes de terminar o trabalho</w:t>
      </w:r>
    </w:p>
    <w:p w14:paraId="52AD9FFA" w14:textId="77777777" w:rsidR="008B2B73" w:rsidRPr="00457372" w:rsidRDefault="008B2B73" w:rsidP="008B2B73">
      <w:pPr>
        <w:pStyle w:val="ListParagraph"/>
        <w:numPr>
          <w:ilvl w:val="1"/>
          <w:numId w:val="23"/>
        </w:numPr>
        <w:spacing w:after="200" w:line="276" w:lineRule="auto"/>
        <w:rPr>
          <w:szCs w:val="24"/>
        </w:rPr>
      </w:pPr>
      <w:r w:rsidRPr="00457372">
        <w:rPr>
          <w:szCs w:val="24"/>
        </w:rPr>
        <w:t>Quando lembro, ou quando alguém solicita que disponibilize as alterações que fiz</w:t>
      </w:r>
    </w:p>
    <w:p w14:paraId="69DF209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Se você escolheu “Depende”, sua decisão depende de que fatores?</w:t>
      </w:r>
    </w:p>
    <w:p w14:paraId="2FF355B2"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252B50A7"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09C1D8FC"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6CADE581" w14:textId="77777777" w:rsidR="008B2B73"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Ao efetuar um commit, como você agrupa (ou quebra) suas alterações?</w:t>
      </w:r>
    </w:p>
    <w:p w14:paraId="664A7B46"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52681E8B"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7F68ACD5"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6DBB6E9F"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4A8FC4B8"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087AA389" w14:textId="77777777" w:rsidR="008B2B73" w:rsidRPr="00457372" w:rsidRDefault="008B2B73" w:rsidP="008B2B73">
      <w:pPr>
        <w:pStyle w:val="ListaNumerada"/>
        <w:numPr>
          <w:ilvl w:val="0"/>
          <w:numId w:val="0"/>
        </w:numPr>
        <w:ind w:left="360" w:hanging="360"/>
      </w:pPr>
    </w:p>
    <w:p w14:paraId="7FB6FD7B" w14:textId="11359E85" w:rsidR="008B2B73" w:rsidRDefault="008B2B73">
      <w:pPr>
        <w:spacing w:line="240" w:lineRule="auto"/>
        <w:ind w:firstLine="0"/>
        <w:jc w:val="left"/>
      </w:pPr>
      <w:r>
        <w:br w:type="page"/>
      </w:r>
    </w:p>
    <w:p w14:paraId="510F00C0" w14:textId="7324E367" w:rsidR="008B2B73" w:rsidRDefault="008C3086" w:rsidP="008B2B73">
      <w:pPr>
        <w:pStyle w:val="Appendix1"/>
      </w:pPr>
      <w:r w:rsidRPr="008C3086">
        <w:rPr>
          <w:lang w:val="pt-BR"/>
        </w:rPr>
        <w:t xml:space="preserve"> </w:t>
      </w:r>
      <w:bookmarkStart w:id="472" w:name="_Ref414114367"/>
      <w:r>
        <w:t xml:space="preserve">– Activities – Phase </w:t>
      </w:r>
      <w:bookmarkEnd w:id="472"/>
      <w:r w:rsidR="008108B0">
        <w:t>1</w:t>
      </w:r>
    </w:p>
    <w:p w14:paraId="20B55595" w14:textId="77777777" w:rsidR="008C3086" w:rsidRPr="008B5666" w:rsidRDefault="008C3086" w:rsidP="008C3086">
      <w:pPr>
        <w:ind w:firstLine="0"/>
        <w:rPr>
          <w:b/>
          <w:szCs w:val="24"/>
        </w:rPr>
      </w:pPr>
      <w:r>
        <w:rPr>
          <w:b/>
          <w:szCs w:val="24"/>
        </w:rPr>
        <w:t>Estudo Observacional – Etapa 1</w:t>
      </w:r>
    </w:p>
    <w:p w14:paraId="67A0E7A1" w14:textId="77777777" w:rsidR="008C3086" w:rsidRPr="008B5666" w:rsidRDefault="008C3086" w:rsidP="008C3086">
      <w:pPr>
        <w:ind w:firstLine="0"/>
        <w:rPr>
          <w:b/>
          <w:szCs w:val="24"/>
        </w:rPr>
      </w:pPr>
      <w:r w:rsidRPr="008B5666">
        <w:rPr>
          <w:b/>
          <w:szCs w:val="24"/>
        </w:rPr>
        <w:t>Instruções:</w:t>
      </w:r>
    </w:p>
    <w:p w14:paraId="22E2F5AA" w14:textId="77777777" w:rsidR="008C3086" w:rsidRPr="008B5666" w:rsidRDefault="008C3086" w:rsidP="008C3086">
      <w:pPr>
        <w:ind w:firstLine="0"/>
        <w:rPr>
          <w:szCs w:val="24"/>
        </w:rPr>
      </w:pPr>
      <w:r w:rsidRPr="008B5666">
        <w:rPr>
          <w:szCs w:val="24"/>
        </w:rPr>
        <w:t>Este é um estudo de observação, por isso, sempre que possível, verbalize seus pensamentos, para que o experimentador possa melhor avaliar os resultados obtidos. Pergunte e comente tudo que achar necessário.</w:t>
      </w:r>
      <w:r>
        <w:rPr>
          <w:szCs w:val="24"/>
        </w:rPr>
        <w:t xml:space="preserve"> Você terá 15 minutos para atuar em cada um dos cenários. Caso não consiga responder a algumas das perguntas, registre o fato e passe à pergunta seguinte.</w:t>
      </w:r>
    </w:p>
    <w:p w14:paraId="77F73CFE" w14:textId="77777777" w:rsidR="008C3086" w:rsidRPr="008B5666" w:rsidRDefault="008C3086" w:rsidP="008C3086">
      <w:pPr>
        <w:ind w:firstLine="0"/>
        <w:rPr>
          <w:b/>
          <w:szCs w:val="24"/>
        </w:rPr>
      </w:pPr>
      <w:r w:rsidRPr="008B5666">
        <w:rPr>
          <w:b/>
          <w:szCs w:val="24"/>
        </w:rPr>
        <w:t>Contextualização</w:t>
      </w:r>
    </w:p>
    <w:p w14:paraId="62EBCBFD" w14:textId="77777777" w:rsidR="008C3086" w:rsidRPr="008B5666" w:rsidRDefault="008C3086" w:rsidP="008C3086">
      <w:pPr>
        <w:ind w:firstLine="0"/>
        <w:rPr>
          <w:szCs w:val="24"/>
        </w:rPr>
      </w:pPr>
      <w:r w:rsidRPr="008B5666">
        <w:rPr>
          <w:szCs w:val="24"/>
        </w:rPr>
        <w:t xml:space="preserve">Você trabalha em um projeto </w:t>
      </w:r>
      <w:r w:rsidRPr="008B5666">
        <w:rPr>
          <w:i/>
          <w:szCs w:val="24"/>
        </w:rPr>
        <w:t xml:space="preserve">open source </w:t>
      </w:r>
      <w:r>
        <w:rPr>
          <w:szCs w:val="24"/>
        </w:rPr>
        <w:t xml:space="preserve">(JQuery) </w:t>
      </w:r>
      <w:r w:rsidRPr="008B5666">
        <w:rPr>
          <w:szCs w:val="24"/>
        </w:rPr>
        <w:t xml:space="preserve">que recebe contribuições de desenvolvedores em todo o mundo. Por esse motivo, você não tem contato direto com as demais pessoas que contribuem para esse projeto. </w:t>
      </w:r>
    </w:p>
    <w:p w14:paraId="0AFDA286" w14:textId="77777777" w:rsidR="008C3086" w:rsidRPr="008B5666" w:rsidRDefault="008C3086" w:rsidP="008C3086">
      <w:pPr>
        <w:ind w:firstLine="0"/>
        <w:rPr>
          <w:b/>
          <w:szCs w:val="24"/>
        </w:rPr>
      </w:pPr>
      <w:r>
        <w:rPr>
          <w:b/>
          <w:szCs w:val="24"/>
        </w:rPr>
        <w:t>Cenário</w:t>
      </w:r>
      <w:r w:rsidRPr="008B5666">
        <w:rPr>
          <w:b/>
          <w:szCs w:val="24"/>
        </w:rPr>
        <w:t xml:space="preserve"> 1:</w:t>
      </w:r>
    </w:p>
    <w:p w14:paraId="3F509A97" w14:textId="77777777" w:rsidR="008C3086" w:rsidRDefault="008C3086" w:rsidP="008C3086">
      <w:pPr>
        <w:ind w:firstLine="0"/>
        <w:rPr>
          <w:szCs w:val="24"/>
        </w:rPr>
      </w:pPr>
      <w:r>
        <w:rPr>
          <w:szCs w:val="24"/>
        </w:rPr>
        <w:t xml:space="preserve">Você é um desenvolvedor que está na trabalhando no projeto JQuery, em um clone chamado </w:t>
      </w:r>
      <w:r>
        <w:rPr>
          <w:i/>
          <w:szCs w:val="24"/>
        </w:rPr>
        <w:t>aakosh</w:t>
      </w:r>
      <w:r>
        <w:rPr>
          <w:szCs w:val="24"/>
        </w:rPr>
        <w:t>. Responda às seguintes questões:</w:t>
      </w:r>
    </w:p>
    <w:p w14:paraId="12475745" w14:textId="77777777" w:rsidR="008C3086" w:rsidRPr="000D7D4C" w:rsidRDefault="008C3086" w:rsidP="008C3086">
      <w:pPr>
        <w:pStyle w:val="ListParagraph"/>
        <w:numPr>
          <w:ilvl w:val="1"/>
          <w:numId w:val="24"/>
        </w:numPr>
        <w:spacing w:after="200" w:line="276" w:lineRule="auto"/>
        <w:rPr>
          <w:szCs w:val="24"/>
        </w:rPr>
      </w:pPr>
      <w:r w:rsidRPr="000D7D4C">
        <w:rPr>
          <w:szCs w:val="24"/>
        </w:rPr>
        <w:t>Qual a situação de seu clone em relação ao repositório central?</w:t>
      </w:r>
    </w:p>
    <w:p w14:paraId="55EB9F52" w14:textId="77777777" w:rsidR="008C3086" w:rsidRDefault="008C3086" w:rsidP="008C3086">
      <w:pPr>
        <w:pStyle w:val="ListParagraph"/>
        <w:ind w:left="426"/>
        <w:rPr>
          <w:szCs w:val="24"/>
        </w:rPr>
      </w:pPr>
      <w:r>
        <w:rPr>
          <w:szCs w:val="24"/>
        </w:rPr>
        <w:t>(  ) Sincronizado</w:t>
      </w:r>
    </w:p>
    <w:p w14:paraId="4B4C01E7" w14:textId="77777777" w:rsidR="008C3086" w:rsidRDefault="008C3086" w:rsidP="008C3086">
      <w:pPr>
        <w:pStyle w:val="ListParagraph"/>
        <w:ind w:left="426"/>
        <w:rPr>
          <w:szCs w:val="24"/>
        </w:rPr>
      </w:pPr>
      <w:r>
        <w:rPr>
          <w:szCs w:val="24"/>
        </w:rPr>
        <w:t>(  ) Adiantado em ____ commits</w:t>
      </w:r>
    </w:p>
    <w:p w14:paraId="3DF1D116" w14:textId="77777777" w:rsidR="008C3086" w:rsidRDefault="008C3086" w:rsidP="008C3086">
      <w:pPr>
        <w:pStyle w:val="ListParagraph"/>
        <w:ind w:left="426"/>
        <w:rPr>
          <w:szCs w:val="24"/>
        </w:rPr>
      </w:pPr>
      <w:r>
        <w:rPr>
          <w:szCs w:val="24"/>
        </w:rPr>
        <w:t>(  ) Atrasado em ____ commits</w:t>
      </w:r>
    </w:p>
    <w:p w14:paraId="00EF0E7D" w14:textId="77777777" w:rsidR="008C3086" w:rsidRDefault="008C3086" w:rsidP="008C3086">
      <w:pPr>
        <w:pStyle w:val="ListParagraph"/>
        <w:ind w:left="426"/>
        <w:rPr>
          <w:szCs w:val="24"/>
        </w:rPr>
      </w:pPr>
    </w:p>
    <w:p w14:paraId="6E0B8E8D" w14:textId="12ABF379" w:rsidR="008C3086" w:rsidRDefault="008C3086" w:rsidP="008C3086">
      <w:pPr>
        <w:pStyle w:val="ListParagraph"/>
        <w:numPr>
          <w:ilvl w:val="1"/>
          <w:numId w:val="24"/>
        </w:numPr>
        <w:spacing w:after="200" w:line="276" w:lineRule="auto"/>
        <w:rPr>
          <w:szCs w:val="24"/>
        </w:rPr>
      </w:pPr>
      <w:r>
        <w:rPr>
          <w:szCs w:val="24"/>
        </w:rPr>
        <w:t>Quem mais está trabalhando no projeto JQuery, além de você?</w:t>
      </w:r>
      <w:r w:rsidR="00043979">
        <w:rPr>
          <w:szCs w:val="24"/>
        </w:rPr>
        <w:t xml:space="preserve"> (outros clones)</w:t>
      </w:r>
    </w:p>
    <w:p w14:paraId="4C689974"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63D3E19D"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52832225" w14:textId="77777777" w:rsidR="008C3086" w:rsidRDefault="008C3086" w:rsidP="008C3086">
      <w:pPr>
        <w:pStyle w:val="ListParagraph"/>
        <w:numPr>
          <w:ilvl w:val="1"/>
          <w:numId w:val="24"/>
        </w:numPr>
        <w:spacing w:after="200" w:line="276" w:lineRule="auto"/>
        <w:rPr>
          <w:szCs w:val="24"/>
        </w:rPr>
      </w:pPr>
      <w:r>
        <w:rPr>
          <w:szCs w:val="24"/>
        </w:rPr>
        <w:t xml:space="preserve">Quais foram os arquivos modificados no commit com hash iniciado em </w:t>
      </w:r>
      <w:r w:rsidRPr="000D7D4C">
        <w:rPr>
          <w:szCs w:val="24"/>
        </w:rPr>
        <w:t>5d454</w:t>
      </w:r>
      <w:r>
        <w:rPr>
          <w:szCs w:val="24"/>
        </w:rPr>
        <w:t>?</w:t>
      </w:r>
    </w:p>
    <w:p w14:paraId="0BC1C4AE"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23A2F585"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3DB1AC89" w14:textId="77777777" w:rsidR="008C3086" w:rsidRPr="008B5666" w:rsidRDefault="008C3086" w:rsidP="008C3086">
      <w:pPr>
        <w:ind w:firstLine="0"/>
        <w:rPr>
          <w:b/>
          <w:szCs w:val="24"/>
        </w:rPr>
      </w:pPr>
      <w:r>
        <w:rPr>
          <w:b/>
          <w:szCs w:val="24"/>
        </w:rPr>
        <w:t>Cenário</w:t>
      </w:r>
      <w:r w:rsidRPr="008B5666">
        <w:rPr>
          <w:b/>
          <w:szCs w:val="24"/>
        </w:rPr>
        <w:t xml:space="preserve"> </w:t>
      </w:r>
      <w:r>
        <w:rPr>
          <w:b/>
          <w:szCs w:val="24"/>
        </w:rPr>
        <w:t>2</w:t>
      </w:r>
      <w:r w:rsidRPr="008B5666">
        <w:rPr>
          <w:b/>
          <w:szCs w:val="24"/>
        </w:rPr>
        <w:t>:</w:t>
      </w:r>
    </w:p>
    <w:p w14:paraId="6434C69B" w14:textId="77777777" w:rsidR="008C3086" w:rsidRDefault="008C3086" w:rsidP="008C3086">
      <w:pPr>
        <w:ind w:firstLine="0"/>
        <w:rPr>
          <w:szCs w:val="24"/>
        </w:rPr>
      </w:pPr>
      <w:r>
        <w:rPr>
          <w:szCs w:val="24"/>
        </w:rPr>
        <w:t>Após alguns meses, você passou a gerenciar o projeto JQuery. Responda às seguintes questões:</w:t>
      </w:r>
    </w:p>
    <w:p w14:paraId="57B4030C" w14:textId="77777777" w:rsidR="008C3086" w:rsidRPr="000D7D4C" w:rsidRDefault="008C3086" w:rsidP="008C3086">
      <w:pPr>
        <w:pStyle w:val="ListParagraph"/>
        <w:numPr>
          <w:ilvl w:val="1"/>
          <w:numId w:val="25"/>
        </w:numPr>
        <w:spacing w:after="200" w:line="276" w:lineRule="auto"/>
        <w:rPr>
          <w:szCs w:val="24"/>
        </w:rPr>
      </w:pPr>
      <w:r w:rsidRPr="000D7D4C">
        <w:rPr>
          <w:szCs w:val="24"/>
        </w:rPr>
        <w:t>Quais são os clones existentes do JQuery?</w:t>
      </w:r>
    </w:p>
    <w:p w14:paraId="2FE5BBED"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1B674166"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6344B8C6"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5E717226" w14:textId="77777777" w:rsidR="008C3086" w:rsidRDefault="008C3086" w:rsidP="008C3086">
      <w:pPr>
        <w:pStyle w:val="ListParagraph"/>
        <w:numPr>
          <w:ilvl w:val="1"/>
          <w:numId w:val="25"/>
        </w:numPr>
        <w:spacing w:after="200" w:line="276" w:lineRule="auto"/>
        <w:rPr>
          <w:szCs w:val="24"/>
        </w:rPr>
      </w:pPr>
      <w:r>
        <w:rPr>
          <w:szCs w:val="24"/>
        </w:rPr>
        <w:t>Qual(is) clone(s) está(ão) sincronizado(s) com o repositório central?</w:t>
      </w:r>
    </w:p>
    <w:p w14:paraId="4134FD1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28DD1FD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461A2F9A"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75A0F3E5" w14:textId="77777777" w:rsidR="008C3086" w:rsidRDefault="008C3086" w:rsidP="008C3086">
      <w:pPr>
        <w:pStyle w:val="ListParagraph"/>
        <w:numPr>
          <w:ilvl w:val="1"/>
          <w:numId w:val="25"/>
        </w:numPr>
        <w:spacing w:after="200" w:line="276" w:lineRule="auto"/>
        <w:rPr>
          <w:szCs w:val="24"/>
        </w:rPr>
      </w:pPr>
      <w:r>
        <w:rPr>
          <w:szCs w:val="24"/>
        </w:rPr>
        <w:t>Quantos commits sincronizados estão pendentes de envio ao repositório central?</w:t>
      </w:r>
    </w:p>
    <w:p w14:paraId="3AB986F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7A7A6AA5"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455A2464"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2E32F243" w14:textId="77777777" w:rsidR="008C3086" w:rsidRDefault="008C3086" w:rsidP="008C3086">
      <w:pPr>
        <w:pStyle w:val="ListParagraph"/>
        <w:numPr>
          <w:ilvl w:val="1"/>
          <w:numId w:val="25"/>
        </w:numPr>
        <w:spacing w:after="200" w:line="276" w:lineRule="auto"/>
        <w:rPr>
          <w:szCs w:val="24"/>
        </w:rPr>
      </w:pPr>
      <w:r>
        <w:rPr>
          <w:szCs w:val="24"/>
        </w:rPr>
        <w:t>Existe algum commit realizado em ramo não rastreado? Onde?</w:t>
      </w:r>
    </w:p>
    <w:p w14:paraId="7384B753" w14:textId="77777777" w:rsidR="008C3086" w:rsidRDefault="008C3086" w:rsidP="008C3086">
      <w:pPr>
        <w:pStyle w:val="ListParagraph"/>
        <w:pBdr>
          <w:top w:val="single" w:sz="4" w:space="1" w:color="auto"/>
          <w:left w:val="single" w:sz="4" w:space="4" w:color="auto"/>
          <w:bottom w:val="single" w:sz="4" w:space="1" w:color="auto"/>
          <w:right w:val="single" w:sz="4" w:space="4" w:color="auto"/>
        </w:pBdr>
        <w:ind w:left="0"/>
        <w:rPr>
          <w:szCs w:val="24"/>
        </w:rPr>
      </w:pPr>
    </w:p>
    <w:p w14:paraId="4579D3D4" w14:textId="77777777" w:rsidR="008C3086" w:rsidRDefault="008C3086" w:rsidP="008C3086">
      <w:pPr>
        <w:pStyle w:val="ListParagraph"/>
        <w:pBdr>
          <w:top w:val="single" w:sz="4" w:space="1" w:color="auto"/>
          <w:left w:val="single" w:sz="4" w:space="4" w:color="auto"/>
          <w:bottom w:val="single" w:sz="4" w:space="1" w:color="auto"/>
          <w:right w:val="single" w:sz="4" w:space="4" w:color="auto"/>
        </w:pBdr>
        <w:ind w:left="0"/>
        <w:rPr>
          <w:szCs w:val="24"/>
        </w:rPr>
      </w:pPr>
    </w:p>
    <w:p w14:paraId="6DC03C69" w14:textId="77777777" w:rsidR="008C3086" w:rsidRDefault="008C3086" w:rsidP="008C3086">
      <w:pPr>
        <w:pStyle w:val="ListParagraph"/>
        <w:pBdr>
          <w:top w:val="single" w:sz="4" w:space="1" w:color="auto"/>
          <w:left w:val="single" w:sz="4" w:space="4" w:color="auto"/>
          <w:bottom w:val="single" w:sz="4" w:space="1" w:color="auto"/>
          <w:right w:val="single" w:sz="4" w:space="4" w:color="auto"/>
        </w:pBdr>
        <w:ind w:left="0"/>
        <w:rPr>
          <w:szCs w:val="24"/>
        </w:rPr>
      </w:pPr>
    </w:p>
    <w:p w14:paraId="02DA8488" w14:textId="77777777" w:rsidR="008C3086" w:rsidRPr="00BD4D43" w:rsidRDefault="008C3086" w:rsidP="008C3086">
      <w:pPr>
        <w:pStyle w:val="ListParagraph"/>
        <w:pBdr>
          <w:top w:val="single" w:sz="4" w:space="1" w:color="auto"/>
          <w:left w:val="single" w:sz="4" w:space="4" w:color="auto"/>
          <w:bottom w:val="single" w:sz="4" w:space="1" w:color="auto"/>
          <w:right w:val="single" w:sz="4" w:space="4" w:color="auto"/>
        </w:pBdr>
        <w:ind w:left="0"/>
        <w:rPr>
          <w:szCs w:val="24"/>
        </w:rPr>
      </w:pPr>
    </w:p>
    <w:p w14:paraId="72C544A9" w14:textId="2E427513" w:rsidR="008C3086" w:rsidRDefault="008C3086">
      <w:pPr>
        <w:spacing w:line="240" w:lineRule="auto"/>
        <w:ind w:firstLine="0"/>
        <w:jc w:val="left"/>
        <w:rPr>
          <w:lang w:val="en-US"/>
        </w:rPr>
      </w:pPr>
      <w:r>
        <w:rPr>
          <w:lang w:val="en-US"/>
        </w:rPr>
        <w:br w:type="page"/>
      </w:r>
    </w:p>
    <w:p w14:paraId="46922787" w14:textId="357B13B6" w:rsidR="008C3086" w:rsidRDefault="008C3086" w:rsidP="008C3086">
      <w:pPr>
        <w:pStyle w:val="Appendix1"/>
      </w:pPr>
      <w:r>
        <w:t xml:space="preserve"> </w:t>
      </w:r>
      <w:bookmarkStart w:id="473" w:name="_Ref414115264"/>
      <w:r>
        <w:t xml:space="preserve">– Activities – Phase </w:t>
      </w:r>
      <w:bookmarkEnd w:id="473"/>
      <w:r w:rsidR="008108B0">
        <w:t>2</w:t>
      </w:r>
    </w:p>
    <w:p w14:paraId="5D1D185B" w14:textId="77777777" w:rsidR="008C3086" w:rsidRPr="008B5666" w:rsidRDefault="008C3086" w:rsidP="008C3086">
      <w:pPr>
        <w:ind w:firstLine="0"/>
        <w:rPr>
          <w:b/>
          <w:szCs w:val="24"/>
        </w:rPr>
      </w:pPr>
      <w:r w:rsidRPr="008B5666">
        <w:rPr>
          <w:b/>
          <w:szCs w:val="24"/>
        </w:rPr>
        <w:t>Estudo Observacional</w:t>
      </w:r>
      <w:r>
        <w:rPr>
          <w:b/>
          <w:szCs w:val="24"/>
        </w:rPr>
        <w:t xml:space="preserve"> – Etapa 2</w:t>
      </w:r>
    </w:p>
    <w:p w14:paraId="403C4C47" w14:textId="77777777" w:rsidR="008C3086" w:rsidRPr="008B5666" w:rsidRDefault="008C3086" w:rsidP="008C3086">
      <w:pPr>
        <w:ind w:firstLine="0"/>
        <w:rPr>
          <w:b/>
          <w:szCs w:val="24"/>
        </w:rPr>
      </w:pPr>
      <w:r w:rsidRPr="008B5666">
        <w:rPr>
          <w:b/>
          <w:szCs w:val="24"/>
        </w:rPr>
        <w:t>Instruções:</w:t>
      </w:r>
    </w:p>
    <w:p w14:paraId="644704E0" w14:textId="77777777" w:rsidR="008C3086" w:rsidRPr="008B5666" w:rsidRDefault="008C3086" w:rsidP="008C3086">
      <w:pPr>
        <w:ind w:firstLine="0"/>
        <w:rPr>
          <w:szCs w:val="24"/>
        </w:rPr>
      </w:pPr>
      <w:r w:rsidRPr="008B5666">
        <w:rPr>
          <w:szCs w:val="24"/>
        </w:rPr>
        <w:t>Este é um estudo de observação, por isso, sempre que possível, verbalize seus pensamentos, para que o experimentador possa melhor avaliar os resultados obtidos. Pergunte e comente tudo que achar necessário.</w:t>
      </w:r>
      <w:r>
        <w:rPr>
          <w:szCs w:val="24"/>
        </w:rPr>
        <w:t xml:space="preserve"> Você terá 15 minutos para atuar em cada um dos cenários. Caso não consiga responder a algumas das perguntas, registre o fato e passe à pergunta seguinte</w:t>
      </w:r>
    </w:p>
    <w:p w14:paraId="1392F15A" w14:textId="77777777" w:rsidR="008C3086" w:rsidRPr="008B5666" w:rsidRDefault="008C3086" w:rsidP="008C3086">
      <w:pPr>
        <w:ind w:firstLine="0"/>
        <w:rPr>
          <w:b/>
          <w:szCs w:val="24"/>
        </w:rPr>
      </w:pPr>
      <w:r w:rsidRPr="008B5666">
        <w:rPr>
          <w:b/>
          <w:szCs w:val="24"/>
        </w:rPr>
        <w:t>Abordagem DyeVC</w:t>
      </w:r>
    </w:p>
    <w:p w14:paraId="0741B35C" w14:textId="77777777" w:rsidR="008C3086" w:rsidRPr="008B5666" w:rsidRDefault="008C3086" w:rsidP="008C3086">
      <w:pPr>
        <w:ind w:firstLine="0"/>
        <w:rPr>
          <w:szCs w:val="24"/>
        </w:rPr>
      </w:pPr>
      <w:r w:rsidRPr="008B5666">
        <w:rPr>
          <w:szCs w:val="24"/>
        </w:rPr>
        <w:t>DyeVC é uma abordagem cujo objetivo é proporcionar a percepção de alterações (</w:t>
      </w:r>
      <w:r w:rsidRPr="008B5666">
        <w:rPr>
          <w:i/>
          <w:szCs w:val="24"/>
        </w:rPr>
        <w:t>awareness</w:t>
      </w:r>
      <w:r w:rsidRPr="008B5666">
        <w:rPr>
          <w:szCs w:val="24"/>
        </w:rPr>
        <w:t xml:space="preserve">) realizadas em repositórios de controle de versão distribuídos (DVCS – </w:t>
      </w:r>
      <w:r w:rsidRPr="008B5666">
        <w:rPr>
          <w:i/>
          <w:szCs w:val="24"/>
        </w:rPr>
        <w:t>Distributed Version Control Systems</w:t>
      </w:r>
      <w:r w:rsidRPr="008B5666">
        <w:rPr>
          <w:szCs w:val="24"/>
        </w:rPr>
        <w:t>). A abordagem consiste em um conjunto de visualizações, em diferentes níveis de detalhe, que proporcionam que os envolvidos em projetos que utilizam DVCS possam:</w:t>
      </w:r>
    </w:p>
    <w:p w14:paraId="7E8A8398" w14:textId="77777777" w:rsidR="008C3086" w:rsidRPr="008B5666" w:rsidRDefault="008C3086" w:rsidP="008C3086">
      <w:pPr>
        <w:pStyle w:val="ListParagraph"/>
        <w:numPr>
          <w:ilvl w:val="0"/>
          <w:numId w:val="26"/>
        </w:numPr>
        <w:spacing w:after="200" w:line="276" w:lineRule="auto"/>
        <w:rPr>
          <w:szCs w:val="24"/>
        </w:rPr>
      </w:pPr>
      <w:r w:rsidRPr="008B5666">
        <w:rPr>
          <w:szCs w:val="24"/>
        </w:rPr>
        <w:t>Receber notificações na barra de tarefas, sempre que uma alteração ocorrer nos repositórios associados aos clones em que está trabalhando (i.e. repositórios para os quais faz push e dos quais faz pull);</w:t>
      </w:r>
    </w:p>
    <w:p w14:paraId="22E760BF" w14:textId="77777777" w:rsidR="008C3086" w:rsidRPr="008B5666" w:rsidRDefault="008C3086" w:rsidP="008C3086">
      <w:pPr>
        <w:pStyle w:val="ListParagraph"/>
        <w:numPr>
          <w:ilvl w:val="0"/>
          <w:numId w:val="26"/>
        </w:numPr>
        <w:spacing w:after="200" w:line="276" w:lineRule="auto"/>
        <w:rPr>
          <w:szCs w:val="24"/>
        </w:rPr>
      </w:pPr>
      <w:r w:rsidRPr="008B5666">
        <w:rPr>
          <w:szCs w:val="24"/>
        </w:rPr>
        <w:t>Visualizar os clones conhecidos de um projeto, e as dependências entre eles (i.e. quem se comunica com quem);</w:t>
      </w:r>
    </w:p>
    <w:p w14:paraId="2177430D" w14:textId="77777777" w:rsidR="008C3086" w:rsidRPr="008B5666" w:rsidRDefault="008C3086" w:rsidP="008C3086">
      <w:pPr>
        <w:pStyle w:val="ListParagraph"/>
        <w:numPr>
          <w:ilvl w:val="0"/>
          <w:numId w:val="26"/>
        </w:numPr>
        <w:spacing w:after="200" w:line="276" w:lineRule="auto"/>
        <w:rPr>
          <w:szCs w:val="24"/>
        </w:rPr>
      </w:pPr>
      <w:r w:rsidRPr="008B5666">
        <w:rPr>
          <w:szCs w:val="24"/>
        </w:rPr>
        <w:t>Visualizar informações sobre os ramos rastreados, bem como sua situação em relação aos ramos correspondentes no(s) repositório(s) de origem;</w:t>
      </w:r>
    </w:p>
    <w:p w14:paraId="7753FE05" w14:textId="77777777" w:rsidR="008C3086" w:rsidRPr="008B5666" w:rsidRDefault="008C3086" w:rsidP="008C3086">
      <w:pPr>
        <w:pStyle w:val="ListParagraph"/>
        <w:numPr>
          <w:ilvl w:val="0"/>
          <w:numId w:val="26"/>
        </w:numPr>
        <w:spacing w:after="200" w:line="276" w:lineRule="auto"/>
        <w:rPr>
          <w:szCs w:val="24"/>
        </w:rPr>
      </w:pPr>
      <w:r w:rsidRPr="008B5666">
        <w:rPr>
          <w:szCs w:val="24"/>
        </w:rPr>
        <w:t>Visualizar o grafo de commits de toda a topologia, apresentando não só os commits existentes localmente, mas também aqueles commits que existam em outros repositórios (mesmo que não haja uma comunicação entre eles. Commits existentes em ramos não rastreados também são apresentados nessa visualização.</w:t>
      </w:r>
    </w:p>
    <w:p w14:paraId="6C44FDC6" w14:textId="77777777" w:rsidR="008C3086" w:rsidRDefault="008C3086" w:rsidP="008C3086">
      <w:pPr>
        <w:ind w:firstLine="0"/>
        <w:rPr>
          <w:szCs w:val="24"/>
        </w:rPr>
      </w:pPr>
      <w:r>
        <w:rPr>
          <w:szCs w:val="24"/>
        </w:rPr>
        <w:t xml:space="preserve">A </w:t>
      </w:r>
      <w:r>
        <w:rPr>
          <w:szCs w:val="24"/>
        </w:rPr>
        <w:fldChar w:fldCharType="begin"/>
      </w:r>
      <w:r>
        <w:rPr>
          <w:szCs w:val="24"/>
        </w:rPr>
        <w:instrText xml:space="preserve"> REF _Ref413702583 \h </w:instrText>
      </w:r>
      <w:r>
        <w:rPr>
          <w:szCs w:val="24"/>
        </w:rPr>
      </w:r>
      <w:r>
        <w:rPr>
          <w:szCs w:val="24"/>
        </w:rPr>
        <w:fldChar w:fldCharType="separate"/>
      </w:r>
      <w:r w:rsidR="00A80296" w:rsidRPr="00180140">
        <w:rPr>
          <w:szCs w:val="24"/>
        </w:rPr>
        <w:t xml:space="preserve">Fig. </w:t>
      </w:r>
      <w:r w:rsidR="00A80296">
        <w:rPr>
          <w:noProof/>
          <w:szCs w:val="24"/>
        </w:rPr>
        <w:t>1</w:t>
      </w:r>
      <w:r>
        <w:rPr>
          <w:szCs w:val="24"/>
        </w:rPr>
        <w:fldChar w:fldCharType="end"/>
      </w:r>
      <w:r>
        <w:rPr>
          <w:szCs w:val="24"/>
        </w:rPr>
        <w:t xml:space="preserve"> apresenta a tela principal do DyeVC e a </w:t>
      </w:r>
      <w:r>
        <w:rPr>
          <w:szCs w:val="24"/>
        </w:rPr>
        <w:fldChar w:fldCharType="begin"/>
      </w:r>
      <w:r>
        <w:rPr>
          <w:szCs w:val="24"/>
        </w:rPr>
        <w:instrText xml:space="preserve"> REF _Ref413668992 \h </w:instrText>
      </w:r>
      <w:r>
        <w:rPr>
          <w:szCs w:val="24"/>
        </w:rPr>
      </w:r>
      <w:r>
        <w:rPr>
          <w:szCs w:val="24"/>
        </w:rPr>
        <w:fldChar w:fldCharType="separate"/>
      </w:r>
      <w:r w:rsidR="00A80296" w:rsidRPr="008B5666">
        <w:rPr>
          <w:szCs w:val="24"/>
        </w:rPr>
        <w:t xml:space="preserve">Tabela </w:t>
      </w:r>
      <w:r w:rsidR="00A80296">
        <w:rPr>
          <w:noProof/>
          <w:szCs w:val="24"/>
        </w:rPr>
        <w:t>1</w:t>
      </w:r>
      <w:r>
        <w:rPr>
          <w:szCs w:val="24"/>
        </w:rPr>
        <w:fldChar w:fldCharType="end"/>
      </w:r>
      <w:r>
        <w:rPr>
          <w:szCs w:val="24"/>
        </w:rPr>
        <w:t xml:space="preserve"> apresenta as possíveis situações de um repositório que são apresentadas nessa tela.</w:t>
      </w:r>
    </w:p>
    <w:p w14:paraId="2DC88DCA" w14:textId="77777777" w:rsidR="008C3086" w:rsidRDefault="008C3086" w:rsidP="008C3086">
      <w:pPr>
        <w:ind w:firstLine="0"/>
        <w:jc w:val="center"/>
        <w:rPr>
          <w:szCs w:val="24"/>
        </w:rPr>
      </w:pPr>
      <w:r w:rsidRPr="00180140">
        <w:rPr>
          <w:noProof/>
          <w:szCs w:val="24"/>
          <w:lang w:val="en-US"/>
        </w:rPr>
        <w:drawing>
          <wp:inline distT="0" distB="0" distL="0" distR="0" wp14:anchorId="18E9BC5D" wp14:editId="59EBE9CA">
            <wp:extent cx="4756243" cy="4076700"/>
            <wp:effectExtent l="0" t="0" r="6350" b="0"/>
            <wp:docPr id="100" name="Imagem 7"/>
            <wp:cNvGraphicFramePr/>
            <a:graphic xmlns:a="http://schemas.openxmlformats.org/drawingml/2006/main">
              <a:graphicData uri="http://schemas.openxmlformats.org/drawingml/2006/picture">
                <pic:pic xmlns:pic="http://schemas.openxmlformats.org/drawingml/2006/picture">
                  <pic:nvPicPr>
                    <pic:cNvPr id="8" name="Imagem 7"/>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76866" cy="4094377"/>
                    </a:xfrm>
                    <a:prstGeom prst="rect">
                      <a:avLst/>
                    </a:prstGeom>
                    <a:noFill/>
                    <a:ln>
                      <a:noFill/>
                    </a:ln>
                  </pic:spPr>
                </pic:pic>
              </a:graphicData>
            </a:graphic>
          </wp:inline>
        </w:drawing>
      </w:r>
    </w:p>
    <w:p w14:paraId="01F457C7" w14:textId="77777777" w:rsidR="008C3086" w:rsidRPr="00180140" w:rsidRDefault="008C3086" w:rsidP="008C3086">
      <w:pPr>
        <w:pStyle w:val="Caption"/>
        <w:rPr>
          <w:szCs w:val="24"/>
        </w:rPr>
      </w:pPr>
      <w:bookmarkStart w:id="474" w:name="_Ref413702583"/>
      <w:r w:rsidRPr="00180140">
        <w:rPr>
          <w:szCs w:val="24"/>
        </w:rPr>
        <w:t xml:space="preserve">Fig. </w:t>
      </w:r>
      <w:r w:rsidRPr="00180140">
        <w:rPr>
          <w:szCs w:val="24"/>
        </w:rPr>
        <w:fldChar w:fldCharType="begin"/>
      </w:r>
      <w:r w:rsidRPr="00180140">
        <w:rPr>
          <w:szCs w:val="24"/>
        </w:rPr>
        <w:instrText xml:space="preserve"> SEQ Fig. \* ARABIC </w:instrText>
      </w:r>
      <w:r w:rsidRPr="00180140">
        <w:rPr>
          <w:szCs w:val="24"/>
        </w:rPr>
        <w:fldChar w:fldCharType="separate"/>
      </w:r>
      <w:r w:rsidR="00A80296">
        <w:rPr>
          <w:noProof/>
          <w:szCs w:val="24"/>
        </w:rPr>
        <w:t>1</w:t>
      </w:r>
      <w:r w:rsidRPr="00180140">
        <w:rPr>
          <w:szCs w:val="24"/>
        </w:rPr>
        <w:fldChar w:fldCharType="end"/>
      </w:r>
      <w:bookmarkEnd w:id="474"/>
      <w:r w:rsidRPr="00180140">
        <w:rPr>
          <w:szCs w:val="24"/>
        </w:rPr>
        <w:t xml:space="preserve"> – Tela principal do DyeVC</w:t>
      </w:r>
    </w:p>
    <w:p w14:paraId="15D81528" w14:textId="77777777" w:rsidR="008C3086" w:rsidRPr="008B5666" w:rsidRDefault="008C3086" w:rsidP="008C3086">
      <w:pPr>
        <w:pStyle w:val="Caption"/>
        <w:rPr>
          <w:szCs w:val="24"/>
        </w:rPr>
      </w:pPr>
      <w:bookmarkStart w:id="475" w:name="_Ref413668992"/>
      <w:r w:rsidRPr="008B5666">
        <w:rPr>
          <w:szCs w:val="24"/>
        </w:rPr>
        <w:t xml:space="preserve">Tabela </w:t>
      </w:r>
      <w:r w:rsidRPr="008B5666">
        <w:rPr>
          <w:szCs w:val="24"/>
          <w:lang w:val="en-US"/>
        </w:rPr>
        <w:fldChar w:fldCharType="begin"/>
      </w:r>
      <w:r w:rsidRPr="008B5666">
        <w:rPr>
          <w:szCs w:val="24"/>
        </w:rPr>
        <w:instrText xml:space="preserve"> SEQ Tabela \* ARABIC </w:instrText>
      </w:r>
      <w:r w:rsidRPr="008B5666">
        <w:rPr>
          <w:szCs w:val="24"/>
          <w:lang w:val="en-US"/>
        </w:rPr>
        <w:fldChar w:fldCharType="separate"/>
      </w:r>
      <w:r w:rsidR="00A80296">
        <w:rPr>
          <w:noProof/>
          <w:szCs w:val="24"/>
        </w:rPr>
        <w:t>1</w:t>
      </w:r>
      <w:r w:rsidRPr="008B5666">
        <w:rPr>
          <w:szCs w:val="24"/>
          <w:lang w:val="en-US"/>
        </w:rPr>
        <w:fldChar w:fldCharType="end"/>
      </w:r>
      <w:bookmarkEnd w:id="475"/>
      <w:r w:rsidRPr="008B5666">
        <w:rPr>
          <w:szCs w:val="24"/>
        </w:rPr>
        <w:t xml:space="preserve"> – Possíveis status de um repositório</w:t>
      </w:r>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857"/>
        <w:gridCol w:w="8431"/>
      </w:tblGrid>
      <w:tr w:rsidR="008C3086" w:rsidRPr="008B5666" w14:paraId="5F9CB050" w14:textId="77777777" w:rsidTr="00BA3AFB">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DB06B4A" w14:textId="77777777" w:rsidR="008C3086" w:rsidRPr="008B5666" w:rsidRDefault="008C3086" w:rsidP="00BA3AFB">
            <w:pPr>
              <w:pStyle w:val="TextodeTabela"/>
              <w:rPr>
                <w:rFonts w:ascii="Times New Roman" w:hAnsi="Times New Roman"/>
                <w:b/>
                <w:bCs w:val="0"/>
                <w:color w:val="FFFFFF"/>
                <w:sz w:val="24"/>
                <w:szCs w:val="24"/>
              </w:rPr>
            </w:pPr>
            <w:r w:rsidRPr="008B5666">
              <w:rPr>
                <w:rFonts w:ascii="Times New Roman" w:hAnsi="Times New Roman"/>
                <w:b/>
                <w:bCs w:val="0"/>
                <w:color w:val="FFFFFF"/>
                <w:sz w:val="24"/>
                <w:szCs w:val="24"/>
              </w:rPr>
              <w:t>Status</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410B281" w14:textId="77777777" w:rsidR="008C3086" w:rsidRPr="008B5666" w:rsidRDefault="008C3086" w:rsidP="00BA3AFB">
            <w:pPr>
              <w:pStyle w:val="TextodeTabela"/>
              <w:rPr>
                <w:rFonts w:ascii="Times New Roman" w:hAnsi="Times New Roman"/>
                <w:b/>
                <w:bCs w:val="0"/>
                <w:color w:val="FFFFFF"/>
                <w:sz w:val="24"/>
                <w:szCs w:val="24"/>
              </w:rPr>
            </w:pPr>
            <w:r w:rsidRPr="008B5666">
              <w:rPr>
                <w:rFonts w:ascii="Times New Roman" w:hAnsi="Times New Roman"/>
                <w:b/>
                <w:bCs w:val="0"/>
                <w:color w:val="FFFFFF"/>
                <w:sz w:val="24"/>
                <w:szCs w:val="24"/>
              </w:rPr>
              <w:t>Description</w:t>
            </w:r>
          </w:p>
        </w:tc>
      </w:tr>
      <w:tr w:rsidR="008C3086" w:rsidRPr="0010333D" w14:paraId="583939D3" w14:textId="77777777" w:rsidTr="00BA3AFB">
        <w:tc>
          <w:tcPr>
            <w:tcW w:w="0" w:type="auto"/>
            <w:tcBorders>
              <w:top w:val="single" w:sz="4" w:space="0" w:color="FFFFFF"/>
            </w:tcBorders>
            <w:shd w:val="clear" w:color="auto" w:fill="DBE5F1"/>
          </w:tcPr>
          <w:p w14:paraId="1924E8C6"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rPr>
              <w:drawing>
                <wp:inline distT="0" distB="0" distL="0" distR="0" wp14:anchorId="4A74D874" wp14:editId="7FA0AD75">
                  <wp:extent cx="304800" cy="304800"/>
                  <wp:effectExtent l="0" t="0" r="0" b="0"/>
                  <wp:docPr id="101"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question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FFFFFF"/>
            </w:tcBorders>
            <w:shd w:val="clear" w:color="auto" w:fill="DBE5F1"/>
            <w:vAlign w:val="center"/>
          </w:tcPr>
          <w:p w14:paraId="3802A323"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DyeVC </w:t>
            </w:r>
            <w:r w:rsidRPr="008B5666">
              <w:rPr>
                <w:rFonts w:ascii="Times New Roman" w:hAnsi="Times New Roman"/>
                <w:b/>
                <w:sz w:val="24"/>
                <w:szCs w:val="24"/>
              </w:rPr>
              <w:t>has not analyzed</w:t>
            </w:r>
            <w:r w:rsidRPr="008B5666">
              <w:rPr>
                <w:rFonts w:ascii="Times New Roman" w:hAnsi="Times New Roman"/>
                <w:sz w:val="24"/>
                <w:szCs w:val="24"/>
              </w:rPr>
              <w:t xml:space="preserve"> the repository yet.</w:t>
            </w:r>
          </w:p>
        </w:tc>
      </w:tr>
      <w:tr w:rsidR="008C3086" w:rsidRPr="0010333D" w14:paraId="5309DE92" w14:textId="77777777" w:rsidTr="00BA3AFB">
        <w:tc>
          <w:tcPr>
            <w:tcW w:w="0" w:type="auto"/>
            <w:shd w:val="clear" w:color="auto" w:fill="auto"/>
          </w:tcPr>
          <w:p w14:paraId="266C31C4"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rPr>
              <w:drawing>
                <wp:inline distT="0" distB="0" distL="0" distR="0" wp14:anchorId="522B611B" wp14:editId="65392F89">
                  <wp:extent cx="304800" cy="304800"/>
                  <wp:effectExtent l="0" t="0" r="0" b="0"/>
                  <wp:docPr id="102"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heck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1FBDE513"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is </w:t>
            </w:r>
            <w:r w:rsidRPr="008B5666">
              <w:rPr>
                <w:rFonts w:ascii="Times New Roman" w:hAnsi="Times New Roman"/>
                <w:b/>
                <w:sz w:val="24"/>
                <w:szCs w:val="24"/>
              </w:rPr>
              <w:t>synchronized</w:t>
            </w:r>
            <w:r w:rsidRPr="008B5666">
              <w:rPr>
                <w:rFonts w:ascii="Times New Roman" w:hAnsi="Times New Roman"/>
                <w:sz w:val="24"/>
                <w:szCs w:val="24"/>
              </w:rPr>
              <w:t xml:space="preserve"> with all peers.</w:t>
            </w:r>
          </w:p>
        </w:tc>
      </w:tr>
      <w:tr w:rsidR="008C3086" w:rsidRPr="0010333D" w14:paraId="69538051" w14:textId="77777777" w:rsidTr="00BA3AFB">
        <w:tc>
          <w:tcPr>
            <w:tcW w:w="0" w:type="auto"/>
            <w:shd w:val="clear" w:color="auto" w:fill="DBE5F1"/>
          </w:tcPr>
          <w:p w14:paraId="3CAC6A9F"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rPr>
              <w:drawing>
                <wp:inline distT="0" distB="0" distL="0" distR="0" wp14:anchorId="5DE175BB" wp14:editId="2D6E7468">
                  <wp:extent cx="304800" cy="304800"/>
                  <wp:effectExtent l="0" t="0" r="0" b="0"/>
                  <wp:docPr id="103"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ahea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3D831899"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has changes that were not sent yet to its peers (it is </w:t>
            </w:r>
            <w:r w:rsidRPr="008B5666">
              <w:rPr>
                <w:rFonts w:ascii="Times New Roman" w:hAnsi="Times New Roman"/>
                <w:b/>
                <w:sz w:val="24"/>
                <w:szCs w:val="24"/>
              </w:rPr>
              <w:t>ahead</w:t>
            </w:r>
            <w:r w:rsidRPr="008B5666">
              <w:rPr>
                <w:rFonts w:ascii="Times New Roman" w:hAnsi="Times New Roman"/>
                <w:sz w:val="24"/>
                <w:szCs w:val="24"/>
              </w:rPr>
              <w:t xml:space="preserve"> its peers).</w:t>
            </w:r>
          </w:p>
        </w:tc>
      </w:tr>
      <w:tr w:rsidR="008C3086" w:rsidRPr="0010333D" w14:paraId="5DF2DB24" w14:textId="77777777" w:rsidTr="00BA3AFB">
        <w:tc>
          <w:tcPr>
            <w:tcW w:w="0" w:type="auto"/>
            <w:shd w:val="clear" w:color="auto" w:fill="auto"/>
          </w:tcPr>
          <w:p w14:paraId="436EA25B"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rPr>
              <w:drawing>
                <wp:inline distT="0" distB="0" distL="0" distR="0" wp14:anchorId="01747BB9" wp14:editId="6CBB15B0">
                  <wp:extent cx="304800" cy="304800"/>
                  <wp:effectExtent l="0" t="0" r="0" b="0"/>
                  <wp:docPr id="104"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06574B5D"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Peers have changes that were not sent yet to the repository (it is </w:t>
            </w:r>
            <w:r w:rsidRPr="008B5666">
              <w:rPr>
                <w:rFonts w:ascii="Times New Roman" w:hAnsi="Times New Roman"/>
                <w:b/>
                <w:sz w:val="24"/>
                <w:szCs w:val="24"/>
              </w:rPr>
              <w:t>behind</w:t>
            </w:r>
            <w:r w:rsidRPr="008B5666">
              <w:rPr>
                <w:rFonts w:ascii="Times New Roman" w:hAnsi="Times New Roman"/>
                <w:sz w:val="24"/>
                <w:szCs w:val="24"/>
              </w:rPr>
              <w:t xml:space="preserve"> its peers).</w:t>
            </w:r>
          </w:p>
        </w:tc>
      </w:tr>
      <w:tr w:rsidR="008C3086" w:rsidRPr="0010333D" w14:paraId="54973BA5" w14:textId="77777777" w:rsidTr="00BA3AFB">
        <w:tc>
          <w:tcPr>
            <w:tcW w:w="0" w:type="auto"/>
            <w:shd w:val="clear" w:color="auto" w:fill="DBE5F1"/>
          </w:tcPr>
          <w:p w14:paraId="48CDE24C"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rPr>
              <w:drawing>
                <wp:inline distT="0" distB="0" distL="0" distR="0" wp14:anchorId="603BE497" wp14:editId="74BD708F">
                  <wp:extent cx="304800" cy="304800"/>
                  <wp:effectExtent l="0" t="0" r="0" b="0"/>
                  <wp:docPr id="105"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aheadbehind_ylw_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1D6F5EDE"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is both </w:t>
            </w:r>
            <w:r w:rsidRPr="008B5666">
              <w:rPr>
                <w:rFonts w:ascii="Times New Roman" w:hAnsi="Times New Roman"/>
                <w:b/>
                <w:sz w:val="24"/>
                <w:szCs w:val="24"/>
              </w:rPr>
              <w:t>ahead and behind</w:t>
            </w:r>
            <w:r w:rsidRPr="008B5666">
              <w:rPr>
                <w:rFonts w:ascii="Times New Roman" w:hAnsi="Times New Roman"/>
                <w:sz w:val="24"/>
                <w:szCs w:val="24"/>
              </w:rPr>
              <w:t xml:space="preserve"> its peers.</w:t>
            </w:r>
          </w:p>
        </w:tc>
      </w:tr>
      <w:tr w:rsidR="008C3086" w:rsidRPr="008B5666" w14:paraId="747D421D" w14:textId="77777777" w:rsidTr="00BA3AFB">
        <w:tc>
          <w:tcPr>
            <w:tcW w:w="0" w:type="auto"/>
            <w:shd w:val="clear" w:color="auto" w:fill="auto"/>
          </w:tcPr>
          <w:p w14:paraId="48D81058"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rPr>
              <w:drawing>
                <wp:inline distT="0" distB="0" distL="0" distR="0" wp14:anchorId="229419E2" wp14:editId="26B1B75D">
                  <wp:extent cx="304800" cy="304800"/>
                  <wp:effectExtent l="0" t="0" r="0" b="0"/>
                  <wp:docPr id="106"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nocheck_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tcPr>
          <w:p w14:paraId="23F7CCEC" w14:textId="77777777" w:rsidR="008C3086" w:rsidRPr="008B5666" w:rsidRDefault="008C3086" w:rsidP="00BA3AFB">
            <w:pPr>
              <w:pStyle w:val="TextodeTabela"/>
              <w:rPr>
                <w:rFonts w:ascii="Times New Roman" w:hAnsi="Times New Roman"/>
                <w:sz w:val="24"/>
                <w:szCs w:val="24"/>
              </w:rPr>
            </w:pPr>
            <w:r w:rsidRPr="008B5666">
              <w:rPr>
                <w:rFonts w:ascii="Times New Roman" w:hAnsi="Times New Roman"/>
                <w:b/>
                <w:sz w:val="24"/>
                <w:szCs w:val="24"/>
              </w:rPr>
              <w:t>Invalid</w:t>
            </w:r>
            <w:r w:rsidRPr="008B5666">
              <w:rPr>
                <w:rFonts w:ascii="Times New Roman" w:hAnsi="Times New Roman"/>
                <w:sz w:val="24"/>
                <w:szCs w:val="24"/>
              </w:rPr>
              <w:t xml:space="preserve"> repository. This happens when DyeVC cannot access the repository. The reason is presented to the user.</w:t>
            </w:r>
          </w:p>
        </w:tc>
      </w:tr>
    </w:tbl>
    <w:p w14:paraId="045E3E36" w14:textId="77777777" w:rsidR="008C3086" w:rsidRDefault="008C3086" w:rsidP="008C3086">
      <w:pPr>
        <w:spacing w:before="240"/>
        <w:rPr>
          <w:szCs w:val="24"/>
        </w:rPr>
      </w:pPr>
    </w:p>
    <w:p w14:paraId="2E8551D8" w14:textId="77777777" w:rsidR="008C3086" w:rsidRDefault="008C3086" w:rsidP="008C3086">
      <w:pPr>
        <w:spacing w:after="160" w:line="259" w:lineRule="auto"/>
        <w:jc w:val="left"/>
        <w:rPr>
          <w:szCs w:val="24"/>
        </w:rPr>
      </w:pPr>
      <w:r>
        <w:rPr>
          <w:szCs w:val="24"/>
        </w:rPr>
        <w:br w:type="page"/>
      </w:r>
    </w:p>
    <w:p w14:paraId="4BA19619" w14:textId="77777777" w:rsidR="008C3086" w:rsidRPr="008B5666" w:rsidRDefault="008C3086" w:rsidP="008C3086">
      <w:pPr>
        <w:spacing w:before="240"/>
        <w:ind w:firstLine="0"/>
        <w:rPr>
          <w:szCs w:val="24"/>
        </w:rPr>
      </w:pPr>
      <w:r w:rsidRPr="008B5666">
        <w:rPr>
          <w:szCs w:val="24"/>
        </w:rPr>
        <w:t xml:space="preserve">A </w:t>
      </w:r>
      <w:r w:rsidRPr="008B5666">
        <w:rPr>
          <w:szCs w:val="24"/>
        </w:rPr>
        <w:fldChar w:fldCharType="begin"/>
      </w:r>
      <w:r w:rsidRPr="008B5666">
        <w:rPr>
          <w:szCs w:val="24"/>
        </w:rPr>
        <w:instrText xml:space="preserve"> REF _Ref412537479 \h  \* MERGEFORMAT </w:instrText>
      </w:r>
      <w:r w:rsidRPr="008B5666">
        <w:rPr>
          <w:szCs w:val="24"/>
        </w:rPr>
      </w:r>
      <w:r w:rsidRPr="008B5666">
        <w:rPr>
          <w:szCs w:val="24"/>
        </w:rPr>
        <w:fldChar w:fldCharType="separate"/>
      </w:r>
      <w:r w:rsidR="00A80296" w:rsidRPr="008B5666">
        <w:rPr>
          <w:szCs w:val="24"/>
        </w:rPr>
        <w:t xml:space="preserve">Fig. </w:t>
      </w:r>
      <w:r w:rsidR="00A80296">
        <w:rPr>
          <w:noProof/>
          <w:szCs w:val="24"/>
        </w:rPr>
        <w:t>2</w:t>
      </w:r>
      <w:r w:rsidRPr="008B5666">
        <w:rPr>
          <w:szCs w:val="24"/>
        </w:rPr>
        <w:fldChar w:fldCharType="end"/>
      </w:r>
      <w:r w:rsidRPr="008B5666">
        <w:rPr>
          <w:szCs w:val="24"/>
        </w:rPr>
        <w:t xml:space="preserve"> e a </w:t>
      </w:r>
      <w:r w:rsidRPr="008B5666">
        <w:rPr>
          <w:szCs w:val="24"/>
        </w:rPr>
        <w:fldChar w:fldCharType="begin"/>
      </w:r>
      <w:r w:rsidRPr="008B5666">
        <w:rPr>
          <w:szCs w:val="24"/>
        </w:rPr>
        <w:instrText xml:space="preserve"> REF _Ref411173732 \h  \* MERGEFORMAT </w:instrText>
      </w:r>
      <w:r w:rsidRPr="008B5666">
        <w:rPr>
          <w:szCs w:val="24"/>
        </w:rPr>
      </w:r>
      <w:r w:rsidRPr="008B5666">
        <w:rPr>
          <w:szCs w:val="24"/>
        </w:rPr>
        <w:fldChar w:fldCharType="separate"/>
      </w:r>
      <w:r w:rsidR="00A80296" w:rsidRPr="008B5666">
        <w:rPr>
          <w:szCs w:val="24"/>
        </w:rPr>
        <w:t xml:space="preserve">Fig. </w:t>
      </w:r>
      <w:r w:rsidR="00A80296">
        <w:rPr>
          <w:noProof/>
          <w:szCs w:val="24"/>
        </w:rPr>
        <w:t>3</w:t>
      </w:r>
      <w:r w:rsidRPr="008B5666">
        <w:rPr>
          <w:szCs w:val="24"/>
        </w:rPr>
        <w:fldChar w:fldCharType="end"/>
      </w:r>
      <w:r w:rsidRPr="008B5666">
        <w:rPr>
          <w:szCs w:val="24"/>
        </w:rPr>
        <w:t xml:space="preserve"> apresentam os principais elementos da visualização de topologia do DyeVC. </w:t>
      </w:r>
    </w:p>
    <w:p w14:paraId="110813A1" w14:textId="77777777" w:rsidR="008C3086" w:rsidRPr="008B5666" w:rsidRDefault="008C3086" w:rsidP="008C3086">
      <w:pPr>
        <w:ind w:firstLine="0"/>
        <w:jc w:val="center"/>
        <w:rPr>
          <w:szCs w:val="24"/>
        </w:rPr>
      </w:pPr>
      <w:r w:rsidRPr="008B5666">
        <w:rPr>
          <w:noProof/>
          <w:szCs w:val="24"/>
          <w:lang w:val="en-US"/>
        </w:rPr>
        <w:drawing>
          <wp:inline distT="0" distB="0" distL="0" distR="0" wp14:anchorId="0AD43079" wp14:editId="09544297">
            <wp:extent cx="3603251" cy="2562225"/>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34021" cy="2584105"/>
                    </a:xfrm>
                    <a:prstGeom prst="rect">
                      <a:avLst/>
                    </a:prstGeom>
                    <a:noFill/>
                  </pic:spPr>
                </pic:pic>
              </a:graphicData>
            </a:graphic>
          </wp:inline>
        </w:drawing>
      </w:r>
    </w:p>
    <w:p w14:paraId="7DE5B318" w14:textId="77777777" w:rsidR="008C3086" w:rsidRPr="008B5666" w:rsidRDefault="008C3086" w:rsidP="008C3086">
      <w:pPr>
        <w:pStyle w:val="Caption"/>
        <w:rPr>
          <w:szCs w:val="24"/>
        </w:rPr>
      </w:pPr>
      <w:bookmarkStart w:id="476" w:name="_Ref412537479"/>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A80296">
        <w:rPr>
          <w:noProof/>
          <w:szCs w:val="24"/>
        </w:rPr>
        <w:t>2</w:t>
      </w:r>
      <w:r w:rsidRPr="008B5666">
        <w:rPr>
          <w:noProof/>
          <w:szCs w:val="24"/>
        </w:rPr>
        <w:fldChar w:fldCharType="end"/>
      </w:r>
      <w:bookmarkEnd w:id="476"/>
      <w:r w:rsidRPr="008B5666">
        <w:rPr>
          <w:szCs w:val="24"/>
        </w:rPr>
        <w:t xml:space="preserve"> – Elementos da visualização de topologia do DyeVC</w:t>
      </w:r>
    </w:p>
    <w:p w14:paraId="701494FB" w14:textId="77777777" w:rsidR="008C3086" w:rsidRPr="008B5666" w:rsidRDefault="008C3086" w:rsidP="008C3086">
      <w:pPr>
        <w:ind w:firstLine="0"/>
        <w:jc w:val="center"/>
        <w:rPr>
          <w:i/>
          <w:szCs w:val="24"/>
        </w:rPr>
      </w:pPr>
      <w:r w:rsidRPr="008B5666">
        <w:rPr>
          <w:i/>
          <w:noProof/>
          <w:szCs w:val="24"/>
          <w:lang w:val="en-US"/>
        </w:rPr>
        <w:drawing>
          <wp:inline distT="0" distB="0" distL="0" distR="0" wp14:anchorId="008B49EA" wp14:editId="7A9F4C2D">
            <wp:extent cx="4419600" cy="2418252"/>
            <wp:effectExtent l="0" t="0" r="0" b="127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34958" cy="2426656"/>
                    </a:xfrm>
                    <a:prstGeom prst="rect">
                      <a:avLst/>
                    </a:prstGeom>
                    <a:noFill/>
                  </pic:spPr>
                </pic:pic>
              </a:graphicData>
            </a:graphic>
          </wp:inline>
        </w:drawing>
      </w:r>
    </w:p>
    <w:p w14:paraId="60A4455C" w14:textId="77777777" w:rsidR="008C3086" w:rsidRDefault="008C3086" w:rsidP="008C3086">
      <w:pPr>
        <w:pStyle w:val="Caption"/>
        <w:rPr>
          <w:szCs w:val="24"/>
        </w:rPr>
      </w:pPr>
      <w:bookmarkStart w:id="477" w:name="_Ref411173732"/>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A80296">
        <w:rPr>
          <w:noProof/>
          <w:szCs w:val="24"/>
        </w:rPr>
        <w:t>3</w:t>
      </w:r>
      <w:r w:rsidRPr="008B5666">
        <w:rPr>
          <w:noProof/>
          <w:szCs w:val="24"/>
        </w:rPr>
        <w:fldChar w:fldCharType="end"/>
      </w:r>
      <w:bookmarkEnd w:id="477"/>
      <w:r w:rsidRPr="008B5666">
        <w:rPr>
          <w:szCs w:val="24"/>
        </w:rPr>
        <w:t xml:space="preserve"> – Elementos da visualização de topologia do DyeVC</w:t>
      </w:r>
    </w:p>
    <w:p w14:paraId="1905D515" w14:textId="77777777" w:rsidR="008C3086" w:rsidRDefault="008C3086" w:rsidP="008C3086">
      <w:pPr>
        <w:spacing w:after="160" w:line="259" w:lineRule="auto"/>
        <w:jc w:val="left"/>
        <w:rPr>
          <w:szCs w:val="24"/>
        </w:rPr>
      </w:pPr>
      <w:r>
        <w:rPr>
          <w:szCs w:val="24"/>
        </w:rPr>
        <w:br w:type="page"/>
      </w:r>
    </w:p>
    <w:p w14:paraId="0FCC475F" w14:textId="77777777" w:rsidR="008C3086" w:rsidRPr="008B5666" w:rsidRDefault="008C3086" w:rsidP="008C3086">
      <w:pPr>
        <w:ind w:firstLine="0"/>
        <w:rPr>
          <w:szCs w:val="24"/>
        </w:rPr>
      </w:pPr>
      <w:r w:rsidRPr="008B5666">
        <w:rPr>
          <w:szCs w:val="24"/>
        </w:rPr>
        <w:t xml:space="preserve">A </w:t>
      </w:r>
      <w:r>
        <w:rPr>
          <w:szCs w:val="24"/>
        </w:rPr>
        <w:fldChar w:fldCharType="begin"/>
      </w:r>
      <w:r>
        <w:rPr>
          <w:szCs w:val="24"/>
        </w:rPr>
        <w:instrText xml:space="preserve"> REF _Ref413702419 \h </w:instrText>
      </w:r>
      <w:r>
        <w:rPr>
          <w:szCs w:val="24"/>
        </w:rPr>
      </w:r>
      <w:r>
        <w:rPr>
          <w:szCs w:val="24"/>
        </w:rPr>
        <w:fldChar w:fldCharType="separate"/>
      </w:r>
      <w:r w:rsidR="00A80296" w:rsidRPr="00180140">
        <w:rPr>
          <w:szCs w:val="24"/>
        </w:rPr>
        <w:t xml:space="preserve">Fig. </w:t>
      </w:r>
      <w:r w:rsidR="00A80296">
        <w:rPr>
          <w:noProof/>
          <w:szCs w:val="24"/>
        </w:rPr>
        <w:t>4</w:t>
      </w:r>
      <w:r>
        <w:rPr>
          <w:szCs w:val="24"/>
        </w:rPr>
        <w:fldChar w:fldCharType="end"/>
      </w:r>
      <w:r>
        <w:rPr>
          <w:szCs w:val="24"/>
        </w:rPr>
        <w:t xml:space="preserve"> apresenta a visão de commits da abordagem. O código de cores utilizado na representação de commits é apresentado na </w:t>
      </w:r>
      <w:r w:rsidRPr="008B5666">
        <w:rPr>
          <w:szCs w:val="24"/>
        </w:rPr>
        <w:fldChar w:fldCharType="begin"/>
      </w:r>
      <w:r w:rsidRPr="008B5666">
        <w:rPr>
          <w:szCs w:val="24"/>
        </w:rPr>
        <w:instrText xml:space="preserve"> REF _Ref411173738 \h  \* MERGEFORMAT </w:instrText>
      </w:r>
      <w:r w:rsidRPr="008B5666">
        <w:rPr>
          <w:szCs w:val="24"/>
        </w:rPr>
      </w:r>
      <w:r w:rsidRPr="008B5666">
        <w:rPr>
          <w:szCs w:val="24"/>
        </w:rPr>
        <w:fldChar w:fldCharType="separate"/>
      </w:r>
      <w:r w:rsidR="00A80296" w:rsidRPr="008B5666">
        <w:rPr>
          <w:szCs w:val="24"/>
        </w:rPr>
        <w:t xml:space="preserve">Fig. </w:t>
      </w:r>
      <w:r w:rsidR="00A80296">
        <w:rPr>
          <w:noProof/>
          <w:szCs w:val="24"/>
        </w:rPr>
        <w:t>5</w:t>
      </w:r>
      <w:r w:rsidRPr="008B5666">
        <w:rPr>
          <w:szCs w:val="24"/>
        </w:rPr>
        <w:fldChar w:fldCharType="end"/>
      </w:r>
      <w:r w:rsidRPr="008B5666">
        <w:rPr>
          <w:szCs w:val="24"/>
        </w:rPr>
        <w:t>.</w:t>
      </w:r>
    </w:p>
    <w:p w14:paraId="2ADAB897" w14:textId="77777777" w:rsidR="008C3086" w:rsidRDefault="008C3086" w:rsidP="008C3086">
      <w:pPr>
        <w:ind w:firstLine="0"/>
        <w:jc w:val="center"/>
        <w:rPr>
          <w:i/>
          <w:szCs w:val="24"/>
        </w:rPr>
      </w:pPr>
      <w:r w:rsidRPr="00180140">
        <w:rPr>
          <w:i/>
          <w:noProof/>
          <w:szCs w:val="24"/>
          <w:lang w:val="en-US"/>
        </w:rPr>
        <w:drawing>
          <wp:inline distT="0" distB="0" distL="0" distR="0" wp14:anchorId="4C3A6710" wp14:editId="7790BAD5">
            <wp:extent cx="5295900" cy="4039705"/>
            <wp:effectExtent l="0" t="0" r="0" b="0"/>
            <wp:docPr id="111" name="Imagem 7"/>
            <wp:cNvGraphicFramePr/>
            <a:graphic xmlns:a="http://schemas.openxmlformats.org/drawingml/2006/main">
              <a:graphicData uri="http://schemas.openxmlformats.org/drawingml/2006/picture">
                <pic:pic xmlns:pic="http://schemas.openxmlformats.org/drawingml/2006/picture">
                  <pic:nvPicPr>
                    <pic:cNvPr id="8" name="Imagem 7"/>
                    <pic:cNvPicPr/>
                  </pic:nvPicPr>
                  <pic:blipFill rotWithShape="1">
                    <a:blip r:embed="rId77">
                      <a:extLst>
                        <a:ext uri="{28A0092B-C50C-407E-A947-70E740481C1C}">
                          <a14:useLocalDpi xmlns:a14="http://schemas.microsoft.com/office/drawing/2010/main" val="0"/>
                        </a:ext>
                      </a:extLst>
                    </a:blip>
                    <a:srcRect l="83" t="5744" r="40003"/>
                    <a:stretch/>
                  </pic:blipFill>
                  <pic:spPr bwMode="auto">
                    <a:xfrm>
                      <a:off x="0" y="0"/>
                      <a:ext cx="5320371" cy="4058371"/>
                    </a:xfrm>
                    <a:prstGeom prst="rect">
                      <a:avLst/>
                    </a:prstGeom>
                    <a:noFill/>
                    <a:ln>
                      <a:noFill/>
                    </a:ln>
                    <a:extLst>
                      <a:ext uri="{53640926-AAD7-44d8-BBD7-CCE9431645EC}">
                        <a14:shadowObscured xmlns:a14="http://schemas.microsoft.com/office/drawing/2010/main"/>
                      </a:ext>
                    </a:extLst>
                  </pic:spPr>
                </pic:pic>
              </a:graphicData>
            </a:graphic>
          </wp:inline>
        </w:drawing>
      </w:r>
    </w:p>
    <w:p w14:paraId="23E851B9" w14:textId="77777777" w:rsidR="008C3086" w:rsidRPr="00180140" w:rsidRDefault="008C3086" w:rsidP="008C3086">
      <w:pPr>
        <w:pStyle w:val="Caption"/>
        <w:rPr>
          <w:szCs w:val="24"/>
        </w:rPr>
      </w:pPr>
      <w:bookmarkStart w:id="478" w:name="_Ref413702419"/>
      <w:r w:rsidRPr="00180140">
        <w:rPr>
          <w:szCs w:val="24"/>
        </w:rPr>
        <w:t xml:space="preserve">Fig. </w:t>
      </w:r>
      <w:r w:rsidRPr="00180140">
        <w:rPr>
          <w:szCs w:val="24"/>
        </w:rPr>
        <w:fldChar w:fldCharType="begin"/>
      </w:r>
      <w:r w:rsidRPr="00180140">
        <w:rPr>
          <w:szCs w:val="24"/>
        </w:rPr>
        <w:instrText xml:space="preserve"> SEQ Fig. \* ARABIC </w:instrText>
      </w:r>
      <w:r w:rsidRPr="00180140">
        <w:rPr>
          <w:szCs w:val="24"/>
        </w:rPr>
        <w:fldChar w:fldCharType="separate"/>
      </w:r>
      <w:r w:rsidR="00A80296">
        <w:rPr>
          <w:noProof/>
          <w:szCs w:val="24"/>
        </w:rPr>
        <w:t>4</w:t>
      </w:r>
      <w:r w:rsidRPr="00180140">
        <w:rPr>
          <w:szCs w:val="24"/>
        </w:rPr>
        <w:fldChar w:fldCharType="end"/>
      </w:r>
      <w:bookmarkEnd w:id="478"/>
      <w:r w:rsidRPr="00180140">
        <w:rPr>
          <w:szCs w:val="24"/>
        </w:rPr>
        <w:t xml:space="preserve"> – Visão de commits (história do repositório)</w:t>
      </w:r>
    </w:p>
    <w:p w14:paraId="2293EA05" w14:textId="77777777" w:rsidR="008C3086" w:rsidRPr="008B5666" w:rsidRDefault="008C3086" w:rsidP="008C3086">
      <w:pPr>
        <w:ind w:firstLine="0"/>
        <w:jc w:val="center"/>
        <w:rPr>
          <w:i/>
          <w:szCs w:val="24"/>
        </w:rPr>
      </w:pPr>
      <w:r w:rsidRPr="008B5666">
        <w:rPr>
          <w:i/>
          <w:noProof/>
          <w:szCs w:val="24"/>
          <w:lang w:val="en-US"/>
        </w:rPr>
        <w:drawing>
          <wp:inline distT="0" distB="0" distL="0" distR="0" wp14:anchorId="065C7E69" wp14:editId="256A2D88">
            <wp:extent cx="3834660" cy="2032581"/>
            <wp:effectExtent l="0" t="0" r="0" b="635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40029" cy="2035427"/>
                    </a:xfrm>
                    <a:prstGeom prst="rect">
                      <a:avLst/>
                    </a:prstGeom>
                    <a:noFill/>
                  </pic:spPr>
                </pic:pic>
              </a:graphicData>
            </a:graphic>
          </wp:inline>
        </w:drawing>
      </w:r>
    </w:p>
    <w:p w14:paraId="1F85840E" w14:textId="77777777" w:rsidR="008C3086" w:rsidRDefault="008C3086" w:rsidP="008C3086">
      <w:pPr>
        <w:pStyle w:val="Caption"/>
        <w:rPr>
          <w:szCs w:val="24"/>
        </w:rPr>
      </w:pPr>
      <w:bookmarkStart w:id="479" w:name="_Ref411173738"/>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A80296">
        <w:rPr>
          <w:noProof/>
          <w:szCs w:val="24"/>
        </w:rPr>
        <w:t>5</w:t>
      </w:r>
      <w:r w:rsidRPr="008B5666">
        <w:rPr>
          <w:noProof/>
          <w:szCs w:val="24"/>
        </w:rPr>
        <w:fldChar w:fldCharType="end"/>
      </w:r>
      <w:bookmarkEnd w:id="479"/>
      <w:r w:rsidRPr="008B5666">
        <w:rPr>
          <w:szCs w:val="24"/>
        </w:rPr>
        <w:t xml:space="preserve"> – Elementos da visualização de commits do DyeVC</w:t>
      </w:r>
    </w:p>
    <w:p w14:paraId="6027D670" w14:textId="77777777" w:rsidR="008C3086" w:rsidRPr="008B5666" w:rsidRDefault="008C3086" w:rsidP="008C3086"/>
    <w:p w14:paraId="735A8038" w14:textId="77777777" w:rsidR="008C3086" w:rsidRDefault="008C3086" w:rsidP="008C3086">
      <w:pPr>
        <w:spacing w:after="160" w:line="259" w:lineRule="auto"/>
        <w:jc w:val="left"/>
        <w:rPr>
          <w:b/>
          <w:szCs w:val="24"/>
        </w:rPr>
      </w:pPr>
      <w:r>
        <w:rPr>
          <w:b/>
          <w:szCs w:val="24"/>
        </w:rPr>
        <w:br w:type="page"/>
      </w:r>
    </w:p>
    <w:p w14:paraId="71F5D602" w14:textId="77777777" w:rsidR="008C3086" w:rsidRPr="008B5666" w:rsidRDefault="008C3086" w:rsidP="008C3086">
      <w:pPr>
        <w:ind w:firstLine="0"/>
        <w:rPr>
          <w:b/>
          <w:szCs w:val="24"/>
        </w:rPr>
      </w:pPr>
      <w:r w:rsidRPr="008B5666">
        <w:rPr>
          <w:b/>
          <w:szCs w:val="24"/>
        </w:rPr>
        <w:t>Contextualização</w:t>
      </w:r>
    </w:p>
    <w:p w14:paraId="7F1FF9B1" w14:textId="77777777" w:rsidR="008C3086" w:rsidRPr="008B5666" w:rsidRDefault="008C3086" w:rsidP="008C3086">
      <w:pPr>
        <w:ind w:firstLine="0"/>
        <w:rPr>
          <w:szCs w:val="24"/>
        </w:rPr>
      </w:pPr>
      <w:r>
        <w:rPr>
          <w:szCs w:val="24"/>
        </w:rPr>
        <w:t>Após ter contato com a abordagem DyeVC, refaça os cenários 1 e 2 da etapa 1, verificando se sua resposta se mantém. Caso a resposta agora seja outra, ou caso não tenha conseguido responder à questão na primeira etapa e consiga agora, informe a nova resposta no formulário</w:t>
      </w:r>
      <w:r w:rsidRPr="008B5666">
        <w:rPr>
          <w:szCs w:val="24"/>
        </w:rPr>
        <w:t xml:space="preserve">. </w:t>
      </w:r>
    </w:p>
    <w:p w14:paraId="08BAFBF5" w14:textId="77777777" w:rsidR="008C3086" w:rsidRPr="008B5666" w:rsidRDefault="008C3086" w:rsidP="008C3086">
      <w:pPr>
        <w:ind w:firstLine="0"/>
        <w:rPr>
          <w:b/>
          <w:szCs w:val="24"/>
        </w:rPr>
      </w:pPr>
      <w:r>
        <w:rPr>
          <w:b/>
          <w:szCs w:val="24"/>
        </w:rPr>
        <w:t>Cenário</w:t>
      </w:r>
      <w:r w:rsidRPr="008B5666">
        <w:rPr>
          <w:b/>
          <w:szCs w:val="24"/>
        </w:rPr>
        <w:t xml:space="preserve"> 1:</w:t>
      </w:r>
    </w:p>
    <w:p w14:paraId="086094D6" w14:textId="77777777" w:rsidR="008C3086" w:rsidRDefault="008C3086" w:rsidP="008C3086">
      <w:pPr>
        <w:ind w:firstLine="0"/>
        <w:rPr>
          <w:szCs w:val="24"/>
        </w:rPr>
      </w:pPr>
      <w:r>
        <w:rPr>
          <w:szCs w:val="24"/>
        </w:rPr>
        <w:t xml:space="preserve">Você está na trabalhando no projeto JQuery, em um clone chamado </w:t>
      </w:r>
      <w:r>
        <w:rPr>
          <w:i/>
          <w:szCs w:val="24"/>
        </w:rPr>
        <w:t>aakosh</w:t>
      </w:r>
      <w:r>
        <w:rPr>
          <w:szCs w:val="24"/>
        </w:rPr>
        <w:t>. Responda às seguintes questões:</w:t>
      </w:r>
    </w:p>
    <w:p w14:paraId="7C3A9D5F" w14:textId="77777777" w:rsidR="008C3086" w:rsidRPr="000D7D4C" w:rsidRDefault="008C3086" w:rsidP="008C3086">
      <w:pPr>
        <w:pStyle w:val="ListParagraph"/>
        <w:numPr>
          <w:ilvl w:val="1"/>
          <w:numId w:val="24"/>
        </w:numPr>
        <w:spacing w:after="200" w:line="276" w:lineRule="auto"/>
        <w:rPr>
          <w:szCs w:val="24"/>
        </w:rPr>
      </w:pPr>
      <w:r w:rsidRPr="000D7D4C">
        <w:rPr>
          <w:szCs w:val="24"/>
        </w:rPr>
        <w:t>Qual a situação de seu clone em relação ao repositório central?</w:t>
      </w:r>
    </w:p>
    <w:tbl>
      <w:tblPr>
        <w:tblStyle w:val="TableGrid"/>
        <w:tblW w:w="0" w:type="auto"/>
        <w:tblInd w:w="426" w:type="dxa"/>
        <w:tblLook w:val="04A0" w:firstRow="1" w:lastRow="0" w:firstColumn="1" w:lastColumn="0" w:noHBand="0" w:noVBand="1"/>
      </w:tblPr>
      <w:tblGrid>
        <w:gridCol w:w="4322"/>
        <w:gridCol w:w="4322"/>
      </w:tblGrid>
      <w:tr w:rsidR="008C3086" w14:paraId="142169BB" w14:textId="77777777" w:rsidTr="00BA3AFB">
        <w:tc>
          <w:tcPr>
            <w:tcW w:w="4322" w:type="dxa"/>
          </w:tcPr>
          <w:p w14:paraId="6FB43839" w14:textId="77777777" w:rsidR="008C3086" w:rsidRDefault="008C3086" w:rsidP="00BA3AFB">
            <w:pPr>
              <w:pStyle w:val="ListParagraph"/>
              <w:ind w:left="0"/>
              <w:rPr>
                <w:szCs w:val="24"/>
              </w:rPr>
            </w:pPr>
            <w:r>
              <w:rPr>
                <w:szCs w:val="24"/>
              </w:rPr>
              <w:t>(  ) Mesma resposta da etapa 1</w:t>
            </w:r>
          </w:p>
        </w:tc>
        <w:tc>
          <w:tcPr>
            <w:tcW w:w="4322" w:type="dxa"/>
          </w:tcPr>
          <w:p w14:paraId="6FDDE681" w14:textId="77777777" w:rsidR="008C3086" w:rsidRDefault="008C3086" w:rsidP="00BA3AFB">
            <w:pPr>
              <w:pStyle w:val="ListParagraph"/>
              <w:ind w:left="0"/>
              <w:rPr>
                <w:szCs w:val="24"/>
              </w:rPr>
            </w:pPr>
            <w:r>
              <w:rPr>
                <w:szCs w:val="24"/>
              </w:rPr>
              <w:t>Resposta diferente:</w:t>
            </w:r>
          </w:p>
          <w:p w14:paraId="2EE0D02F" w14:textId="77777777" w:rsidR="008C3086" w:rsidRDefault="008C3086" w:rsidP="00BA3AFB">
            <w:pPr>
              <w:pStyle w:val="ListParagraph"/>
              <w:ind w:left="426"/>
              <w:rPr>
                <w:szCs w:val="24"/>
              </w:rPr>
            </w:pPr>
            <w:r>
              <w:rPr>
                <w:szCs w:val="24"/>
              </w:rPr>
              <w:t>(  ) Sincronizado</w:t>
            </w:r>
          </w:p>
          <w:p w14:paraId="019F7584" w14:textId="77777777" w:rsidR="008C3086" w:rsidRDefault="008C3086" w:rsidP="00BA3AFB">
            <w:pPr>
              <w:pStyle w:val="ListParagraph"/>
              <w:ind w:left="426"/>
              <w:rPr>
                <w:szCs w:val="24"/>
              </w:rPr>
            </w:pPr>
            <w:r>
              <w:rPr>
                <w:szCs w:val="24"/>
              </w:rPr>
              <w:t>(  ) Adiantado em ____ commits</w:t>
            </w:r>
          </w:p>
          <w:p w14:paraId="5D6C05A5" w14:textId="77777777" w:rsidR="008C3086" w:rsidRDefault="008C3086" w:rsidP="00BA3AFB">
            <w:pPr>
              <w:pStyle w:val="ListParagraph"/>
              <w:ind w:left="426"/>
              <w:rPr>
                <w:szCs w:val="24"/>
              </w:rPr>
            </w:pPr>
            <w:r>
              <w:rPr>
                <w:szCs w:val="24"/>
              </w:rPr>
              <w:t>(  ) Atrasado em ____ commits</w:t>
            </w:r>
          </w:p>
        </w:tc>
      </w:tr>
    </w:tbl>
    <w:p w14:paraId="60E1E141" w14:textId="77777777" w:rsidR="008C3086" w:rsidRDefault="008C3086" w:rsidP="008C3086">
      <w:pPr>
        <w:pStyle w:val="ListParagraph"/>
        <w:ind w:left="426"/>
        <w:rPr>
          <w:szCs w:val="24"/>
        </w:rPr>
      </w:pPr>
    </w:p>
    <w:p w14:paraId="548B6EE7" w14:textId="4FEFE07A" w:rsidR="008C3086" w:rsidRDefault="008C3086" w:rsidP="008C3086">
      <w:pPr>
        <w:pStyle w:val="ListParagraph"/>
        <w:numPr>
          <w:ilvl w:val="1"/>
          <w:numId w:val="24"/>
        </w:numPr>
        <w:spacing w:after="200" w:line="276" w:lineRule="auto"/>
        <w:rPr>
          <w:szCs w:val="24"/>
        </w:rPr>
      </w:pPr>
      <w:r>
        <w:rPr>
          <w:szCs w:val="24"/>
        </w:rPr>
        <w:t>Quem mais está trabalhando no projeto JQuery, além de você?</w:t>
      </w:r>
      <w:r w:rsidR="00043979">
        <w:rPr>
          <w:szCs w:val="24"/>
        </w:rPr>
        <w:t xml:space="preserve"> (outros clones)</w:t>
      </w:r>
    </w:p>
    <w:tbl>
      <w:tblPr>
        <w:tblStyle w:val="TableGrid"/>
        <w:tblW w:w="0" w:type="auto"/>
        <w:tblInd w:w="426" w:type="dxa"/>
        <w:tblLook w:val="04A0" w:firstRow="1" w:lastRow="0" w:firstColumn="1" w:lastColumn="0" w:noHBand="0" w:noVBand="1"/>
      </w:tblPr>
      <w:tblGrid>
        <w:gridCol w:w="4322"/>
        <w:gridCol w:w="4322"/>
      </w:tblGrid>
      <w:tr w:rsidR="008C3086" w14:paraId="29ED7E1A" w14:textId="77777777" w:rsidTr="00BA3AFB">
        <w:tc>
          <w:tcPr>
            <w:tcW w:w="4322" w:type="dxa"/>
          </w:tcPr>
          <w:p w14:paraId="042A6A2A" w14:textId="77777777" w:rsidR="008C3086" w:rsidRDefault="008C3086" w:rsidP="00BA3AFB">
            <w:pPr>
              <w:pStyle w:val="ListParagraph"/>
              <w:ind w:left="0"/>
              <w:rPr>
                <w:szCs w:val="24"/>
              </w:rPr>
            </w:pPr>
            <w:r>
              <w:rPr>
                <w:szCs w:val="24"/>
              </w:rPr>
              <w:t>(  ) Mesma resposta da etapa 1</w:t>
            </w:r>
          </w:p>
        </w:tc>
        <w:tc>
          <w:tcPr>
            <w:tcW w:w="4322" w:type="dxa"/>
          </w:tcPr>
          <w:p w14:paraId="6A37835B" w14:textId="77777777" w:rsidR="008C3086" w:rsidRDefault="008C3086" w:rsidP="00BA3AFB">
            <w:pPr>
              <w:pStyle w:val="ListParagraph"/>
              <w:ind w:left="0"/>
              <w:rPr>
                <w:szCs w:val="24"/>
              </w:rPr>
            </w:pPr>
            <w:r>
              <w:rPr>
                <w:szCs w:val="24"/>
              </w:rPr>
              <w:t>Resposta diferente:</w:t>
            </w:r>
          </w:p>
          <w:p w14:paraId="6EB71971" w14:textId="77777777" w:rsidR="008C3086" w:rsidRDefault="008C3086" w:rsidP="00BA3AFB">
            <w:pPr>
              <w:pStyle w:val="ListParagraph"/>
              <w:ind w:left="426"/>
              <w:rPr>
                <w:szCs w:val="24"/>
              </w:rPr>
            </w:pPr>
          </w:p>
          <w:p w14:paraId="0157E6A9" w14:textId="77777777" w:rsidR="008C3086" w:rsidRDefault="008C3086" w:rsidP="00BA3AFB">
            <w:pPr>
              <w:pStyle w:val="ListParagraph"/>
              <w:ind w:left="426"/>
              <w:rPr>
                <w:szCs w:val="24"/>
              </w:rPr>
            </w:pPr>
          </w:p>
          <w:p w14:paraId="2438965F" w14:textId="77777777" w:rsidR="008C3086" w:rsidRDefault="008C3086" w:rsidP="00BA3AFB">
            <w:pPr>
              <w:pStyle w:val="ListParagraph"/>
              <w:ind w:left="426"/>
              <w:rPr>
                <w:szCs w:val="24"/>
              </w:rPr>
            </w:pPr>
          </w:p>
        </w:tc>
      </w:tr>
    </w:tbl>
    <w:p w14:paraId="170B6448" w14:textId="77777777" w:rsidR="008C3086" w:rsidRDefault="008C3086" w:rsidP="008C3086">
      <w:pPr>
        <w:pStyle w:val="ListParagraph"/>
        <w:ind w:left="360"/>
        <w:rPr>
          <w:szCs w:val="24"/>
        </w:rPr>
      </w:pPr>
    </w:p>
    <w:p w14:paraId="2B12DC29" w14:textId="77777777" w:rsidR="008C3086" w:rsidRDefault="008C3086" w:rsidP="008C3086">
      <w:pPr>
        <w:pStyle w:val="ListParagraph"/>
        <w:numPr>
          <w:ilvl w:val="1"/>
          <w:numId w:val="24"/>
        </w:numPr>
        <w:spacing w:after="200" w:line="276" w:lineRule="auto"/>
        <w:rPr>
          <w:szCs w:val="24"/>
        </w:rPr>
      </w:pPr>
      <w:r>
        <w:rPr>
          <w:szCs w:val="24"/>
        </w:rPr>
        <w:t xml:space="preserve">Quais foram os arquivos modificados no commit com hash iniciado em </w:t>
      </w:r>
      <w:r w:rsidRPr="000D7D4C">
        <w:rPr>
          <w:szCs w:val="24"/>
        </w:rPr>
        <w:t>5d454</w:t>
      </w:r>
      <w:r>
        <w:rPr>
          <w:szCs w:val="24"/>
        </w:rPr>
        <w:t>?</w:t>
      </w:r>
    </w:p>
    <w:tbl>
      <w:tblPr>
        <w:tblStyle w:val="TableGrid"/>
        <w:tblW w:w="0" w:type="auto"/>
        <w:tblInd w:w="426" w:type="dxa"/>
        <w:tblLook w:val="04A0" w:firstRow="1" w:lastRow="0" w:firstColumn="1" w:lastColumn="0" w:noHBand="0" w:noVBand="1"/>
      </w:tblPr>
      <w:tblGrid>
        <w:gridCol w:w="4322"/>
        <w:gridCol w:w="4322"/>
      </w:tblGrid>
      <w:tr w:rsidR="008C3086" w14:paraId="390926D5" w14:textId="77777777" w:rsidTr="00BA3AFB">
        <w:tc>
          <w:tcPr>
            <w:tcW w:w="4322" w:type="dxa"/>
          </w:tcPr>
          <w:p w14:paraId="0D94E35B" w14:textId="77777777" w:rsidR="008C3086" w:rsidRDefault="008C3086" w:rsidP="00BA3AFB">
            <w:pPr>
              <w:pStyle w:val="ListParagraph"/>
              <w:ind w:left="0"/>
              <w:rPr>
                <w:szCs w:val="24"/>
              </w:rPr>
            </w:pPr>
            <w:r>
              <w:rPr>
                <w:szCs w:val="24"/>
              </w:rPr>
              <w:t>(  ) Mesma resposta da etapa 1</w:t>
            </w:r>
          </w:p>
        </w:tc>
        <w:tc>
          <w:tcPr>
            <w:tcW w:w="4322" w:type="dxa"/>
          </w:tcPr>
          <w:p w14:paraId="23E2DCB6" w14:textId="77777777" w:rsidR="008C3086" w:rsidRDefault="008C3086" w:rsidP="00BA3AFB">
            <w:pPr>
              <w:pStyle w:val="ListParagraph"/>
              <w:ind w:left="0"/>
              <w:rPr>
                <w:szCs w:val="24"/>
              </w:rPr>
            </w:pPr>
            <w:r>
              <w:rPr>
                <w:szCs w:val="24"/>
              </w:rPr>
              <w:t>Resposta diferente:</w:t>
            </w:r>
          </w:p>
          <w:p w14:paraId="5139E841" w14:textId="77777777" w:rsidR="008C3086" w:rsidRDefault="008C3086" w:rsidP="00BA3AFB">
            <w:pPr>
              <w:pStyle w:val="ListParagraph"/>
              <w:ind w:left="426"/>
              <w:rPr>
                <w:szCs w:val="24"/>
              </w:rPr>
            </w:pPr>
          </w:p>
          <w:p w14:paraId="358FD54D" w14:textId="77777777" w:rsidR="008C3086" w:rsidRDefault="008C3086" w:rsidP="00BA3AFB">
            <w:pPr>
              <w:pStyle w:val="ListParagraph"/>
              <w:ind w:left="426"/>
              <w:rPr>
                <w:szCs w:val="24"/>
              </w:rPr>
            </w:pPr>
          </w:p>
          <w:p w14:paraId="69F6B84C" w14:textId="77777777" w:rsidR="008C3086" w:rsidRDefault="008C3086" w:rsidP="00BA3AFB">
            <w:pPr>
              <w:pStyle w:val="ListParagraph"/>
              <w:ind w:left="426"/>
              <w:rPr>
                <w:szCs w:val="24"/>
              </w:rPr>
            </w:pPr>
          </w:p>
        </w:tc>
      </w:tr>
    </w:tbl>
    <w:p w14:paraId="2F239072" w14:textId="77777777" w:rsidR="008C3086" w:rsidRDefault="008C3086" w:rsidP="008C3086">
      <w:pPr>
        <w:rPr>
          <w:b/>
          <w:szCs w:val="24"/>
        </w:rPr>
      </w:pPr>
    </w:p>
    <w:p w14:paraId="026941CE" w14:textId="77777777" w:rsidR="008C3086" w:rsidRPr="008B5666" w:rsidRDefault="008C3086" w:rsidP="008C3086">
      <w:pPr>
        <w:ind w:firstLine="0"/>
        <w:rPr>
          <w:b/>
          <w:szCs w:val="24"/>
        </w:rPr>
      </w:pPr>
      <w:r>
        <w:rPr>
          <w:b/>
          <w:szCs w:val="24"/>
        </w:rPr>
        <w:t>Cenário</w:t>
      </w:r>
      <w:r w:rsidRPr="008B5666">
        <w:rPr>
          <w:b/>
          <w:szCs w:val="24"/>
        </w:rPr>
        <w:t xml:space="preserve"> </w:t>
      </w:r>
      <w:r>
        <w:rPr>
          <w:b/>
          <w:szCs w:val="24"/>
        </w:rPr>
        <w:t>2</w:t>
      </w:r>
      <w:r w:rsidRPr="008B5666">
        <w:rPr>
          <w:b/>
          <w:szCs w:val="24"/>
        </w:rPr>
        <w:t>:</w:t>
      </w:r>
    </w:p>
    <w:p w14:paraId="1B0E2DE4" w14:textId="77777777" w:rsidR="008C3086" w:rsidRDefault="008C3086" w:rsidP="008C3086">
      <w:pPr>
        <w:ind w:firstLine="0"/>
        <w:rPr>
          <w:szCs w:val="24"/>
        </w:rPr>
      </w:pPr>
      <w:r>
        <w:rPr>
          <w:szCs w:val="24"/>
        </w:rPr>
        <w:t>Após alguns meses, você passou a gerenciar o projeto JQuery. Responda às seguintes questões:</w:t>
      </w:r>
    </w:p>
    <w:p w14:paraId="0A034433" w14:textId="77777777" w:rsidR="008C3086" w:rsidRPr="000D7D4C" w:rsidRDefault="008C3086" w:rsidP="008C3086">
      <w:pPr>
        <w:pStyle w:val="ListParagraph"/>
        <w:numPr>
          <w:ilvl w:val="1"/>
          <w:numId w:val="25"/>
        </w:numPr>
        <w:spacing w:after="200" w:line="276" w:lineRule="auto"/>
        <w:rPr>
          <w:szCs w:val="24"/>
        </w:rPr>
      </w:pPr>
      <w:r w:rsidRPr="000D7D4C">
        <w:rPr>
          <w:szCs w:val="24"/>
        </w:rPr>
        <w:t>Quais são os clones existentes do JQuery?</w:t>
      </w:r>
    </w:p>
    <w:tbl>
      <w:tblPr>
        <w:tblStyle w:val="TableGrid"/>
        <w:tblW w:w="0" w:type="auto"/>
        <w:tblInd w:w="426" w:type="dxa"/>
        <w:tblLook w:val="04A0" w:firstRow="1" w:lastRow="0" w:firstColumn="1" w:lastColumn="0" w:noHBand="0" w:noVBand="1"/>
      </w:tblPr>
      <w:tblGrid>
        <w:gridCol w:w="4322"/>
        <w:gridCol w:w="4322"/>
      </w:tblGrid>
      <w:tr w:rsidR="008C3086" w14:paraId="19728F9A" w14:textId="77777777" w:rsidTr="00BA3AFB">
        <w:tc>
          <w:tcPr>
            <w:tcW w:w="4322" w:type="dxa"/>
          </w:tcPr>
          <w:p w14:paraId="3A5BFDC4" w14:textId="77777777" w:rsidR="008C3086" w:rsidRDefault="008C3086" w:rsidP="00BA3AFB">
            <w:pPr>
              <w:pStyle w:val="ListParagraph"/>
              <w:ind w:left="0"/>
              <w:rPr>
                <w:szCs w:val="24"/>
              </w:rPr>
            </w:pPr>
            <w:r>
              <w:rPr>
                <w:szCs w:val="24"/>
              </w:rPr>
              <w:t>(  ) Mesma resposta da etapa 1</w:t>
            </w:r>
          </w:p>
        </w:tc>
        <w:tc>
          <w:tcPr>
            <w:tcW w:w="4322" w:type="dxa"/>
          </w:tcPr>
          <w:p w14:paraId="76232C9B" w14:textId="77777777" w:rsidR="008C3086" w:rsidRDefault="008C3086" w:rsidP="00BA3AFB">
            <w:pPr>
              <w:pStyle w:val="ListParagraph"/>
              <w:ind w:left="0"/>
              <w:rPr>
                <w:szCs w:val="24"/>
              </w:rPr>
            </w:pPr>
            <w:r>
              <w:rPr>
                <w:szCs w:val="24"/>
              </w:rPr>
              <w:t>Resposta diferente:</w:t>
            </w:r>
          </w:p>
          <w:p w14:paraId="3E731F6F" w14:textId="77777777" w:rsidR="008C3086" w:rsidRDefault="008C3086" w:rsidP="00BA3AFB">
            <w:pPr>
              <w:pStyle w:val="ListParagraph"/>
              <w:ind w:left="426"/>
              <w:rPr>
                <w:szCs w:val="24"/>
              </w:rPr>
            </w:pPr>
          </w:p>
          <w:p w14:paraId="6189B92B" w14:textId="77777777" w:rsidR="008C3086" w:rsidRDefault="008C3086" w:rsidP="00BA3AFB">
            <w:pPr>
              <w:pStyle w:val="ListParagraph"/>
              <w:ind w:left="426"/>
              <w:rPr>
                <w:szCs w:val="24"/>
              </w:rPr>
            </w:pPr>
          </w:p>
          <w:p w14:paraId="7B918A46" w14:textId="77777777" w:rsidR="008C3086" w:rsidRDefault="008C3086" w:rsidP="00BA3AFB">
            <w:pPr>
              <w:pStyle w:val="ListParagraph"/>
              <w:ind w:left="426"/>
              <w:rPr>
                <w:szCs w:val="24"/>
              </w:rPr>
            </w:pPr>
          </w:p>
        </w:tc>
      </w:tr>
    </w:tbl>
    <w:p w14:paraId="5AFBB746" w14:textId="77777777" w:rsidR="008C3086" w:rsidRDefault="008C3086" w:rsidP="008C3086">
      <w:pPr>
        <w:pStyle w:val="ListParagraph"/>
        <w:ind w:left="360"/>
        <w:rPr>
          <w:szCs w:val="24"/>
        </w:rPr>
      </w:pPr>
    </w:p>
    <w:p w14:paraId="05B2D857" w14:textId="77777777" w:rsidR="008C3086" w:rsidRDefault="008C3086" w:rsidP="008C3086">
      <w:pPr>
        <w:pStyle w:val="ListParagraph"/>
        <w:numPr>
          <w:ilvl w:val="1"/>
          <w:numId w:val="25"/>
        </w:numPr>
        <w:spacing w:after="200" w:line="276" w:lineRule="auto"/>
        <w:rPr>
          <w:szCs w:val="24"/>
        </w:rPr>
      </w:pPr>
      <w:r>
        <w:rPr>
          <w:szCs w:val="24"/>
        </w:rPr>
        <w:t>Qual(is) clone(s) está(ão) sincronizado(s) com o repositório central?</w:t>
      </w:r>
    </w:p>
    <w:tbl>
      <w:tblPr>
        <w:tblStyle w:val="TableGrid"/>
        <w:tblW w:w="0" w:type="auto"/>
        <w:tblInd w:w="426" w:type="dxa"/>
        <w:tblLook w:val="04A0" w:firstRow="1" w:lastRow="0" w:firstColumn="1" w:lastColumn="0" w:noHBand="0" w:noVBand="1"/>
      </w:tblPr>
      <w:tblGrid>
        <w:gridCol w:w="4322"/>
        <w:gridCol w:w="4322"/>
      </w:tblGrid>
      <w:tr w:rsidR="008C3086" w14:paraId="1ED1D763" w14:textId="77777777" w:rsidTr="00BA3AFB">
        <w:tc>
          <w:tcPr>
            <w:tcW w:w="4322" w:type="dxa"/>
          </w:tcPr>
          <w:p w14:paraId="39224843" w14:textId="77777777" w:rsidR="008C3086" w:rsidRDefault="008C3086" w:rsidP="00BA3AFB">
            <w:pPr>
              <w:pStyle w:val="ListParagraph"/>
              <w:ind w:left="0"/>
              <w:rPr>
                <w:szCs w:val="24"/>
              </w:rPr>
            </w:pPr>
            <w:r>
              <w:rPr>
                <w:szCs w:val="24"/>
              </w:rPr>
              <w:t>(  ) Mesma resposta da etapa 1</w:t>
            </w:r>
          </w:p>
        </w:tc>
        <w:tc>
          <w:tcPr>
            <w:tcW w:w="4322" w:type="dxa"/>
          </w:tcPr>
          <w:p w14:paraId="733B1731" w14:textId="77777777" w:rsidR="008C3086" w:rsidRDefault="008C3086" w:rsidP="00BA3AFB">
            <w:pPr>
              <w:pStyle w:val="ListParagraph"/>
              <w:ind w:left="0"/>
              <w:rPr>
                <w:szCs w:val="24"/>
              </w:rPr>
            </w:pPr>
            <w:r>
              <w:rPr>
                <w:szCs w:val="24"/>
              </w:rPr>
              <w:t>Resposta diferente:</w:t>
            </w:r>
          </w:p>
          <w:p w14:paraId="3CF59F5F" w14:textId="77777777" w:rsidR="008C3086" w:rsidRDefault="008C3086" w:rsidP="00BA3AFB">
            <w:pPr>
              <w:pStyle w:val="ListParagraph"/>
              <w:ind w:left="426"/>
              <w:rPr>
                <w:szCs w:val="24"/>
              </w:rPr>
            </w:pPr>
          </w:p>
          <w:p w14:paraId="35EFE0FF" w14:textId="77777777" w:rsidR="008C3086" w:rsidRDefault="008C3086" w:rsidP="00BA3AFB">
            <w:pPr>
              <w:pStyle w:val="ListParagraph"/>
              <w:ind w:left="426"/>
              <w:rPr>
                <w:szCs w:val="24"/>
              </w:rPr>
            </w:pPr>
          </w:p>
          <w:p w14:paraId="4E97562D" w14:textId="77777777" w:rsidR="008C3086" w:rsidRDefault="008C3086" w:rsidP="00BA3AFB">
            <w:pPr>
              <w:pStyle w:val="ListParagraph"/>
              <w:ind w:left="426"/>
              <w:rPr>
                <w:szCs w:val="24"/>
              </w:rPr>
            </w:pPr>
          </w:p>
        </w:tc>
      </w:tr>
    </w:tbl>
    <w:p w14:paraId="7340BF0A" w14:textId="77777777" w:rsidR="008C3086" w:rsidRDefault="008C3086" w:rsidP="008C3086">
      <w:pPr>
        <w:pStyle w:val="ListParagraph"/>
        <w:ind w:left="360"/>
        <w:rPr>
          <w:szCs w:val="24"/>
        </w:rPr>
      </w:pPr>
    </w:p>
    <w:p w14:paraId="15EDC6D1" w14:textId="77777777" w:rsidR="008C3086" w:rsidRDefault="008C3086" w:rsidP="008C3086">
      <w:pPr>
        <w:pStyle w:val="ListParagraph"/>
        <w:numPr>
          <w:ilvl w:val="1"/>
          <w:numId w:val="25"/>
        </w:numPr>
        <w:spacing w:after="200" w:line="276" w:lineRule="auto"/>
        <w:rPr>
          <w:szCs w:val="24"/>
        </w:rPr>
      </w:pPr>
      <w:r>
        <w:rPr>
          <w:szCs w:val="24"/>
        </w:rPr>
        <w:t>Quantos commits sincronizados estão pendentes de envio ao repositório central?</w:t>
      </w:r>
    </w:p>
    <w:tbl>
      <w:tblPr>
        <w:tblStyle w:val="TableGrid"/>
        <w:tblW w:w="0" w:type="auto"/>
        <w:tblInd w:w="426" w:type="dxa"/>
        <w:tblLook w:val="04A0" w:firstRow="1" w:lastRow="0" w:firstColumn="1" w:lastColumn="0" w:noHBand="0" w:noVBand="1"/>
      </w:tblPr>
      <w:tblGrid>
        <w:gridCol w:w="4322"/>
        <w:gridCol w:w="4322"/>
      </w:tblGrid>
      <w:tr w:rsidR="008C3086" w14:paraId="5FE6022C" w14:textId="77777777" w:rsidTr="00BA3AFB">
        <w:tc>
          <w:tcPr>
            <w:tcW w:w="4322" w:type="dxa"/>
          </w:tcPr>
          <w:p w14:paraId="5DF0EDDB" w14:textId="77777777" w:rsidR="008C3086" w:rsidRDefault="008C3086" w:rsidP="00BA3AFB">
            <w:pPr>
              <w:pStyle w:val="ListParagraph"/>
              <w:ind w:left="0"/>
              <w:rPr>
                <w:szCs w:val="24"/>
              </w:rPr>
            </w:pPr>
            <w:r>
              <w:rPr>
                <w:szCs w:val="24"/>
              </w:rPr>
              <w:t>(  ) Mesma resposta da etapa 1</w:t>
            </w:r>
          </w:p>
        </w:tc>
        <w:tc>
          <w:tcPr>
            <w:tcW w:w="4322" w:type="dxa"/>
          </w:tcPr>
          <w:p w14:paraId="7EE1D1A8" w14:textId="77777777" w:rsidR="008C3086" w:rsidRDefault="008C3086" w:rsidP="00BA3AFB">
            <w:pPr>
              <w:pStyle w:val="ListParagraph"/>
              <w:ind w:left="0"/>
              <w:rPr>
                <w:szCs w:val="24"/>
              </w:rPr>
            </w:pPr>
            <w:r>
              <w:rPr>
                <w:szCs w:val="24"/>
              </w:rPr>
              <w:t>Resposta diferente:</w:t>
            </w:r>
          </w:p>
          <w:p w14:paraId="383517D6" w14:textId="77777777" w:rsidR="008C3086" w:rsidRDefault="008C3086" w:rsidP="00BA3AFB">
            <w:pPr>
              <w:pStyle w:val="ListParagraph"/>
              <w:ind w:left="426"/>
              <w:rPr>
                <w:szCs w:val="24"/>
              </w:rPr>
            </w:pPr>
          </w:p>
          <w:p w14:paraId="67E045AE" w14:textId="77777777" w:rsidR="008C3086" w:rsidRDefault="008C3086" w:rsidP="00BA3AFB">
            <w:pPr>
              <w:pStyle w:val="ListParagraph"/>
              <w:ind w:left="426"/>
              <w:rPr>
                <w:szCs w:val="24"/>
              </w:rPr>
            </w:pPr>
          </w:p>
          <w:p w14:paraId="21DE155B" w14:textId="77777777" w:rsidR="008C3086" w:rsidRDefault="008C3086" w:rsidP="00BA3AFB">
            <w:pPr>
              <w:pStyle w:val="ListParagraph"/>
              <w:ind w:left="426"/>
              <w:rPr>
                <w:szCs w:val="24"/>
              </w:rPr>
            </w:pPr>
          </w:p>
        </w:tc>
      </w:tr>
    </w:tbl>
    <w:p w14:paraId="15EE4214" w14:textId="77777777" w:rsidR="008C3086" w:rsidRDefault="008C3086" w:rsidP="008C3086">
      <w:pPr>
        <w:pStyle w:val="ListParagraph"/>
        <w:ind w:left="360"/>
        <w:rPr>
          <w:szCs w:val="24"/>
        </w:rPr>
      </w:pPr>
    </w:p>
    <w:p w14:paraId="7069C8E9" w14:textId="77777777" w:rsidR="008C3086" w:rsidRDefault="008C3086" w:rsidP="008C3086">
      <w:pPr>
        <w:pStyle w:val="ListParagraph"/>
        <w:numPr>
          <w:ilvl w:val="1"/>
          <w:numId w:val="25"/>
        </w:numPr>
        <w:spacing w:after="200" w:line="276" w:lineRule="auto"/>
        <w:rPr>
          <w:szCs w:val="24"/>
        </w:rPr>
      </w:pPr>
      <w:r>
        <w:rPr>
          <w:szCs w:val="24"/>
        </w:rPr>
        <w:t>Existe algum commit realizado em ramo não rastreado? Onde?</w:t>
      </w:r>
    </w:p>
    <w:tbl>
      <w:tblPr>
        <w:tblStyle w:val="TableGrid"/>
        <w:tblW w:w="0" w:type="auto"/>
        <w:tblInd w:w="426" w:type="dxa"/>
        <w:tblLook w:val="04A0" w:firstRow="1" w:lastRow="0" w:firstColumn="1" w:lastColumn="0" w:noHBand="0" w:noVBand="1"/>
      </w:tblPr>
      <w:tblGrid>
        <w:gridCol w:w="4322"/>
        <w:gridCol w:w="4322"/>
      </w:tblGrid>
      <w:tr w:rsidR="008C3086" w14:paraId="7CF12F9C" w14:textId="77777777" w:rsidTr="00BA3AFB">
        <w:tc>
          <w:tcPr>
            <w:tcW w:w="4322" w:type="dxa"/>
          </w:tcPr>
          <w:p w14:paraId="254D9612" w14:textId="77777777" w:rsidR="008C3086" w:rsidRDefault="008C3086" w:rsidP="00BA3AFB">
            <w:pPr>
              <w:pStyle w:val="ListParagraph"/>
              <w:ind w:left="0"/>
              <w:rPr>
                <w:szCs w:val="24"/>
              </w:rPr>
            </w:pPr>
            <w:r>
              <w:rPr>
                <w:szCs w:val="24"/>
              </w:rPr>
              <w:t>(  ) Mesma resposta da etapa 1</w:t>
            </w:r>
          </w:p>
        </w:tc>
        <w:tc>
          <w:tcPr>
            <w:tcW w:w="4322" w:type="dxa"/>
          </w:tcPr>
          <w:p w14:paraId="2C82FB18" w14:textId="77777777" w:rsidR="008C3086" w:rsidRDefault="008C3086" w:rsidP="00BA3AFB">
            <w:pPr>
              <w:pStyle w:val="ListParagraph"/>
              <w:ind w:left="0"/>
              <w:rPr>
                <w:szCs w:val="24"/>
              </w:rPr>
            </w:pPr>
            <w:r>
              <w:rPr>
                <w:szCs w:val="24"/>
              </w:rPr>
              <w:t>Resposta diferente:</w:t>
            </w:r>
          </w:p>
          <w:p w14:paraId="37E7974B" w14:textId="77777777" w:rsidR="008C3086" w:rsidRDefault="008C3086" w:rsidP="00BA3AFB">
            <w:pPr>
              <w:pStyle w:val="ListParagraph"/>
              <w:ind w:left="426"/>
              <w:rPr>
                <w:szCs w:val="24"/>
              </w:rPr>
            </w:pPr>
          </w:p>
          <w:p w14:paraId="4AA3EE57" w14:textId="77777777" w:rsidR="008C3086" w:rsidRDefault="008C3086" w:rsidP="00BA3AFB">
            <w:pPr>
              <w:pStyle w:val="ListParagraph"/>
              <w:ind w:left="426"/>
              <w:rPr>
                <w:szCs w:val="24"/>
              </w:rPr>
            </w:pPr>
          </w:p>
          <w:p w14:paraId="0DFB4E22" w14:textId="77777777" w:rsidR="008C3086" w:rsidRDefault="008C3086" w:rsidP="00BA3AFB">
            <w:pPr>
              <w:pStyle w:val="ListParagraph"/>
              <w:ind w:left="426"/>
              <w:rPr>
                <w:szCs w:val="24"/>
              </w:rPr>
            </w:pPr>
          </w:p>
        </w:tc>
      </w:tr>
    </w:tbl>
    <w:p w14:paraId="4BBC7BE4" w14:textId="77777777" w:rsidR="008C3086" w:rsidRDefault="008C3086" w:rsidP="008C3086">
      <w:pPr>
        <w:pStyle w:val="ListParagraph"/>
        <w:ind w:left="360"/>
        <w:rPr>
          <w:szCs w:val="24"/>
        </w:rPr>
      </w:pPr>
    </w:p>
    <w:p w14:paraId="26A03D93" w14:textId="2F120F50" w:rsidR="008C3086" w:rsidRDefault="008C3086">
      <w:pPr>
        <w:spacing w:line="240" w:lineRule="auto"/>
        <w:ind w:firstLine="0"/>
        <w:jc w:val="left"/>
        <w:rPr>
          <w:lang w:val="en-US"/>
        </w:rPr>
      </w:pPr>
      <w:r>
        <w:rPr>
          <w:lang w:val="en-US"/>
        </w:rPr>
        <w:br w:type="page"/>
      </w:r>
    </w:p>
    <w:p w14:paraId="62E2372B" w14:textId="454A6CFE" w:rsidR="008C3086" w:rsidRDefault="008C3086" w:rsidP="008C3086">
      <w:pPr>
        <w:pStyle w:val="Appendix1"/>
      </w:pPr>
      <w:r>
        <w:t xml:space="preserve"> </w:t>
      </w:r>
      <w:bookmarkStart w:id="480" w:name="_Ref414115696"/>
      <w:r>
        <w:t>– Exit survey</w:t>
      </w:r>
      <w:bookmarkEnd w:id="480"/>
    </w:p>
    <w:p w14:paraId="7CF3B2DD" w14:textId="77777777" w:rsidR="008C3086" w:rsidRPr="008C3086" w:rsidRDefault="008C3086" w:rsidP="008C3086">
      <w:pPr>
        <w:ind w:firstLine="0"/>
        <w:rPr>
          <w:b/>
          <w:color w:val="000000" w:themeColor="text1"/>
        </w:rPr>
      </w:pPr>
      <w:r w:rsidRPr="008C3086">
        <w:rPr>
          <w:b/>
          <w:color w:val="000000" w:themeColor="text1"/>
        </w:rPr>
        <w:t xml:space="preserve">Nome: </w:t>
      </w:r>
    </w:p>
    <w:p w14:paraId="2C21CB7C" w14:textId="77777777" w:rsidR="008C3086" w:rsidRPr="008C3086" w:rsidRDefault="008C3086" w:rsidP="008C3086">
      <w:pPr>
        <w:ind w:firstLine="0"/>
        <w:rPr>
          <w:color w:val="000000" w:themeColor="text1"/>
        </w:rPr>
      </w:pPr>
      <w:r w:rsidRPr="008C3086">
        <w:rPr>
          <w:color w:val="000000" w:themeColor="text1"/>
        </w:rPr>
        <w:t>Por favor, preencha a seguinte pesquisa sobre este experimento utilizando uma escala de 1 até 5 (onde 1 discorda plenamente, 2 discorda, 3 neutro, 4 concorda, 5 concorda plenamente ou N/A não se aplica)</w:t>
      </w:r>
    </w:p>
    <w:p w14:paraId="27882FFC" w14:textId="77777777" w:rsidR="008C3086" w:rsidRPr="00145204" w:rsidRDefault="008C3086" w:rsidP="008C3086">
      <w:pPr>
        <w:ind w:firstLine="0"/>
        <w:rPr>
          <w:b/>
        </w:rPr>
      </w:pPr>
      <w:r w:rsidRPr="00145204">
        <w:rPr>
          <w:b/>
        </w:rPr>
        <w:t>Você ach</w:t>
      </w:r>
      <w:r>
        <w:rPr>
          <w:b/>
        </w:rPr>
        <w:t>ou fácil</w:t>
      </w:r>
      <w:r w:rsidRPr="00145204">
        <w:rPr>
          <w:b/>
        </w:rPr>
        <w:t xml:space="preserve"> a interação </w:t>
      </w:r>
      <w:r>
        <w:rPr>
          <w:b/>
        </w:rPr>
        <w:t xml:space="preserve">com </w:t>
      </w:r>
      <w:r w:rsidRPr="00145204">
        <w:rPr>
          <w:b/>
        </w:rPr>
        <w:t xml:space="preserve">o DyeVC? </w:t>
      </w:r>
    </w:p>
    <w:p w14:paraId="2EA5AB84" w14:textId="2B74E3C8" w:rsidR="008C3086" w:rsidRPr="00145204" w:rsidRDefault="008C3086" w:rsidP="008C3086">
      <w:pPr>
        <w:ind w:left="284" w:firstLine="284"/>
      </w:pPr>
      <w:r w:rsidRPr="00145204">
        <w:t>1</w:t>
      </w:r>
      <w:r w:rsidRPr="00145204">
        <w:tab/>
      </w:r>
      <w:r>
        <w:tab/>
      </w:r>
      <w:r w:rsidRPr="00145204">
        <w:t>2</w:t>
      </w:r>
      <w:r w:rsidRPr="00145204">
        <w:tab/>
      </w:r>
      <w:r>
        <w:tab/>
      </w:r>
      <w:r w:rsidRPr="00145204">
        <w:t>3</w:t>
      </w:r>
      <w:r>
        <w:tab/>
      </w:r>
      <w:r w:rsidRPr="00145204">
        <w:tab/>
        <w:t>4</w:t>
      </w:r>
      <w:r>
        <w:tab/>
      </w:r>
      <w:r w:rsidRPr="00145204">
        <w:tab/>
        <w:t>5</w:t>
      </w:r>
      <w:r>
        <w:tab/>
      </w:r>
      <w:r w:rsidRPr="00145204">
        <w:tab/>
        <w:t>N/A</w:t>
      </w:r>
    </w:p>
    <w:p w14:paraId="24B1C00B" w14:textId="77777777" w:rsidR="008C3086" w:rsidRPr="00145204" w:rsidRDefault="008C3086" w:rsidP="008C3086">
      <w:pPr>
        <w:ind w:firstLine="0"/>
        <w:rPr>
          <w:b/>
        </w:rPr>
      </w:pPr>
      <w:r w:rsidRPr="00145204">
        <w:rPr>
          <w:b/>
        </w:rPr>
        <w:t>Você achou fácil</w:t>
      </w:r>
      <w:r>
        <w:rPr>
          <w:b/>
        </w:rPr>
        <w:t xml:space="preserve"> identificar os </w:t>
      </w:r>
      <w:r w:rsidRPr="00145204">
        <w:rPr>
          <w:b/>
        </w:rPr>
        <w:t xml:space="preserve">repositórios relacionados no DyeVC? </w:t>
      </w:r>
    </w:p>
    <w:p w14:paraId="52213EB6" w14:textId="6B1A7B8F" w:rsidR="008C3086" w:rsidRPr="00145204" w:rsidRDefault="008C3086" w:rsidP="008C3086">
      <w:pPr>
        <w:ind w:firstLine="0"/>
      </w:pPr>
      <w:r w:rsidRPr="00145204">
        <w:tab/>
      </w:r>
      <w:r>
        <w:tab/>
      </w:r>
      <w:r w:rsidRPr="00145204">
        <w:t>1</w:t>
      </w:r>
      <w:r w:rsidRPr="00145204">
        <w:tab/>
      </w:r>
      <w:r>
        <w:tab/>
      </w:r>
      <w:r w:rsidRPr="00145204">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606FA85A" w14:textId="77777777" w:rsidR="008C3086" w:rsidRPr="00145204" w:rsidRDefault="008C3086" w:rsidP="008C3086">
      <w:pPr>
        <w:ind w:firstLine="0"/>
        <w:rPr>
          <w:b/>
        </w:rPr>
      </w:pPr>
      <w:r w:rsidRPr="00145204">
        <w:rPr>
          <w:b/>
        </w:rPr>
        <w:t xml:space="preserve">Você achou fácil a utilização das operações disponibilizadas no DyeVC? </w:t>
      </w:r>
    </w:p>
    <w:p w14:paraId="369A758A" w14:textId="1532345E" w:rsidR="008C3086" w:rsidRPr="00145204" w:rsidRDefault="008C3086" w:rsidP="008C3086">
      <w:pPr>
        <w:ind w:firstLine="0"/>
      </w:pPr>
      <w:r w:rsidRPr="00145204">
        <w:tab/>
      </w:r>
      <w:r>
        <w:tab/>
      </w:r>
      <w:r w:rsidRPr="00145204">
        <w:t>1</w:t>
      </w:r>
      <w:r w:rsidRPr="00145204">
        <w:tab/>
      </w:r>
      <w:r>
        <w:tab/>
      </w:r>
      <w:r w:rsidRPr="00145204">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5E9BF7BD" w14:textId="77777777" w:rsidR="008C3086" w:rsidRPr="00145204" w:rsidRDefault="008C3086" w:rsidP="008C3086">
      <w:pPr>
        <w:ind w:firstLine="0"/>
        <w:rPr>
          <w:b/>
        </w:rPr>
      </w:pPr>
      <w:r w:rsidRPr="00145204">
        <w:rPr>
          <w:b/>
        </w:rPr>
        <w:t>Qual operação disponibilizada pelo DyeVC você achou mais útil?</w:t>
      </w:r>
    </w:p>
    <w:p w14:paraId="207BE7E0"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4C7B4A86"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12284246" w14:textId="77777777" w:rsidR="008C3086" w:rsidRDefault="008C3086" w:rsidP="008C3086">
      <w:pPr>
        <w:ind w:firstLine="0"/>
        <w:rPr>
          <w:b/>
        </w:rPr>
      </w:pPr>
    </w:p>
    <w:p w14:paraId="30E6E1D4" w14:textId="77777777" w:rsidR="008C3086" w:rsidRPr="00145204" w:rsidRDefault="008C3086" w:rsidP="008C3086">
      <w:pPr>
        <w:ind w:firstLine="0"/>
        <w:rPr>
          <w:b/>
        </w:rPr>
      </w:pPr>
      <w:r w:rsidRPr="00145204">
        <w:rPr>
          <w:b/>
        </w:rPr>
        <w:t>Você achou que as visualizações disponibilizadas pelo DyeVC foram úteis para responder as questões?</w:t>
      </w:r>
    </w:p>
    <w:p w14:paraId="2472521E" w14:textId="16A6BCB7" w:rsidR="008C3086" w:rsidRPr="00145204" w:rsidRDefault="008C3086" w:rsidP="008C3086">
      <w:pPr>
        <w:ind w:firstLine="0"/>
      </w:pPr>
      <w:r>
        <w:tab/>
      </w:r>
      <w:r w:rsidRPr="00145204">
        <w:tab/>
        <w:t>1</w:t>
      </w:r>
      <w:r>
        <w:tab/>
      </w:r>
      <w:r w:rsidRPr="00145204">
        <w:tab/>
        <w:t>2</w:t>
      </w:r>
      <w:r w:rsidRPr="00145204">
        <w:tab/>
      </w:r>
      <w:r>
        <w:tab/>
      </w:r>
      <w:r w:rsidRPr="00145204">
        <w:t>3</w:t>
      </w:r>
      <w:r>
        <w:tab/>
      </w:r>
      <w:r w:rsidRPr="00145204">
        <w:tab/>
        <w:t>4</w:t>
      </w:r>
      <w:r w:rsidRPr="00145204">
        <w:tab/>
      </w:r>
      <w:r>
        <w:tab/>
      </w:r>
      <w:r w:rsidRPr="00145204">
        <w:t>5</w:t>
      </w:r>
      <w:r w:rsidRPr="00145204">
        <w:tab/>
      </w:r>
      <w:r>
        <w:tab/>
      </w:r>
      <w:r w:rsidRPr="00145204">
        <w:t>N/A</w:t>
      </w:r>
    </w:p>
    <w:p w14:paraId="50C5030B" w14:textId="77777777" w:rsidR="008C3086" w:rsidRPr="00145204" w:rsidRDefault="008C3086" w:rsidP="008C3086">
      <w:pPr>
        <w:ind w:firstLine="0"/>
        <w:rPr>
          <w:b/>
        </w:rPr>
      </w:pPr>
      <w:r w:rsidRPr="00145204">
        <w:rPr>
          <w:b/>
        </w:rPr>
        <w:t>Qual visualização disponibilizada pelo DyeVC você achou mais útil?</w:t>
      </w:r>
    </w:p>
    <w:p w14:paraId="3112950A"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30EC6485"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3A0F22E6" w14:textId="77777777" w:rsidR="008C3086" w:rsidRDefault="008C3086" w:rsidP="008C3086">
      <w:pPr>
        <w:ind w:firstLine="0"/>
        <w:rPr>
          <w:b/>
        </w:rPr>
      </w:pPr>
    </w:p>
    <w:p w14:paraId="77D90B85" w14:textId="77777777" w:rsidR="008C3086" w:rsidRPr="00145204" w:rsidRDefault="008C3086" w:rsidP="008C3086">
      <w:pPr>
        <w:ind w:firstLine="0"/>
        <w:rPr>
          <w:b/>
        </w:rPr>
      </w:pPr>
      <w:r w:rsidRPr="00145204">
        <w:rPr>
          <w:b/>
        </w:rPr>
        <w:t xml:space="preserve">Você acha que o uso do DyeVC lhe ajudou durante a investigação do projeto </w:t>
      </w:r>
      <w:r>
        <w:rPr>
          <w:b/>
        </w:rPr>
        <w:t>JQuery</w:t>
      </w:r>
      <w:r w:rsidRPr="00145204">
        <w:rPr>
          <w:b/>
        </w:rPr>
        <w:t xml:space="preserve">? </w:t>
      </w:r>
    </w:p>
    <w:p w14:paraId="5C9BD8E9" w14:textId="6ED9955B" w:rsidR="008C3086" w:rsidRPr="00145204" w:rsidRDefault="008C3086" w:rsidP="008C3086">
      <w:pPr>
        <w:ind w:firstLine="0"/>
      </w:pPr>
      <w:r w:rsidRPr="00145204">
        <w:rPr>
          <w:b/>
        </w:rPr>
        <w:tab/>
      </w:r>
      <w:r>
        <w:rPr>
          <w:b/>
        </w:rPr>
        <w:tab/>
      </w:r>
      <w:r w:rsidRPr="00145204">
        <w:t>1</w:t>
      </w:r>
      <w:r>
        <w:tab/>
      </w:r>
      <w:r w:rsidRPr="00145204">
        <w:tab/>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61DD5C8D" w14:textId="77777777" w:rsidR="008C3086" w:rsidRDefault="008C3086" w:rsidP="008C3086">
      <w:pPr>
        <w:ind w:firstLine="0"/>
        <w:rPr>
          <w:b/>
        </w:rPr>
      </w:pPr>
      <w:r>
        <w:rPr>
          <w:b/>
        </w:rPr>
        <w:t>Liste os aspectos positivos da abordagem</w:t>
      </w:r>
    </w:p>
    <w:p w14:paraId="04347B5F"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C6D9F6F"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448A60C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0BB0A5D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2D7DFC3" w14:textId="77777777" w:rsidR="008C3086" w:rsidRPr="00145204" w:rsidRDefault="008C3086" w:rsidP="008C3086">
      <w:pPr>
        <w:ind w:firstLine="0"/>
      </w:pPr>
    </w:p>
    <w:p w14:paraId="3D65C054" w14:textId="77777777" w:rsidR="008C3086" w:rsidRDefault="008C3086">
      <w:pPr>
        <w:spacing w:line="240" w:lineRule="auto"/>
        <w:ind w:firstLine="0"/>
        <w:jc w:val="left"/>
        <w:rPr>
          <w:b/>
        </w:rPr>
      </w:pPr>
      <w:r>
        <w:rPr>
          <w:b/>
        </w:rPr>
        <w:br w:type="page"/>
      </w:r>
    </w:p>
    <w:p w14:paraId="7EAFF276" w14:textId="2C43BAE5" w:rsidR="008C3086" w:rsidRDefault="008C3086" w:rsidP="008C3086">
      <w:pPr>
        <w:ind w:firstLine="0"/>
        <w:rPr>
          <w:b/>
        </w:rPr>
      </w:pPr>
      <w:r>
        <w:rPr>
          <w:b/>
        </w:rPr>
        <w:t>Liste os aspectos negativos da abordagem</w:t>
      </w:r>
    </w:p>
    <w:p w14:paraId="3EF582AB"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BA29FE1"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58DC58B2"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8439C7A"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74D6B8CD" w14:textId="77777777" w:rsidR="008C3086" w:rsidRPr="00145204" w:rsidRDefault="008C3086" w:rsidP="008C3086">
      <w:pPr>
        <w:ind w:firstLine="0"/>
      </w:pPr>
    </w:p>
    <w:p w14:paraId="6C7C916C" w14:textId="77777777" w:rsidR="008C3086" w:rsidRDefault="008C3086" w:rsidP="008C3086">
      <w:pPr>
        <w:ind w:firstLine="0"/>
        <w:rPr>
          <w:b/>
        </w:rPr>
      </w:pPr>
      <w:r w:rsidRPr="00145204">
        <w:rPr>
          <w:b/>
        </w:rPr>
        <w:t>Você tem algum outro comentário sobre a elaboração do experimento, tarefas se</w:t>
      </w:r>
      <w:r>
        <w:rPr>
          <w:b/>
        </w:rPr>
        <w:t>lecionadas ou em relação à abordagem DyeVC</w:t>
      </w:r>
      <w:r w:rsidRPr="00145204">
        <w:rPr>
          <w:b/>
        </w:rPr>
        <w:t>?</w:t>
      </w:r>
    </w:p>
    <w:p w14:paraId="01E3CD4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B47E090"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2F7EA2C6"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283741B9"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AE12E18" w14:textId="77777777" w:rsidR="008C3086" w:rsidRPr="00145204" w:rsidRDefault="008C3086" w:rsidP="008C3086">
      <w:pPr>
        <w:ind w:firstLine="0"/>
      </w:pPr>
    </w:p>
    <w:p w14:paraId="461C4330" w14:textId="77777777" w:rsidR="008C3086" w:rsidRPr="008C3086" w:rsidRDefault="008C3086" w:rsidP="008C3086"/>
    <w:sectPr w:rsidR="008C3086" w:rsidRPr="008C3086" w:rsidSect="009E3800">
      <w:headerReference w:type="default" r:id="rId108"/>
      <w:pgSz w:w="11907" w:h="16839" w:code="9"/>
      <w:pgMar w:top="1701" w:right="1134" w:bottom="1134"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ristiano Cesario" w:date="2015-03-15T22:29:00Z" w:initials="CC">
    <w:p w14:paraId="7BF217EA" w14:textId="5478EF4D" w:rsidR="008E4AF1" w:rsidRDefault="008E4AF1">
      <w:pPr>
        <w:pStyle w:val="CommentText"/>
      </w:pPr>
      <w:r>
        <w:rPr>
          <w:rStyle w:val="CommentReference"/>
        </w:rPr>
        <w:annotationRef/>
      </w:r>
      <w:r>
        <w:t>Leo, por favor revise essa seção de agradecimentos, que não estava escrita antes.</w:t>
      </w:r>
    </w:p>
  </w:comment>
  <w:comment w:id="1" w:author="Leonardo Murta" w:date="2015-03-16T10:29:00Z" w:initials="LM">
    <w:p w14:paraId="7AB458B7" w14:textId="1D2782A2" w:rsidR="008E4AF1" w:rsidRDefault="008E4AF1">
      <w:pPr>
        <w:pStyle w:val="CommentText"/>
      </w:pPr>
      <w:r>
        <w:rPr>
          <w:rStyle w:val="CommentReference"/>
        </w:rPr>
        <w:annotationRef/>
      </w:r>
      <w:r>
        <w:t>Feito.</w:t>
      </w:r>
    </w:p>
  </w:comment>
  <w:comment w:id="101" w:author="Cristiano Cesario" w:date="2015-02-17T15:42:00Z" w:initials="CC">
    <w:p w14:paraId="3122D5A6" w14:textId="45E9640A" w:rsidR="008E4AF1" w:rsidRDefault="008E4AF1">
      <w:pPr>
        <w:pStyle w:val="CommentText"/>
      </w:pPr>
      <w:r>
        <w:rPr>
          <w:rStyle w:val="CommentReference"/>
        </w:rPr>
        <w:annotationRef/>
      </w:r>
      <w:r>
        <w:t>Leo, favor revisar</w:t>
      </w:r>
    </w:p>
  </w:comment>
  <w:comment w:id="102" w:author="Leonardo Murta" w:date="2015-03-16T10:31:00Z" w:initials="LM">
    <w:p w14:paraId="77436BFC" w14:textId="44C24E30" w:rsidR="008E4AF1" w:rsidRDefault="008E4AF1">
      <w:pPr>
        <w:pStyle w:val="CommentText"/>
      </w:pPr>
      <w:r>
        <w:rPr>
          <w:rStyle w:val="CommentReference"/>
        </w:rPr>
        <w:annotationRef/>
      </w:r>
      <w:r>
        <w:t>Feito.</w:t>
      </w:r>
    </w:p>
  </w:comment>
  <w:comment w:id="123" w:author="Leonardo Murta" w:date="2015-03-16T10:32:00Z" w:initials="LM">
    <w:p w14:paraId="44555C02" w14:textId="78BB9E82" w:rsidR="008E4AF1" w:rsidRDefault="008E4AF1">
      <w:pPr>
        <w:pStyle w:val="CommentText"/>
      </w:pPr>
      <w:r>
        <w:rPr>
          <w:rStyle w:val="CommentReference"/>
        </w:rPr>
        <w:annotationRef/>
      </w:r>
      <w:r>
        <w:t>Cite o artigo do SBES, que é uma leitura mas fácil.</w:t>
      </w:r>
    </w:p>
  </w:comment>
  <w:comment w:id="121" w:author="Cristiano Cesario" w:date="2015-02-17T10:41:00Z" w:initials="CC">
    <w:p w14:paraId="3A1FF13D" w14:textId="1AE72929" w:rsidR="008E4AF1" w:rsidRDefault="008E4AF1">
      <w:pPr>
        <w:pStyle w:val="CommentText"/>
      </w:pPr>
      <w:r>
        <w:rPr>
          <w:rStyle w:val="CommentReference"/>
        </w:rPr>
        <w:annotationRef/>
      </w:r>
      <w:r>
        <w:rPr>
          <w:rStyle w:val="CommentReference"/>
        </w:rPr>
        <w:t>Leo, favor revisar</w:t>
      </w:r>
    </w:p>
  </w:comment>
  <w:comment w:id="122" w:author="Leonardo Murta" w:date="2015-03-16T10:33:00Z" w:initials="LM">
    <w:p w14:paraId="73024880" w14:textId="702C0E4F" w:rsidR="008E4AF1" w:rsidRDefault="008E4AF1">
      <w:pPr>
        <w:pStyle w:val="CommentText"/>
      </w:pPr>
      <w:r>
        <w:rPr>
          <w:rStyle w:val="CommentReference"/>
        </w:rPr>
        <w:annotationRef/>
      </w:r>
      <w:r>
        <w:t>Feito.</w:t>
      </w:r>
    </w:p>
  </w:comment>
  <w:comment w:id="149" w:author="Cristiano Cesario" w:date="2015-02-17T16:59:00Z" w:initials="CC">
    <w:p w14:paraId="02913264" w14:textId="15AE1389" w:rsidR="008E4AF1" w:rsidRDefault="008E4AF1">
      <w:pPr>
        <w:pStyle w:val="CommentText"/>
      </w:pPr>
      <w:r>
        <w:rPr>
          <w:rStyle w:val="CommentReference"/>
        </w:rPr>
        <w:annotationRef/>
      </w:r>
      <w:r>
        <w:t>Leo, favor revisar</w:t>
      </w:r>
    </w:p>
  </w:comment>
  <w:comment w:id="150" w:author="Leonardo Murta" w:date="2015-03-16T10:40:00Z" w:initials="LM">
    <w:p w14:paraId="55797673" w14:textId="402CF4BE" w:rsidR="008E4AF1" w:rsidRDefault="008E4AF1">
      <w:pPr>
        <w:pStyle w:val="CommentText"/>
      </w:pPr>
      <w:r>
        <w:rPr>
          <w:rStyle w:val="CommentReference"/>
        </w:rPr>
        <w:annotationRef/>
      </w:r>
      <w:r>
        <w:t>Feito.</w:t>
      </w:r>
    </w:p>
  </w:comment>
  <w:comment w:id="226" w:author="Cristiano Cesario" w:date="2015-02-18T14:37:00Z" w:initials="CC">
    <w:p w14:paraId="0AF343B4" w14:textId="5807E509" w:rsidR="008E4AF1" w:rsidRDefault="008E4AF1">
      <w:pPr>
        <w:pStyle w:val="CommentText"/>
      </w:pPr>
      <w:r>
        <w:rPr>
          <w:rStyle w:val="CommentReference"/>
        </w:rPr>
        <w:annotationRef/>
      </w:r>
      <w:r>
        <w:t>Leo, favor revisar se a comparação com o Crystal ficou OK neste ponto da dissertação.</w:t>
      </w:r>
    </w:p>
  </w:comment>
  <w:comment w:id="227" w:author="Leonardo Murta" w:date="2015-03-16T10:42:00Z" w:initials="LM">
    <w:p w14:paraId="51A6C75F" w14:textId="7191069D" w:rsidR="008E4AF1" w:rsidRDefault="008E4AF1">
      <w:pPr>
        <w:pStyle w:val="CommentText"/>
      </w:pPr>
      <w:r>
        <w:rPr>
          <w:rStyle w:val="CommentReference"/>
        </w:rPr>
        <w:annotationRef/>
      </w:r>
      <w:r>
        <w:t>Tem algo errado aqui. Vc começa com uma frase que termina com vírgula e depois começa novamente. Veja o que houve e me mande de novo.</w:t>
      </w:r>
    </w:p>
  </w:comment>
  <w:comment w:id="234" w:author="Cristiano Cesario" w:date="2015-03-15T18:10:00Z" w:initials="CC">
    <w:p w14:paraId="7E2E7961" w14:textId="2279917E" w:rsidR="008E4AF1" w:rsidRDefault="008E4AF1">
      <w:pPr>
        <w:pStyle w:val="CommentText"/>
      </w:pPr>
      <w:r>
        <w:rPr>
          <w:rStyle w:val="CommentReference"/>
        </w:rPr>
        <w:annotationRef/>
      </w:r>
      <w:r>
        <w:t>Leo, neste capítulo alterei as seções de introdução, ameaças e conclusão, além de ter incluído a seção 4.2 (estudo observacional).</w:t>
      </w:r>
    </w:p>
  </w:comment>
  <w:comment w:id="235" w:author="Leonardo Murta" w:date="2015-03-16T10:45:00Z" w:initials="LM">
    <w:p w14:paraId="12DFF5D1" w14:textId="6EED7B0F" w:rsidR="008E4AF1" w:rsidRDefault="008E4AF1">
      <w:pPr>
        <w:pStyle w:val="CommentText"/>
      </w:pPr>
      <w:r>
        <w:rPr>
          <w:rStyle w:val="CommentReference"/>
        </w:rPr>
        <w:annotationRef/>
      </w:r>
      <w:r>
        <w:t>Na verdade, o estudo observacional está na sessão 4.3. Revisei tudo.</w:t>
      </w:r>
    </w:p>
  </w:comment>
  <w:comment w:id="280" w:author="Leonardo Murta" w:date="2015-03-16T11:13:00Z" w:initials="LM">
    <w:p w14:paraId="08375561" w14:textId="5CE71939" w:rsidR="008E4AF1" w:rsidRDefault="008E4AF1">
      <w:pPr>
        <w:pStyle w:val="CommentText"/>
      </w:pPr>
      <w:r>
        <w:rPr>
          <w:rStyle w:val="CommentReference"/>
        </w:rPr>
        <w:annotationRef/>
      </w:r>
      <w:r>
        <w:t>Não estou achando claro o que são esses cenários. Seria melhor explicar (descrever) cada um deles. Sei que deve estar nos forms, mas lembre-se que informação importante deve aparecer tb no texto principal. As pessoas não são obrigadas a ler apêndice.</w:t>
      </w:r>
    </w:p>
  </w:comment>
  <w:comment w:id="326" w:author="Leonardo Murta" w:date="2015-03-16T11:04:00Z" w:initials="LM">
    <w:p w14:paraId="73035C0F" w14:textId="7921C982" w:rsidR="008E4AF1" w:rsidRDefault="008E4AF1">
      <w:pPr>
        <w:pStyle w:val="CommentText"/>
      </w:pPr>
      <w:r>
        <w:rPr>
          <w:rStyle w:val="CommentReference"/>
        </w:rPr>
        <w:annotationRef/>
      </w:r>
      <w:r>
        <w:t>Remova esse item da tabela, já que não está ajudando a entender.</w:t>
      </w:r>
    </w:p>
  </w:comment>
  <w:comment w:id="335" w:author="Leonardo Murta" w:date="2015-03-16T11:25:00Z" w:initials="LM">
    <w:p w14:paraId="2D8B4BF8" w14:textId="339F6986" w:rsidR="008E4AF1" w:rsidRDefault="008E4AF1" w:rsidP="008A0249">
      <w:pPr>
        <w:pStyle w:val="CommentText"/>
      </w:pPr>
      <w:r>
        <w:rPr>
          <w:rStyle w:val="CommentReference"/>
        </w:rPr>
        <w:annotationRef/>
      </w:r>
      <w:r>
        <w:t xml:space="preserve"> Na verdade, acho que se não foi respondido não deveria aparecer o tempo, né? Afinal, é o tempo para responder. Poderia ficar em branco, ou com um traço.</w:t>
      </w:r>
    </w:p>
  </w:comment>
  <w:comment w:id="340" w:author="Leonardo Murta" w:date="2015-03-16T11:12:00Z" w:initials="LM">
    <w:p w14:paraId="5D593DEF" w14:textId="0BA58A66" w:rsidR="008E4AF1" w:rsidRDefault="008E4AF1">
      <w:pPr>
        <w:pStyle w:val="CommentText"/>
      </w:pPr>
      <w:r>
        <w:rPr>
          <w:rStyle w:val="CommentReference"/>
        </w:rPr>
        <w:annotationRef/>
      </w:r>
      <w:r>
        <w:t>Não faz muito sentido mostrar respostas sem mostrar as questões. Acho que vc poderia colocar aqui (na tabela ou antes dela, no texto) cada uma das questões.</w:t>
      </w:r>
    </w:p>
  </w:comment>
  <w:comment w:id="344" w:author="Leonardo Murta" w:date="2015-03-16T11:17:00Z" w:initials="LM">
    <w:p w14:paraId="2BC55EAA" w14:textId="73213B93" w:rsidR="008E4AF1" w:rsidRDefault="008E4AF1">
      <w:pPr>
        <w:pStyle w:val="CommentText"/>
      </w:pPr>
      <w:r>
        <w:rPr>
          <w:rStyle w:val="CommentReference"/>
        </w:rPr>
        <w:annotationRef/>
      </w:r>
      <w:r>
        <w:t>Não sei se vale a pena tanta subseção. Poderia colocar um parágrafo por participante, sem as subseções.</w:t>
      </w:r>
    </w:p>
  </w:comment>
  <w:comment w:id="391" w:author="Cristiano Cesario" w:date="2015-02-18T14:49:00Z" w:initials="CC">
    <w:p w14:paraId="6C208F3A" w14:textId="48343C44" w:rsidR="008E4AF1" w:rsidRDefault="008E4AF1">
      <w:pPr>
        <w:pStyle w:val="CommentText"/>
      </w:pPr>
      <w:r>
        <w:rPr>
          <w:rStyle w:val="CommentReference"/>
        </w:rPr>
        <w:annotationRef/>
      </w:r>
      <w:r>
        <w:t>Leo, favor revisar</w:t>
      </w:r>
    </w:p>
  </w:comment>
  <w:comment w:id="424" w:author="Cristiano Cesario" w:date="2015-03-15T18:36:00Z" w:initials="CC">
    <w:p w14:paraId="47E452E3" w14:textId="0EF4BB45" w:rsidR="008E4AF1" w:rsidRDefault="008E4AF1">
      <w:pPr>
        <w:pStyle w:val="CommentText"/>
      </w:pPr>
      <w:r>
        <w:rPr>
          <w:rStyle w:val="CommentReference"/>
        </w:rPr>
        <w:annotationRef/>
      </w:r>
      <w:r>
        <w:t>Leo, inserí esse texto.</w:t>
      </w:r>
    </w:p>
  </w:comment>
  <w:comment w:id="425" w:author="Leonardo Murta" w:date="2015-03-16T11:31:00Z" w:initials="LM">
    <w:p w14:paraId="51F8D2DB" w14:textId="0050D229" w:rsidR="00BA6BA5" w:rsidRDefault="00BA6BA5">
      <w:pPr>
        <w:pStyle w:val="CommentText"/>
      </w:pPr>
      <w:r>
        <w:rPr>
          <w:rStyle w:val="CommentReference"/>
        </w:rPr>
        <w:annotationRef/>
      </w:r>
      <w:r>
        <w:t>Revisado.</w:t>
      </w:r>
    </w:p>
  </w:comment>
  <w:comment w:id="429" w:author="Leonardo Murta" w:date="2015-02-11T07:51:00Z" w:initials="LM">
    <w:p w14:paraId="5710B439" w14:textId="77777777" w:rsidR="008E4AF1" w:rsidRDefault="008E4AF1">
      <w:pPr>
        <w:pStyle w:val="CommentText"/>
      </w:pPr>
      <w:r>
        <w:rPr>
          <w:rStyle w:val="CommentReference"/>
        </w:rPr>
        <w:annotationRef/>
      </w:r>
      <w:r>
        <w:t>Fiquei confuso: o consumo de memória se dá pelo fato que os nós são todos carregados em memória ou pelo fato de usar o Dijkstra?</w:t>
      </w:r>
    </w:p>
  </w:comment>
  <w:comment w:id="430" w:author="Cristiano Cesario" w:date="2015-02-18T14:56:00Z" w:initials="CC">
    <w:p w14:paraId="5FE14AFC" w14:textId="32F901D2" w:rsidR="008E4AF1" w:rsidRDefault="008E4AF1">
      <w:pPr>
        <w:pStyle w:val="CommentText"/>
      </w:pPr>
      <w:r>
        <w:rPr>
          <w:rStyle w:val="CommentReference"/>
        </w:rPr>
        <w:annotationRef/>
      </w:r>
      <w:r>
        <w:t>Leo, o Dijkstra afeta o tempo e processamento. A questão da memória não seria resolvida retirando-se o  Dijkstra. O processamento seria mais rápido colapsando os nós, pois o Dikstra rodaria mais rápido, mas a memória continuaria ocupada, pois os nós colapsados continuariam ocupando espaço na memória.</w:t>
      </w:r>
    </w:p>
  </w:comment>
  <w:comment w:id="431" w:author="Leonardo Murta" w:date="2015-03-16T11:31:00Z" w:initials="LM">
    <w:p w14:paraId="379B23DF" w14:textId="246400AA" w:rsidR="00BA6BA5" w:rsidRDefault="00BA6BA5">
      <w:pPr>
        <w:pStyle w:val="CommentText"/>
      </w:pPr>
      <w:r>
        <w:rPr>
          <w:rStyle w:val="CommentReference"/>
        </w:rPr>
        <w:annotationRef/>
      </w:r>
      <w:r>
        <w:t>Ok.</w:t>
      </w:r>
      <w:bookmarkStart w:id="432" w:name="_GoBack"/>
      <w:bookmarkEnd w:id="432"/>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F217EA" w15:done="0"/>
  <w15:commentEx w15:paraId="3122D5A6" w15:done="0"/>
  <w15:commentEx w15:paraId="3A1FF13D" w15:done="0"/>
  <w15:commentEx w15:paraId="02913264" w15:done="0"/>
  <w15:commentEx w15:paraId="0AF343B4" w15:done="0"/>
  <w15:commentEx w15:paraId="7E2E7961" w15:done="0"/>
  <w15:commentEx w15:paraId="6C208F3A" w15:done="0"/>
  <w15:commentEx w15:paraId="47E452E3" w15:done="0"/>
  <w15:commentEx w15:paraId="5710B439" w15:done="0"/>
  <w15:commentEx w15:paraId="5FE14AFC" w15:paraIdParent="5710B43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286A1F" w14:textId="77777777" w:rsidR="008E4AF1" w:rsidRDefault="008E4AF1" w:rsidP="00EA4B57">
      <w:pPr>
        <w:spacing w:line="240" w:lineRule="auto"/>
      </w:pPr>
      <w:r>
        <w:separator/>
      </w:r>
    </w:p>
    <w:p w14:paraId="047BF664" w14:textId="77777777" w:rsidR="008E4AF1" w:rsidRDefault="008E4AF1"/>
  </w:endnote>
  <w:endnote w:type="continuationSeparator" w:id="0">
    <w:p w14:paraId="231275ED" w14:textId="77777777" w:rsidR="008E4AF1" w:rsidRDefault="008E4AF1" w:rsidP="00EA4B57">
      <w:pPr>
        <w:spacing w:line="240" w:lineRule="auto"/>
      </w:pPr>
      <w:r>
        <w:continuationSeparator/>
      </w:r>
    </w:p>
    <w:p w14:paraId="1642C41D" w14:textId="77777777" w:rsidR="008E4AF1" w:rsidRDefault="008E4A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AFF" w:usb1="C000605B" w:usb2="00000029" w:usb3="00000000" w:csb0="000101FF" w:csb1="00000000"/>
  </w:font>
  <w:font w:name="SimSun">
    <w:altName w:val="宋体"/>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TimesNewRoman">
    <w:altName w:val="MS Mincho"/>
    <w:panose1 w:val="00000000000000000000"/>
    <w:charset w:val="80"/>
    <w:family w:val="auto"/>
    <w:notTrueType/>
    <w:pitch w:val="default"/>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78E8D" w14:textId="77777777" w:rsidR="008E4AF1" w:rsidRDefault="008E4AF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49092A" w14:textId="77777777" w:rsidR="008E4AF1" w:rsidRDefault="008E4AF1" w:rsidP="00EA4B57">
      <w:pPr>
        <w:spacing w:line="240" w:lineRule="auto"/>
      </w:pPr>
      <w:r>
        <w:separator/>
      </w:r>
    </w:p>
    <w:p w14:paraId="36F16AEC" w14:textId="77777777" w:rsidR="008E4AF1" w:rsidRDefault="008E4AF1"/>
  </w:footnote>
  <w:footnote w:type="continuationSeparator" w:id="0">
    <w:p w14:paraId="1762DC4E" w14:textId="77777777" w:rsidR="008E4AF1" w:rsidRDefault="008E4AF1" w:rsidP="00EA4B57">
      <w:pPr>
        <w:spacing w:line="240" w:lineRule="auto"/>
      </w:pPr>
      <w:r>
        <w:continuationSeparator/>
      </w:r>
    </w:p>
    <w:p w14:paraId="46AA4852" w14:textId="77777777" w:rsidR="008E4AF1" w:rsidRDefault="008E4AF1"/>
  </w:footnote>
  <w:footnote w:id="1">
    <w:p w14:paraId="3FD9D3EA" w14:textId="2C2C6D8C" w:rsidR="008E4AF1" w:rsidRPr="00597C32" w:rsidRDefault="008E4AF1">
      <w:pPr>
        <w:pStyle w:val="FootnoteText"/>
      </w:pPr>
      <w:r>
        <w:rPr>
          <w:rStyle w:val="FootnoteReference"/>
        </w:rPr>
        <w:footnoteRef/>
      </w:r>
      <w:r>
        <w:t xml:space="preserve"> </w:t>
      </w:r>
      <w:r w:rsidRPr="00597C32">
        <w:t xml:space="preserve">It is not common to have a scenario where pushes are performed from a developer to another (such as the </w:t>
      </w:r>
      <w:r>
        <w:t xml:space="preserve">ones </w:t>
      </w:r>
      <w:r w:rsidRPr="00597C32">
        <w:t xml:space="preserve">between Beast and Gambit, Rogue and Gambit, Nightcrawler and Rogue). Generally, what happens is that a developer pulls from another (for example, among Cyclops, Jean Gray and Mystique). This is to avoid that a developer inadvertently creates commits inside another’s clone. Although infrequent, </w:t>
      </w:r>
      <w:r>
        <w:t>this</w:t>
      </w:r>
      <w:r w:rsidRPr="00597C32">
        <w:t xml:space="preserve"> scenario helps in understanding the need to have awareness about who are the peers in a project and what are their interdependencies.</w:t>
      </w:r>
    </w:p>
  </w:footnote>
  <w:footnote w:id="2">
    <w:p w14:paraId="25547D4B" w14:textId="77777777" w:rsidR="008E4AF1" w:rsidRDefault="008E4AF1" w:rsidP="00D65EAB">
      <w:pPr>
        <w:pStyle w:val="FootnoteText"/>
      </w:pPr>
      <w:r>
        <w:rPr>
          <w:rStyle w:val="FootnoteReference"/>
        </w:rPr>
        <w:footnoteRef/>
      </w:r>
      <w:r>
        <w:t xml:space="preserve"> Dye is commonly used in cells to observe the cell division process. As an analogy, DyeVC (Dye over Version Control) allows developers to observe how a Version Control repository evolved over time.</w:t>
      </w:r>
    </w:p>
  </w:footnote>
  <w:footnote w:id="3">
    <w:p w14:paraId="35576603" w14:textId="44EA37C1" w:rsidR="008E4AF1" w:rsidRPr="00F955E5" w:rsidRDefault="008E4AF1" w:rsidP="00FF7707">
      <w:pPr>
        <w:pStyle w:val="FootnoteText"/>
      </w:pPr>
      <w:r>
        <w:rPr>
          <w:rStyle w:val="FootnoteReference"/>
        </w:rPr>
        <w:footnoteRef/>
      </w:r>
      <w:r>
        <w:t xml:space="preserve"> Here we focus on the possibility of breaking a </w:t>
      </w:r>
      <w:r>
        <w:rPr>
          <w:i/>
        </w:rPr>
        <w:t xml:space="preserve">pull </w:t>
      </w:r>
      <w:r>
        <w:t>into two different commands, but keep in mind that d</w:t>
      </w:r>
      <w:r w:rsidRPr="00F955E5">
        <w:t>ifferent</w:t>
      </w:r>
      <w:r w:rsidRPr="007E5BCD">
        <w:t xml:space="preserve"> tools can have dif</w:t>
      </w:r>
      <w:r>
        <w:t>f</w:t>
      </w:r>
      <w:r w:rsidRPr="007E5BCD">
        <w:t>erent com</w:t>
      </w:r>
      <w:r>
        <w:t xml:space="preserve">mands to do the same operation. An example is the </w:t>
      </w:r>
      <w:r>
        <w:rPr>
          <w:i/>
        </w:rPr>
        <w:t xml:space="preserve">pull </w:t>
      </w:r>
      <w:r>
        <w:t xml:space="preserve">command. Whereas in </w:t>
      </w:r>
      <w:r>
        <w:rPr>
          <w:i/>
        </w:rPr>
        <w:t>Git</w:t>
      </w:r>
      <w:r>
        <w:t xml:space="preserve"> it brings the changes and applies them to the workspace, in </w:t>
      </w:r>
      <w:r w:rsidRPr="00F955E5">
        <w:rPr>
          <w:i/>
        </w:rPr>
        <w:t>Mercurial</w:t>
      </w:r>
      <w:r>
        <w:t xml:space="preserve"> it only brings the changes and we have to perform an </w:t>
      </w:r>
      <w:r>
        <w:rPr>
          <w:i/>
        </w:rPr>
        <w:t>merge</w:t>
      </w:r>
      <w:r>
        <w:t xml:space="preserve"> command to apply them. Later versions of </w:t>
      </w:r>
      <w:r w:rsidRPr="00F955E5">
        <w:rPr>
          <w:i/>
        </w:rPr>
        <w:t>Mercurial</w:t>
      </w:r>
      <w:r>
        <w:t xml:space="preserve"> are being distributed with a </w:t>
      </w:r>
      <w:r>
        <w:rPr>
          <w:i/>
        </w:rPr>
        <w:t>fetch</w:t>
      </w:r>
      <w:r>
        <w:t xml:space="preserve"> extension, which brings the changes and applies them. This way, the </w:t>
      </w:r>
      <w:r>
        <w:rPr>
          <w:i/>
        </w:rPr>
        <w:t xml:space="preserve">pull </w:t>
      </w:r>
      <w:r>
        <w:t xml:space="preserve">command in </w:t>
      </w:r>
      <w:r>
        <w:rPr>
          <w:i/>
        </w:rPr>
        <w:t>Git</w:t>
      </w:r>
      <w:r>
        <w:t xml:space="preserve"> is equivalent to the </w:t>
      </w:r>
      <w:r>
        <w:rPr>
          <w:i/>
        </w:rPr>
        <w:t>fetch</w:t>
      </w:r>
      <w:r>
        <w:t xml:space="preserve"> command in </w:t>
      </w:r>
      <w:r>
        <w:rPr>
          <w:i/>
        </w:rPr>
        <w:t>Mercurial</w:t>
      </w:r>
      <w:r>
        <w:t xml:space="preserve">, and vice-versa. Whenever we mention any command herein, we will be expecting the behavior provided by </w:t>
      </w:r>
      <w:r>
        <w:rPr>
          <w:i/>
        </w:rPr>
        <w:t>Git</w:t>
      </w:r>
      <w:r>
        <w:t>.</w:t>
      </w:r>
    </w:p>
  </w:footnote>
  <w:footnote w:id="4">
    <w:p w14:paraId="61DBA681" w14:textId="77777777" w:rsidR="008E4AF1" w:rsidRPr="001B14BA" w:rsidRDefault="008E4AF1" w:rsidP="004F750F">
      <w:pPr>
        <w:pStyle w:val="FootnoteText"/>
      </w:pPr>
      <w:r>
        <w:rPr>
          <w:rStyle w:val="FootnoteReference"/>
        </w:rPr>
        <w:footnoteRef/>
      </w:r>
      <w:r>
        <w:t xml:space="preserve"> APPLETON </w:t>
      </w:r>
      <w:r>
        <w:rPr>
          <w:i/>
        </w:rPr>
        <w:t>et al</w:t>
      </w:r>
      <w:r>
        <w:t xml:space="preserve">. </w:t>
      </w:r>
      <w:r>
        <w:fldChar w:fldCharType="begin"/>
      </w:r>
      <w:r>
        <w:instrText xml:space="preserve"> ADDIN ZOTERO_ITEM {"citationID":"ImMOFiKa","properties":{"formattedCitation":"(1998)","plainCitation":"(1998)"},"citationItems":[{"id":1062,"uris":["http://zotero.org/users/892576/items/64TVAQ57"],"uri":["http://zotero.org/users/892576/items/64TVAQ57"],"suppress-author":true}]} </w:instrText>
      </w:r>
      <w:r>
        <w:fldChar w:fldCharType="separate"/>
      </w:r>
      <w:r w:rsidRPr="00CB0EEF">
        <w:t>(1998)</w:t>
      </w:r>
      <w:r>
        <w:fldChar w:fldCharType="end"/>
      </w:r>
      <w:r>
        <w:t xml:space="preserve"> present a</w:t>
      </w:r>
      <w:r w:rsidRPr="001B14BA">
        <w:t xml:space="preserve"> compilation of branching patterns to address </w:t>
      </w:r>
      <w:r>
        <w:t>different needs.</w:t>
      </w:r>
    </w:p>
  </w:footnote>
  <w:footnote w:id="5">
    <w:p w14:paraId="67CA6A32" w14:textId="77777777" w:rsidR="008E4AF1" w:rsidRPr="002E22CC" w:rsidRDefault="008E4AF1">
      <w:pPr>
        <w:pStyle w:val="FootnoteText"/>
      </w:pPr>
      <w:r>
        <w:rPr>
          <w:rStyle w:val="FootnoteReference"/>
        </w:rPr>
        <w:footnoteRef/>
      </w:r>
      <w:r>
        <w:t xml:space="preserve"> </w:t>
      </w:r>
      <w:r w:rsidRPr="002E22CC">
        <w:t>http://dl.acm.org/</w:t>
      </w:r>
    </w:p>
  </w:footnote>
  <w:footnote w:id="6">
    <w:p w14:paraId="5B58E58A" w14:textId="77777777" w:rsidR="008E4AF1" w:rsidRPr="002E22CC" w:rsidRDefault="008E4AF1">
      <w:pPr>
        <w:pStyle w:val="FootnoteText"/>
      </w:pPr>
      <w:r>
        <w:rPr>
          <w:rStyle w:val="FootnoteReference"/>
        </w:rPr>
        <w:footnoteRef/>
      </w:r>
      <w:r>
        <w:t xml:space="preserve"> </w:t>
      </w:r>
      <w:r w:rsidRPr="002E22CC">
        <w:t>http://ieeexplore.ieee.org/</w:t>
      </w:r>
    </w:p>
  </w:footnote>
  <w:footnote w:id="7">
    <w:p w14:paraId="7C6AD61E" w14:textId="77777777" w:rsidR="008E4AF1" w:rsidRPr="002E22CC" w:rsidRDefault="008E4AF1">
      <w:pPr>
        <w:pStyle w:val="FootnoteText"/>
      </w:pPr>
      <w:r>
        <w:rPr>
          <w:rStyle w:val="FootnoteReference"/>
        </w:rPr>
        <w:footnoteRef/>
      </w:r>
      <w:r>
        <w:t xml:space="preserve"> </w:t>
      </w:r>
      <w:r w:rsidRPr="002E22CC">
        <w:t>http://link.springer.com/</w:t>
      </w:r>
    </w:p>
  </w:footnote>
  <w:footnote w:id="8">
    <w:p w14:paraId="29A527D3" w14:textId="77777777" w:rsidR="008E4AF1" w:rsidRPr="002E22CC" w:rsidRDefault="008E4AF1">
      <w:pPr>
        <w:pStyle w:val="FootnoteText"/>
      </w:pPr>
      <w:r>
        <w:rPr>
          <w:rStyle w:val="FootnoteReference"/>
        </w:rPr>
        <w:footnoteRef/>
      </w:r>
      <w:r>
        <w:t xml:space="preserve"> </w:t>
      </w:r>
      <w:r w:rsidRPr="002E22CC">
        <w:t>http://www.sciencedirect.com/</w:t>
      </w:r>
    </w:p>
  </w:footnote>
  <w:footnote w:id="9">
    <w:p w14:paraId="3FF584EC" w14:textId="77777777" w:rsidR="008E4AF1" w:rsidRPr="00ED268C" w:rsidRDefault="008E4AF1" w:rsidP="00FF7707">
      <w:pPr>
        <w:pStyle w:val="FootnoteText"/>
      </w:pPr>
      <w:r>
        <w:rPr>
          <w:rStyle w:val="FootnoteReference"/>
        </w:rPr>
        <w:footnoteRef/>
      </w:r>
      <w:r w:rsidRPr="00ED268C">
        <w:t xml:space="preserve"> http://svnnotifier.tigris.org/</w:t>
      </w:r>
      <w:r>
        <w:t xml:space="preserve"> (2012)</w:t>
      </w:r>
    </w:p>
  </w:footnote>
  <w:footnote w:id="10">
    <w:p w14:paraId="48F91F36" w14:textId="77777777" w:rsidR="008E4AF1" w:rsidRPr="00ED268C" w:rsidRDefault="008E4AF1" w:rsidP="00FF7707">
      <w:pPr>
        <w:pStyle w:val="FootnoteText"/>
      </w:pPr>
      <w:r>
        <w:rPr>
          <w:rStyle w:val="FootnoteReference"/>
        </w:rPr>
        <w:footnoteRef/>
      </w:r>
      <w:r w:rsidRPr="00ED268C">
        <w:t xml:space="preserve"> https://github.com/pocorall/scm-notifier</w:t>
      </w:r>
      <w:r>
        <w:t xml:space="preserve"> (2012)</w:t>
      </w:r>
    </w:p>
  </w:footnote>
  <w:footnote w:id="11">
    <w:p w14:paraId="182F2D6A" w14:textId="77777777" w:rsidR="008E4AF1" w:rsidRPr="00ED268C" w:rsidRDefault="008E4AF1" w:rsidP="00FF7707">
      <w:pPr>
        <w:pStyle w:val="FootnoteText"/>
      </w:pPr>
      <w:r>
        <w:rPr>
          <w:rStyle w:val="FootnoteReference"/>
        </w:rPr>
        <w:footnoteRef/>
      </w:r>
      <w:r w:rsidRPr="00ED268C">
        <w:t xml:space="preserve"> http://tools.tortoisesvn.net/CommitMonitor.html</w:t>
      </w:r>
      <w:r>
        <w:t xml:space="preserve"> (2013)</w:t>
      </w:r>
    </w:p>
  </w:footnote>
  <w:footnote w:id="12">
    <w:p w14:paraId="64EE0A55" w14:textId="77777777" w:rsidR="008E4AF1" w:rsidRPr="00ED268C" w:rsidRDefault="008E4AF1" w:rsidP="00FF7707">
      <w:pPr>
        <w:pStyle w:val="FootnoteText"/>
      </w:pPr>
      <w:r>
        <w:rPr>
          <w:rStyle w:val="FootnoteReference"/>
        </w:rPr>
        <w:footnoteRef/>
      </w:r>
      <w:r w:rsidRPr="00ED268C">
        <w:t xml:space="preserve"> http://code.google.com/p/svnradar/</w:t>
      </w:r>
      <w:r>
        <w:t xml:space="preserve"> (2011)</w:t>
      </w:r>
    </w:p>
  </w:footnote>
  <w:footnote w:id="13">
    <w:p w14:paraId="1B0F3C04" w14:textId="77777777" w:rsidR="008E4AF1" w:rsidRPr="00ED268C" w:rsidRDefault="008E4AF1" w:rsidP="00FF7707">
      <w:pPr>
        <w:pStyle w:val="FootnoteText"/>
      </w:pPr>
      <w:r>
        <w:rPr>
          <w:rStyle w:val="FootnoteReference"/>
        </w:rPr>
        <w:footnoteRef/>
      </w:r>
      <w:r w:rsidRPr="00ED268C">
        <w:t xml:space="preserve"> http://www.fsmpi.uni-bayreuth.de/~dun3/hg-commit-monitor</w:t>
      </w:r>
      <w:r>
        <w:t xml:space="preserve"> (2009)</w:t>
      </w:r>
    </w:p>
  </w:footnote>
  <w:footnote w:id="14">
    <w:p w14:paraId="1052BC7E" w14:textId="77777777" w:rsidR="008E4AF1" w:rsidRPr="008F44FC" w:rsidRDefault="008E4AF1" w:rsidP="001D5EC2">
      <w:pPr>
        <w:pStyle w:val="FootnoteText"/>
      </w:pPr>
      <w:r>
        <w:rPr>
          <w:rStyle w:val="FootnoteReference"/>
        </w:rPr>
        <w:footnoteRef/>
      </w:r>
      <w:r>
        <w:t xml:space="preserve"> </w:t>
      </w:r>
      <w:r w:rsidRPr="008F44FC">
        <w:t>http://www.visualstudio.com/en-us/products/tfs-overview-vs.aspx</w:t>
      </w:r>
      <w:r>
        <w:t xml:space="preserve"> (2013)</w:t>
      </w:r>
    </w:p>
  </w:footnote>
  <w:footnote w:id="15">
    <w:p w14:paraId="2F0A2088" w14:textId="77777777" w:rsidR="008E4AF1" w:rsidRPr="00070A73" w:rsidRDefault="008E4AF1">
      <w:pPr>
        <w:pStyle w:val="FootnoteText"/>
      </w:pPr>
      <w:r>
        <w:rPr>
          <w:rStyle w:val="FootnoteReference"/>
        </w:rPr>
        <w:footnoteRef/>
      </w:r>
      <w:r>
        <w:t xml:space="preserve"> </w:t>
      </w:r>
      <w:r w:rsidRPr="00070A73">
        <w:t>http://git-scm.com/docs/gitk</w:t>
      </w:r>
    </w:p>
  </w:footnote>
  <w:footnote w:id="16">
    <w:p w14:paraId="328EE01E" w14:textId="77777777" w:rsidR="008E4AF1" w:rsidRPr="00070A73" w:rsidRDefault="008E4AF1">
      <w:pPr>
        <w:pStyle w:val="FootnoteText"/>
      </w:pPr>
      <w:r>
        <w:rPr>
          <w:rStyle w:val="FootnoteReference"/>
        </w:rPr>
        <w:footnoteRef/>
      </w:r>
      <w:r>
        <w:t xml:space="preserve"> </w:t>
      </w:r>
      <w:r w:rsidRPr="00070A73">
        <w:t>https://code.google.com/p/tortoisegit/</w:t>
      </w:r>
    </w:p>
  </w:footnote>
  <w:footnote w:id="17">
    <w:p w14:paraId="2E38A927" w14:textId="77777777" w:rsidR="008E4AF1" w:rsidRPr="00070A73" w:rsidRDefault="008E4AF1">
      <w:pPr>
        <w:pStyle w:val="FootnoteText"/>
      </w:pPr>
      <w:r>
        <w:rPr>
          <w:rStyle w:val="FootnoteReference"/>
        </w:rPr>
        <w:footnoteRef/>
      </w:r>
      <w:r>
        <w:t xml:space="preserve"> </w:t>
      </w:r>
      <w:r w:rsidRPr="00070A73">
        <w:t>http://eclipse.org/egit/</w:t>
      </w:r>
    </w:p>
  </w:footnote>
  <w:footnote w:id="18">
    <w:p w14:paraId="4EBE173B" w14:textId="77777777" w:rsidR="008E4AF1" w:rsidRPr="00070A73" w:rsidRDefault="008E4AF1">
      <w:pPr>
        <w:pStyle w:val="FootnoteText"/>
      </w:pPr>
      <w:r>
        <w:rPr>
          <w:rStyle w:val="FootnoteReference"/>
        </w:rPr>
        <w:footnoteRef/>
      </w:r>
      <w:r>
        <w:t xml:space="preserve"> </w:t>
      </w:r>
      <w:r w:rsidRPr="00070A73">
        <w:t>http://www.sourcetreeapp.com/</w:t>
      </w:r>
    </w:p>
  </w:footnote>
  <w:footnote w:id="19">
    <w:p w14:paraId="68BFFF2E" w14:textId="082C3D22" w:rsidR="008E4AF1" w:rsidRPr="00D01150" w:rsidRDefault="008E4AF1">
      <w:pPr>
        <w:pStyle w:val="FootnoteText"/>
      </w:pPr>
      <w:r>
        <w:rPr>
          <w:rStyle w:val="FootnoteReference"/>
        </w:rPr>
        <w:footnoteRef/>
      </w:r>
      <w:r>
        <w:t xml:space="preserve"> </w:t>
      </w:r>
      <w:r w:rsidRPr="00A759DE">
        <w:t>https://git.wiki.kernel.org/index.php/InterfacesFrontendsAndTools</w:t>
      </w:r>
    </w:p>
  </w:footnote>
  <w:footnote w:id="20">
    <w:p w14:paraId="6D8E1902" w14:textId="77777777" w:rsidR="008E4AF1" w:rsidRPr="00D1079D" w:rsidRDefault="008E4AF1" w:rsidP="00FF7707">
      <w:pPr>
        <w:pStyle w:val="FootnoteText"/>
      </w:pPr>
      <w:r>
        <w:rPr>
          <w:rStyle w:val="FootnoteReference"/>
        </w:rPr>
        <w:footnoteRef/>
      </w:r>
      <w:r>
        <w:t xml:space="preserve"> </w:t>
      </w:r>
      <w:r w:rsidRPr="00D1079D">
        <w:t>https://github.com/gems-uff/dyevc</w:t>
      </w:r>
    </w:p>
  </w:footnote>
  <w:footnote w:id="21">
    <w:p w14:paraId="2CB1A886" w14:textId="5710E8BB" w:rsidR="008E4AF1" w:rsidRPr="00D01150" w:rsidRDefault="008E4AF1">
      <w:pPr>
        <w:pStyle w:val="FootnoteText"/>
      </w:pPr>
      <w:r>
        <w:rPr>
          <w:rStyle w:val="FootnoteReference"/>
        </w:rPr>
        <w:footnoteRef/>
      </w:r>
      <w:r>
        <w:t xml:space="preserve"> </w:t>
      </w:r>
      <w:r w:rsidRPr="00D01150">
        <w:t>http://www.eclipse.or</w:t>
      </w:r>
      <w:r>
        <w:t>g/jgit</w:t>
      </w:r>
    </w:p>
  </w:footnote>
  <w:footnote w:id="22">
    <w:p w14:paraId="7F62551D" w14:textId="77777777" w:rsidR="008E4AF1" w:rsidRPr="00235282" w:rsidRDefault="008E4AF1" w:rsidP="00FF7707">
      <w:pPr>
        <w:pStyle w:val="FootnoteText"/>
      </w:pPr>
      <w:r>
        <w:rPr>
          <w:rStyle w:val="FootnoteReference"/>
        </w:rPr>
        <w:footnoteRef/>
      </w:r>
      <w:r>
        <w:t xml:space="preserve"> http://mongolab.com</w:t>
      </w:r>
    </w:p>
  </w:footnote>
  <w:footnote w:id="23">
    <w:p w14:paraId="15C5148E" w14:textId="4C079003" w:rsidR="008E4AF1" w:rsidRPr="00D01150" w:rsidRDefault="008E4AF1">
      <w:pPr>
        <w:pStyle w:val="FootnoteText"/>
      </w:pPr>
      <w:r>
        <w:rPr>
          <w:rStyle w:val="FootnoteReference"/>
        </w:rPr>
        <w:footnoteRef/>
      </w:r>
      <w:r>
        <w:t xml:space="preserve"> http://json.org</w:t>
      </w:r>
    </w:p>
  </w:footnote>
  <w:footnote w:id="24">
    <w:p w14:paraId="7B7B08C7" w14:textId="538B3EBB" w:rsidR="008E4AF1" w:rsidRPr="00D01150" w:rsidRDefault="008E4AF1">
      <w:pPr>
        <w:pStyle w:val="FootnoteText"/>
      </w:pPr>
      <w:r>
        <w:rPr>
          <w:rStyle w:val="FootnoteReference"/>
        </w:rPr>
        <w:footnoteRef/>
      </w:r>
      <w:r>
        <w:t xml:space="preserve"> </w:t>
      </w:r>
      <w:r w:rsidRPr="00A759DE">
        <w:t>http://jung.sourceforge.net</w:t>
      </w:r>
    </w:p>
  </w:footnote>
  <w:footnote w:id="25">
    <w:p w14:paraId="7A682F3F" w14:textId="77777777" w:rsidR="008E4AF1" w:rsidRPr="000D6266" w:rsidRDefault="008E4AF1" w:rsidP="0045733B">
      <w:pPr>
        <w:pStyle w:val="FootnoteText"/>
      </w:pPr>
      <w:r w:rsidRPr="00BC5B33">
        <w:rPr>
          <w:rStyle w:val="FootnoteReference"/>
        </w:rPr>
        <w:footnoteRef/>
      </w:r>
      <w:r>
        <w:t xml:space="preserve"> </w:t>
      </w:r>
      <w:r w:rsidRPr="007C6EFC">
        <w:t>https://github.com/jquery/jquery.git</w:t>
      </w:r>
    </w:p>
  </w:footnote>
  <w:footnote w:id="26">
    <w:p w14:paraId="0B8E8016" w14:textId="592DDEB2" w:rsidR="008E4AF1" w:rsidRPr="00FB2CC7" w:rsidRDefault="008E4AF1">
      <w:pPr>
        <w:pStyle w:val="FootnoteText"/>
      </w:pPr>
      <w:r>
        <w:rPr>
          <w:rStyle w:val="FootnoteReference"/>
        </w:rPr>
        <w:footnoteRef/>
      </w:r>
      <w:r>
        <w:t xml:space="preserve"> </w:t>
      </w:r>
      <w:r w:rsidRPr="00F61872">
        <w:t>https://github.com/gems-uff/dyevc/wiki/User-Manual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44748A" w14:textId="77777777" w:rsidR="008E4AF1" w:rsidRDefault="008E4AF1">
    <w:pPr>
      <w:pStyle w:val="Header"/>
      <w:jc w:val="right"/>
    </w:pPr>
  </w:p>
  <w:p w14:paraId="3337C3A6" w14:textId="77777777" w:rsidR="008E4AF1" w:rsidRDefault="008E4AF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331DD3" w14:textId="77777777" w:rsidR="008E4AF1" w:rsidRDefault="008E4AF1">
    <w:pPr>
      <w:pStyle w:val="Header"/>
      <w:jc w:val="right"/>
    </w:pPr>
  </w:p>
  <w:p w14:paraId="510C1F9D" w14:textId="77777777" w:rsidR="008E4AF1" w:rsidRDefault="008E4AF1">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F2E6B9" w14:textId="77777777" w:rsidR="008E4AF1" w:rsidRDefault="008E4AF1" w:rsidP="009E3800">
    <w:pPr>
      <w:pStyle w:val="Header"/>
      <w:jc w:val="right"/>
    </w:pPr>
    <w:r>
      <w:fldChar w:fldCharType="begin"/>
    </w:r>
    <w:r>
      <w:instrText xml:space="preserve"> PAGE   \* MERGEFORMAT </w:instrText>
    </w:r>
    <w:r>
      <w:fldChar w:fldCharType="separate"/>
    </w:r>
    <w:r w:rsidR="00BA6BA5">
      <w:rPr>
        <w:noProof/>
      </w:rPr>
      <w:t>74</w:t>
    </w:r>
    <w:r>
      <w:rPr>
        <w:noProof/>
      </w:rPr>
      <w:fldChar w:fldCharType="end"/>
    </w:r>
  </w:p>
  <w:p w14:paraId="0B8A0E78" w14:textId="77777777" w:rsidR="008E4AF1" w:rsidRDefault="008E4AF1" w:rsidP="009E3800">
    <w:pPr>
      <w:pStyle w:val="Header"/>
    </w:pPr>
  </w:p>
  <w:p w14:paraId="4A59BB1B" w14:textId="77777777" w:rsidR="008E4AF1" w:rsidRPr="009E3800" w:rsidRDefault="008E4AF1" w:rsidP="009E3800">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988C51" w14:textId="77777777" w:rsidR="008E4AF1" w:rsidRDefault="008E4AF1">
    <w:pPr>
      <w:pStyle w:val="Header"/>
      <w:jc w:val="right"/>
    </w:pPr>
    <w:r>
      <w:fldChar w:fldCharType="begin"/>
    </w:r>
    <w:r>
      <w:instrText xml:space="preserve"> PAGE   \* MERGEFORMAT </w:instrText>
    </w:r>
    <w:r>
      <w:fldChar w:fldCharType="separate"/>
    </w:r>
    <w:r w:rsidR="00BA6BA5">
      <w:rPr>
        <w:noProof/>
      </w:rPr>
      <w:t>104</w:t>
    </w:r>
    <w:r>
      <w:rPr>
        <w:noProof/>
      </w:rPr>
      <w:fldChar w:fldCharType="end"/>
    </w:r>
  </w:p>
  <w:p w14:paraId="064BDC44" w14:textId="77777777" w:rsidR="008E4AF1" w:rsidRDefault="008E4AF1">
    <w:pPr>
      <w:pStyle w:val="Header"/>
    </w:pPr>
  </w:p>
  <w:p w14:paraId="274DD234" w14:textId="77777777" w:rsidR="008E4AF1" w:rsidRDefault="008E4AF1"/>
  <w:p w14:paraId="6F85E2E3" w14:textId="77777777" w:rsidR="008E4AF1" w:rsidRDefault="008E4AF1"/>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F0A08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9"/>
    <w:multiLevelType w:val="singleLevel"/>
    <w:tmpl w:val="CA523352"/>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000001"/>
    <w:multiLevelType w:val="singleLevel"/>
    <w:tmpl w:val="00000001"/>
    <w:name w:val="WW8Num1"/>
    <w:lvl w:ilvl="0">
      <w:start w:val="1"/>
      <w:numFmt w:val="decimal"/>
      <w:lvlText w:val="%1)"/>
      <w:lvlJc w:val="left"/>
      <w:pPr>
        <w:tabs>
          <w:tab w:val="num" w:pos="720"/>
        </w:tabs>
        <w:ind w:left="720" w:hanging="360"/>
      </w:pPr>
    </w:lvl>
  </w:abstractNum>
  <w:abstractNum w:abstractNumId="3">
    <w:nsid w:val="09AE0391"/>
    <w:multiLevelType w:val="hybridMultilevel"/>
    <w:tmpl w:val="19AC3714"/>
    <w:lvl w:ilvl="0" w:tplc="0416000F">
      <w:start w:val="1"/>
      <w:numFmt w:val="decimal"/>
      <w:lvlText w:val="%1."/>
      <w:lvlJc w:val="left"/>
      <w:pPr>
        <w:ind w:left="1069"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
    <w:nsid w:val="0EEF09AC"/>
    <w:multiLevelType w:val="multilevel"/>
    <w:tmpl w:val="DBA4A7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7C22975"/>
    <w:multiLevelType w:val="multilevel"/>
    <w:tmpl w:val="243C58EE"/>
    <w:lvl w:ilvl="0">
      <w:start w:val="1"/>
      <w:numFmt w:val="decimal"/>
      <w:pStyle w:val="Heading1"/>
      <w:suff w:val="space"/>
      <w:lvlText w:val="Chapter %1"/>
      <w:lvlJc w:val="left"/>
      <w:pPr>
        <w:ind w:left="432" w:hanging="432"/>
      </w:pPr>
      <w:rPr>
        <w:rFonts w:ascii="Times New Roman" w:hAnsi="Times New Roman"/>
        <w:b/>
        <w:bCs w:val="0"/>
        <w:i w:val="0"/>
        <w:iCs w:val="0"/>
        <w:caps/>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576" w:hanging="576"/>
      </w:pPr>
      <w:rPr>
        <w:rFonts w:ascii="Times New Roman" w:hAnsi="Times New Roman" w:hint="default"/>
        <w:b/>
        <w:i w:val="0"/>
        <w:caps w:val="0"/>
        <w:strike w:val="0"/>
        <w:dstrike w:val="0"/>
        <w:vanish w:val="0"/>
        <w:color w:val="000000"/>
        <w:sz w:val="24"/>
        <w:vertAlign w:val="baseline"/>
      </w:rPr>
    </w:lvl>
    <w:lvl w:ilvl="2">
      <w:start w:val="1"/>
      <w:numFmt w:val="decimal"/>
      <w:pStyle w:val="Heading3"/>
      <w:suff w:val="space"/>
      <w:lvlText w:val="%1.%2.%3"/>
      <w:lvlJc w:val="left"/>
      <w:pPr>
        <w:ind w:left="720" w:hanging="720"/>
      </w:pPr>
      <w:rPr>
        <w:rFonts w:ascii="Times New Roman" w:hAnsi="Times New Roman" w:hint="default"/>
        <w:b/>
        <w:i w:val="0"/>
        <w:caps w:val="0"/>
        <w:strike w:val="0"/>
        <w:dstrike w:val="0"/>
        <w:vanish w:val="0"/>
        <w:color w:val="000000"/>
        <w:sz w:val="24"/>
        <w:vertAlign w:val="baseline"/>
      </w:rPr>
    </w:lvl>
    <w:lvl w:ilvl="3">
      <w:start w:val="1"/>
      <w:numFmt w:val="decimal"/>
      <w:pStyle w:val="Heading4"/>
      <w:suff w:val="space"/>
      <w:lvlText w:val="%1.%2.%3.%4"/>
      <w:lvlJc w:val="left"/>
      <w:pPr>
        <w:ind w:left="864" w:hanging="864"/>
      </w:pPr>
      <w:rPr>
        <w:rFonts w:ascii="Times New Roman" w:hAnsi="Times New Roman" w:hint="default"/>
        <w:b/>
        <w:i w:val="0"/>
        <w:caps w:val="0"/>
        <w:strike w:val="0"/>
        <w:dstrike w:val="0"/>
        <w:vanish w:val="0"/>
        <w:color w:val="000000"/>
        <w:sz w:val="24"/>
        <w:vertAlign w:val="baseline"/>
      </w:rPr>
    </w:lvl>
    <w:lvl w:ilvl="4">
      <w:start w:val="1"/>
      <w:numFmt w:val="decimal"/>
      <w:pStyle w:val="Heading5"/>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rPr>
    </w:lvl>
    <w:lvl w:ilvl="5">
      <w:start w:val="1"/>
      <w:numFmt w:val="decimal"/>
      <w:pStyle w:val="Heading6"/>
      <w:lvlText w:val="%1.%2.%3.%4.%5.%6"/>
      <w:lvlJc w:val="left"/>
      <w:pPr>
        <w:ind w:left="1152" w:hanging="1152"/>
      </w:pPr>
      <w:rPr>
        <w:rFonts w:ascii="Times New Roman" w:hAnsi="Times New Roman" w:hint="default"/>
        <w:b/>
        <w:i w:val="0"/>
        <w:caps w:val="0"/>
        <w:strike w:val="0"/>
        <w:dstrike w:val="0"/>
        <w:vanish w:val="0"/>
        <w:color w:val="000000"/>
        <w:sz w:val="24"/>
        <w:vertAlign w:val="baseline"/>
      </w:rPr>
    </w:lvl>
    <w:lvl w:ilvl="6">
      <w:start w:val="1"/>
      <w:numFmt w:val="decimal"/>
      <w:pStyle w:val="Heading7"/>
      <w:lvlText w:val="%1.%2.%3.%4.%5.%6.%7"/>
      <w:lvlJc w:val="left"/>
      <w:pPr>
        <w:ind w:left="1296" w:hanging="1296"/>
      </w:pPr>
      <w:rPr>
        <w:rFonts w:ascii="Times New Roman" w:hAnsi="Times New Roman" w:hint="default"/>
        <w:b/>
        <w:i w:val="0"/>
        <w:caps w:val="0"/>
        <w:strike w:val="0"/>
        <w:dstrike w:val="0"/>
        <w:vanish w:val="0"/>
        <w:color w:val="000000"/>
        <w:sz w:val="24"/>
        <w:vertAlign w:val="baseline"/>
      </w:rPr>
    </w:lvl>
    <w:lvl w:ilvl="7">
      <w:start w:val="1"/>
      <w:numFmt w:val="decimal"/>
      <w:pStyle w:val="Heading8"/>
      <w:lvlText w:val="%1.%2.%3.%4.%5.%6.%7.%8"/>
      <w:lvlJc w:val="left"/>
      <w:pPr>
        <w:ind w:left="1440" w:hanging="1440"/>
      </w:pPr>
      <w:rPr>
        <w:rFonts w:ascii="Times New Roman" w:hAnsi="Times New Roman" w:hint="default"/>
        <w:b/>
        <w:i w:val="0"/>
        <w:caps w:val="0"/>
        <w:strike w:val="0"/>
        <w:dstrike w:val="0"/>
        <w:vanish w:val="0"/>
        <w:color w:val="000000"/>
        <w:sz w:val="24"/>
        <w:vertAlign w:val="baseline"/>
      </w:rPr>
    </w:lvl>
    <w:lvl w:ilvl="8">
      <w:start w:val="1"/>
      <w:numFmt w:val="decimal"/>
      <w:pStyle w:val="Heading9"/>
      <w:lvlText w:val="%1.%2.%3.%4.%5.%6.%7.%8.%9"/>
      <w:lvlJc w:val="left"/>
      <w:pPr>
        <w:ind w:left="1584" w:hanging="1584"/>
      </w:pPr>
      <w:rPr>
        <w:rFonts w:ascii="Times New Roman" w:hAnsi="Times New Roman" w:hint="default"/>
        <w:b/>
        <w:i w:val="0"/>
        <w:caps w:val="0"/>
        <w:strike w:val="0"/>
        <w:dstrike w:val="0"/>
        <w:vanish w:val="0"/>
        <w:color w:val="000000"/>
        <w:sz w:val="24"/>
        <w:vertAlign w:val="baseline"/>
      </w:rPr>
    </w:lvl>
  </w:abstractNum>
  <w:abstractNum w:abstractNumId="6">
    <w:nsid w:val="1F540302"/>
    <w:multiLevelType w:val="multilevel"/>
    <w:tmpl w:val="1166F6C2"/>
    <w:lvl w:ilvl="0">
      <w:start w:val="1"/>
      <w:numFmt w:val="upperLetter"/>
      <w:pStyle w:val="Appendix1"/>
      <w:suff w:val="nothing"/>
      <w:lvlText w:val="Appendix %1"/>
      <w:lvlJc w:val="center"/>
      <w:pPr>
        <w:ind w:left="0" w:firstLine="0"/>
      </w:pPr>
      <w:rPr>
        <w:rFonts w:hint="default"/>
      </w:rPr>
    </w:lvl>
    <w:lvl w:ilvl="1">
      <w:start w:val="1"/>
      <w:numFmt w:val="decimal"/>
      <w:pStyle w:val="Appendix2"/>
      <w:suff w:val="space"/>
      <w:lvlText w:val="%1.%2"/>
      <w:lvlJc w:val="left"/>
      <w:pPr>
        <w:ind w:left="576" w:hanging="576"/>
      </w:pPr>
      <w:rPr>
        <w:rFonts w:hint="default"/>
      </w:rPr>
    </w:lvl>
    <w:lvl w:ilvl="2">
      <w:start w:val="1"/>
      <w:numFmt w:val="decimal"/>
      <w:pStyle w:val="Appendix3"/>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7">
    <w:nsid w:val="2A9A2337"/>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362C724E"/>
    <w:multiLevelType w:val="multilevel"/>
    <w:tmpl w:val="E820D8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45B046A7"/>
    <w:multiLevelType w:val="multilevel"/>
    <w:tmpl w:val="CA2EDE12"/>
    <w:lvl w:ilvl="0">
      <w:start w:val="1"/>
      <w:numFmt w:val="decimal"/>
      <w:suff w:val="space"/>
      <w:lvlText w:val="Capítulo %1"/>
      <w:lvlJc w:val="left"/>
      <w:pPr>
        <w:ind w:left="432" w:hanging="432"/>
      </w:pPr>
      <w:rPr>
        <w:rFonts w:ascii="Times New Roman" w:hAnsi="Times New Roman" w:hint="default"/>
        <w:b/>
        <w:i w:val="0"/>
        <w:caps/>
        <w:strike w:val="0"/>
        <w:dstrike w:val="0"/>
        <w:vanish w:val="0"/>
        <w:color w:val="000000"/>
        <w:sz w:val="28"/>
        <w:vertAlign w:val="baseline"/>
      </w:rPr>
    </w:lvl>
    <w:lvl w:ilvl="1">
      <w:start w:val="1"/>
      <w:numFmt w:val="decimal"/>
      <w:suff w:val="space"/>
      <w:lvlText w:val="%1.%2"/>
      <w:lvlJc w:val="left"/>
      <w:pPr>
        <w:ind w:left="576" w:hanging="576"/>
      </w:pPr>
      <w:rPr>
        <w:rFonts w:ascii="Times New Roman" w:hAnsi="Times New Roman" w:hint="default"/>
        <w:b/>
        <w:i w:val="0"/>
        <w:caps w:val="0"/>
        <w:strike w:val="0"/>
        <w:dstrike w:val="0"/>
        <w:vanish w:val="0"/>
        <w:color w:val="000000"/>
        <w:sz w:val="24"/>
        <w:vertAlign w:val="baseline"/>
      </w:rPr>
    </w:lvl>
    <w:lvl w:ilvl="2">
      <w:start w:val="1"/>
      <w:numFmt w:val="decimal"/>
      <w:suff w:val="space"/>
      <w:lvlText w:val="%1.%2.%3"/>
      <w:lvlJc w:val="left"/>
      <w:pPr>
        <w:ind w:left="720" w:hanging="720"/>
      </w:pPr>
      <w:rPr>
        <w:rFonts w:ascii="Times New Roman" w:hAnsi="Times New Roman" w:hint="default"/>
        <w:b/>
        <w:i w:val="0"/>
        <w:caps w:val="0"/>
        <w:strike w:val="0"/>
        <w:dstrike w:val="0"/>
        <w:vanish w:val="0"/>
        <w:color w:val="000000"/>
        <w:sz w:val="24"/>
        <w:vertAlign w:val="baseline"/>
      </w:rPr>
    </w:lvl>
    <w:lvl w:ilvl="3">
      <w:start w:val="1"/>
      <w:numFmt w:val="decimal"/>
      <w:suff w:val="space"/>
      <w:lvlText w:val="%1.%2.%3.%4"/>
      <w:lvlJc w:val="left"/>
      <w:pPr>
        <w:ind w:left="864" w:hanging="864"/>
      </w:pPr>
      <w:rPr>
        <w:rFonts w:ascii="Times New Roman" w:hAnsi="Times New Roman" w:hint="default"/>
        <w:b/>
        <w:i w:val="0"/>
        <w:caps w:val="0"/>
        <w:strike w:val="0"/>
        <w:dstrike w:val="0"/>
        <w:vanish w:val="0"/>
        <w:color w:val="000000"/>
        <w:sz w:val="24"/>
        <w:vertAlign w:val="baseline"/>
      </w:rPr>
    </w:lvl>
    <w:lvl w:ilvl="4">
      <w:start w:val="1"/>
      <w:numFmt w:val="decimal"/>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rPr>
    </w:lvl>
    <w:lvl w:ilvl="5">
      <w:start w:val="1"/>
      <w:numFmt w:val="decimal"/>
      <w:lvlText w:val="%1.%2.%3.%4.%5.%6"/>
      <w:lvlJc w:val="left"/>
      <w:pPr>
        <w:ind w:left="1152" w:hanging="1152"/>
      </w:pPr>
      <w:rPr>
        <w:rFonts w:ascii="Times New Roman" w:hAnsi="Times New Roman" w:hint="default"/>
        <w:b/>
        <w:i w:val="0"/>
        <w:caps w:val="0"/>
        <w:strike w:val="0"/>
        <w:dstrike w:val="0"/>
        <w:vanish w:val="0"/>
        <w:color w:val="000000"/>
        <w:sz w:val="24"/>
        <w:vertAlign w:val="baseline"/>
      </w:rPr>
    </w:lvl>
    <w:lvl w:ilvl="6">
      <w:start w:val="1"/>
      <w:numFmt w:val="decimal"/>
      <w:lvlText w:val="%1.%2.%3.%4.%5.%6.%7"/>
      <w:lvlJc w:val="left"/>
      <w:pPr>
        <w:ind w:left="1296" w:hanging="1296"/>
      </w:pPr>
      <w:rPr>
        <w:rFonts w:ascii="Times New Roman" w:hAnsi="Times New Roman" w:hint="default"/>
        <w:b/>
        <w:i w:val="0"/>
        <w:caps w:val="0"/>
        <w:strike w:val="0"/>
        <w:dstrike w:val="0"/>
        <w:vanish w:val="0"/>
        <w:color w:val="000000"/>
        <w:sz w:val="24"/>
        <w:vertAlign w:val="baseline"/>
      </w:rPr>
    </w:lvl>
    <w:lvl w:ilvl="7">
      <w:start w:val="1"/>
      <w:numFmt w:val="decimal"/>
      <w:lvlText w:val="%1.%2.%3.%4.%5.%6.%7.%8"/>
      <w:lvlJc w:val="left"/>
      <w:pPr>
        <w:ind w:left="1440" w:hanging="1440"/>
      </w:pPr>
      <w:rPr>
        <w:rFonts w:ascii="Times New Roman" w:hAnsi="Times New Roman" w:hint="default"/>
        <w:b/>
        <w:i w:val="0"/>
        <w:caps w:val="0"/>
        <w:strike w:val="0"/>
        <w:dstrike w:val="0"/>
        <w:vanish w:val="0"/>
        <w:color w:val="000000"/>
        <w:sz w:val="24"/>
        <w:vertAlign w:val="baseline"/>
      </w:rPr>
    </w:lvl>
    <w:lvl w:ilvl="8">
      <w:start w:val="1"/>
      <w:numFmt w:val="decimal"/>
      <w:lvlText w:val="%1.%2.%3.%4.%5.%6.%7.%8.%9"/>
      <w:lvlJc w:val="left"/>
      <w:pPr>
        <w:ind w:left="1584" w:hanging="1584"/>
      </w:pPr>
      <w:rPr>
        <w:rFonts w:ascii="Times New Roman" w:hAnsi="Times New Roman" w:hint="default"/>
        <w:b/>
        <w:i w:val="0"/>
        <w:caps w:val="0"/>
        <w:strike w:val="0"/>
        <w:dstrike w:val="0"/>
        <w:vanish w:val="0"/>
        <w:color w:val="000000"/>
        <w:sz w:val="24"/>
        <w:vertAlign w:val="baseline"/>
      </w:rPr>
    </w:lvl>
  </w:abstractNum>
  <w:abstractNum w:abstractNumId="10">
    <w:nsid w:val="4E3504AB"/>
    <w:multiLevelType w:val="multilevel"/>
    <w:tmpl w:val="86D631E6"/>
    <w:lvl w:ilvl="0">
      <w:start w:val="1"/>
      <w:numFmt w:val="upperLetter"/>
      <w:suff w:val="nothing"/>
      <w:lvlText w:val="Appendix %1 – "/>
      <w:lvlJc w:val="center"/>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4F290CB5"/>
    <w:multiLevelType w:val="hybridMultilevel"/>
    <w:tmpl w:val="19AC3714"/>
    <w:lvl w:ilvl="0" w:tplc="0416000F">
      <w:start w:val="1"/>
      <w:numFmt w:val="decimal"/>
      <w:lvlText w:val="%1."/>
      <w:lvlJc w:val="left"/>
      <w:pPr>
        <w:ind w:left="1069"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
    <w:nsid w:val="55FD1BB7"/>
    <w:multiLevelType w:val="hybridMultilevel"/>
    <w:tmpl w:val="566032C8"/>
    <w:lvl w:ilvl="0" w:tplc="73842BD8">
      <w:start w:val="1"/>
      <w:numFmt w:val="bullet"/>
      <w:pStyle w:val="Listasemnumerao"/>
      <w:lvlText w:val=""/>
      <w:lvlJc w:val="left"/>
      <w:pPr>
        <w:ind w:left="1069"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3">
    <w:nsid w:val="562E5892"/>
    <w:multiLevelType w:val="multilevel"/>
    <w:tmpl w:val="574E9C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650F4D2B"/>
    <w:multiLevelType w:val="hybridMultilevel"/>
    <w:tmpl w:val="0394C702"/>
    <w:lvl w:ilvl="0" w:tplc="9AFE6CA8">
      <w:start w:val="1"/>
      <w:numFmt w:val="lowerLetter"/>
      <w:lvlText w:val="(%1)"/>
      <w:lvlJc w:val="left"/>
      <w:pPr>
        <w:ind w:left="7460" w:hanging="360"/>
      </w:pPr>
      <w:rPr>
        <w:rFonts w:hint="default"/>
      </w:rPr>
    </w:lvl>
    <w:lvl w:ilvl="1" w:tplc="04160019" w:tentative="1">
      <w:start w:val="1"/>
      <w:numFmt w:val="lowerLetter"/>
      <w:lvlText w:val="%2."/>
      <w:lvlJc w:val="left"/>
      <w:pPr>
        <w:ind w:left="8180" w:hanging="360"/>
      </w:pPr>
    </w:lvl>
    <w:lvl w:ilvl="2" w:tplc="0416001B" w:tentative="1">
      <w:start w:val="1"/>
      <w:numFmt w:val="lowerRoman"/>
      <w:lvlText w:val="%3."/>
      <w:lvlJc w:val="right"/>
      <w:pPr>
        <w:ind w:left="8900" w:hanging="180"/>
      </w:pPr>
    </w:lvl>
    <w:lvl w:ilvl="3" w:tplc="0416000F" w:tentative="1">
      <w:start w:val="1"/>
      <w:numFmt w:val="decimal"/>
      <w:lvlText w:val="%4."/>
      <w:lvlJc w:val="left"/>
      <w:pPr>
        <w:ind w:left="9620" w:hanging="360"/>
      </w:pPr>
    </w:lvl>
    <w:lvl w:ilvl="4" w:tplc="04160019" w:tentative="1">
      <w:start w:val="1"/>
      <w:numFmt w:val="lowerLetter"/>
      <w:lvlText w:val="%5."/>
      <w:lvlJc w:val="left"/>
      <w:pPr>
        <w:ind w:left="10340" w:hanging="360"/>
      </w:pPr>
    </w:lvl>
    <w:lvl w:ilvl="5" w:tplc="0416001B" w:tentative="1">
      <w:start w:val="1"/>
      <w:numFmt w:val="lowerRoman"/>
      <w:lvlText w:val="%6."/>
      <w:lvlJc w:val="right"/>
      <w:pPr>
        <w:ind w:left="11060" w:hanging="180"/>
      </w:pPr>
    </w:lvl>
    <w:lvl w:ilvl="6" w:tplc="0416000F" w:tentative="1">
      <w:start w:val="1"/>
      <w:numFmt w:val="decimal"/>
      <w:lvlText w:val="%7."/>
      <w:lvlJc w:val="left"/>
      <w:pPr>
        <w:ind w:left="11780" w:hanging="360"/>
      </w:pPr>
    </w:lvl>
    <w:lvl w:ilvl="7" w:tplc="04160019" w:tentative="1">
      <w:start w:val="1"/>
      <w:numFmt w:val="lowerLetter"/>
      <w:lvlText w:val="%8."/>
      <w:lvlJc w:val="left"/>
      <w:pPr>
        <w:ind w:left="12500" w:hanging="360"/>
      </w:pPr>
    </w:lvl>
    <w:lvl w:ilvl="8" w:tplc="0416001B" w:tentative="1">
      <w:start w:val="1"/>
      <w:numFmt w:val="lowerRoman"/>
      <w:lvlText w:val="%9."/>
      <w:lvlJc w:val="right"/>
      <w:pPr>
        <w:ind w:left="13220" w:hanging="180"/>
      </w:pPr>
    </w:lvl>
  </w:abstractNum>
  <w:abstractNum w:abstractNumId="15">
    <w:nsid w:val="68570DCB"/>
    <w:multiLevelType w:val="hybridMultilevel"/>
    <w:tmpl w:val="924AB2F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nsid w:val="6AB57A3C"/>
    <w:multiLevelType w:val="hybridMultilevel"/>
    <w:tmpl w:val="5C2EEDEA"/>
    <w:lvl w:ilvl="0" w:tplc="D20C8CDE">
      <w:start w:val="1"/>
      <w:numFmt w:val="decimal"/>
      <w:pStyle w:val="ListaNumerada"/>
      <w:lvlText w:val="%1."/>
      <w:lvlJc w:val="left"/>
      <w:pPr>
        <w:ind w:left="1069" w:hanging="360"/>
      </w:pPr>
      <w:rPr>
        <w:rFonts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7">
    <w:nsid w:val="6AFC193E"/>
    <w:multiLevelType w:val="hybridMultilevel"/>
    <w:tmpl w:val="39027C5C"/>
    <w:lvl w:ilvl="0" w:tplc="04160001">
      <w:start w:val="1"/>
      <w:numFmt w:val="bullet"/>
      <w:lvlText w:val=""/>
      <w:lvlJc w:val="left"/>
      <w:pPr>
        <w:ind w:left="922" w:hanging="360"/>
      </w:pPr>
      <w:rPr>
        <w:rFonts w:ascii="Symbol" w:hAnsi="Symbol" w:hint="default"/>
      </w:rPr>
    </w:lvl>
    <w:lvl w:ilvl="1" w:tplc="04160003">
      <w:start w:val="1"/>
      <w:numFmt w:val="bullet"/>
      <w:lvlText w:val="o"/>
      <w:lvlJc w:val="left"/>
      <w:pPr>
        <w:ind w:left="1642" w:hanging="360"/>
      </w:pPr>
      <w:rPr>
        <w:rFonts w:ascii="Courier New" w:hAnsi="Courier New" w:cs="Courier New" w:hint="default"/>
      </w:rPr>
    </w:lvl>
    <w:lvl w:ilvl="2" w:tplc="04160005" w:tentative="1">
      <w:start w:val="1"/>
      <w:numFmt w:val="bullet"/>
      <w:lvlText w:val=""/>
      <w:lvlJc w:val="left"/>
      <w:pPr>
        <w:ind w:left="2362" w:hanging="360"/>
      </w:pPr>
      <w:rPr>
        <w:rFonts w:ascii="Wingdings" w:hAnsi="Wingdings" w:hint="default"/>
      </w:rPr>
    </w:lvl>
    <w:lvl w:ilvl="3" w:tplc="04160001" w:tentative="1">
      <w:start w:val="1"/>
      <w:numFmt w:val="bullet"/>
      <w:lvlText w:val=""/>
      <w:lvlJc w:val="left"/>
      <w:pPr>
        <w:ind w:left="3082" w:hanging="360"/>
      </w:pPr>
      <w:rPr>
        <w:rFonts w:ascii="Symbol" w:hAnsi="Symbol" w:hint="default"/>
      </w:rPr>
    </w:lvl>
    <w:lvl w:ilvl="4" w:tplc="04160003" w:tentative="1">
      <w:start w:val="1"/>
      <w:numFmt w:val="bullet"/>
      <w:lvlText w:val="o"/>
      <w:lvlJc w:val="left"/>
      <w:pPr>
        <w:ind w:left="3802" w:hanging="360"/>
      </w:pPr>
      <w:rPr>
        <w:rFonts w:ascii="Courier New" w:hAnsi="Courier New" w:cs="Courier New" w:hint="default"/>
      </w:rPr>
    </w:lvl>
    <w:lvl w:ilvl="5" w:tplc="04160005" w:tentative="1">
      <w:start w:val="1"/>
      <w:numFmt w:val="bullet"/>
      <w:lvlText w:val=""/>
      <w:lvlJc w:val="left"/>
      <w:pPr>
        <w:ind w:left="4522" w:hanging="360"/>
      </w:pPr>
      <w:rPr>
        <w:rFonts w:ascii="Wingdings" w:hAnsi="Wingdings" w:hint="default"/>
      </w:rPr>
    </w:lvl>
    <w:lvl w:ilvl="6" w:tplc="04160001" w:tentative="1">
      <w:start w:val="1"/>
      <w:numFmt w:val="bullet"/>
      <w:lvlText w:val=""/>
      <w:lvlJc w:val="left"/>
      <w:pPr>
        <w:ind w:left="5242" w:hanging="360"/>
      </w:pPr>
      <w:rPr>
        <w:rFonts w:ascii="Symbol" w:hAnsi="Symbol" w:hint="default"/>
      </w:rPr>
    </w:lvl>
    <w:lvl w:ilvl="7" w:tplc="04160003" w:tentative="1">
      <w:start w:val="1"/>
      <w:numFmt w:val="bullet"/>
      <w:lvlText w:val="o"/>
      <w:lvlJc w:val="left"/>
      <w:pPr>
        <w:ind w:left="5962" w:hanging="360"/>
      </w:pPr>
      <w:rPr>
        <w:rFonts w:ascii="Courier New" w:hAnsi="Courier New" w:cs="Courier New" w:hint="default"/>
      </w:rPr>
    </w:lvl>
    <w:lvl w:ilvl="8" w:tplc="04160005" w:tentative="1">
      <w:start w:val="1"/>
      <w:numFmt w:val="bullet"/>
      <w:lvlText w:val=""/>
      <w:lvlJc w:val="left"/>
      <w:pPr>
        <w:ind w:left="6682" w:hanging="360"/>
      </w:pPr>
      <w:rPr>
        <w:rFonts w:ascii="Wingdings" w:hAnsi="Wingdings" w:hint="default"/>
      </w:rPr>
    </w:lvl>
  </w:abstractNum>
  <w:abstractNum w:abstractNumId="18">
    <w:nsid w:val="6D2B5D0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6D7042A6"/>
    <w:multiLevelType w:val="hybridMultilevel"/>
    <w:tmpl w:val="5B66D64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0">
    <w:nsid w:val="708A2E3C"/>
    <w:multiLevelType w:val="multilevel"/>
    <w:tmpl w:val="BCC215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7BA7234"/>
    <w:multiLevelType w:val="multilevel"/>
    <w:tmpl w:val="E84655D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97A1906"/>
    <w:multiLevelType w:val="hybridMultilevel"/>
    <w:tmpl w:val="A90E2948"/>
    <w:lvl w:ilvl="0" w:tplc="F4365C56">
      <w:start w:val="1"/>
      <w:numFmt w:val="lowerLetter"/>
      <w:lvlText w:val="(%1)"/>
      <w:lvlJc w:val="left"/>
      <w:pPr>
        <w:ind w:left="5400" w:hanging="3690"/>
      </w:pPr>
      <w:rPr>
        <w:rFonts w:hint="default"/>
      </w:rPr>
    </w:lvl>
    <w:lvl w:ilvl="1" w:tplc="04160019" w:tentative="1">
      <w:start w:val="1"/>
      <w:numFmt w:val="lowerLetter"/>
      <w:lvlText w:val="%2."/>
      <w:lvlJc w:val="left"/>
      <w:pPr>
        <w:ind w:left="2790" w:hanging="360"/>
      </w:pPr>
    </w:lvl>
    <w:lvl w:ilvl="2" w:tplc="0416001B" w:tentative="1">
      <w:start w:val="1"/>
      <w:numFmt w:val="lowerRoman"/>
      <w:lvlText w:val="%3."/>
      <w:lvlJc w:val="right"/>
      <w:pPr>
        <w:ind w:left="3510" w:hanging="180"/>
      </w:pPr>
    </w:lvl>
    <w:lvl w:ilvl="3" w:tplc="0416000F" w:tentative="1">
      <w:start w:val="1"/>
      <w:numFmt w:val="decimal"/>
      <w:lvlText w:val="%4."/>
      <w:lvlJc w:val="left"/>
      <w:pPr>
        <w:ind w:left="4230" w:hanging="360"/>
      </w:pPr>
    </w:lvl>
    <w:lvl w:ilvl="4" w:tplc="04160019" w:tentative="1">
      <w:start w:val="1"/>
      <w:numFmt w:val="lowerLetter"/>
      <w:lvlText w:val="%5."/>
      <w:lvlJc w:val="left"/>
      <w:pPr>
        <w:ind w:left="4950" w:hanging="360"/>
      </w:pPr>
    </w:lvl>
    <w:lvl w:ilvl="5" w:tplc="0416001B" w:tentative="1">
      <w:start w:val="1"/>
      <w:numFmt w:val="lowerRoman"/>
      <w:lvlText w:val="%6."/>
      <w:lvlJc w:val="right"/>
      <w:pPr>
        <w:ind w:left="5670" w:hanging="180"/>
      </w:pPr>
    </w:lvl>
    <w:lvl w:ilvl="6" w:tplc="0416000F" w:tentative="1">
      <w:start w:val="1"/>
      <w:numFmt w:val="decimal"/>
      <w:lvlText w:val="%7."/>
      <w:lvlJc w:val="left"/>
      <w:pPr>
        <w:ind w:left="6390" w:hanging="360"/>
      </w:pPr>
    </w:lvl>
    <w:lvl w:ilvl="7" w:tplc="04160019" w:tentative="1">
      <w:start w:val="1"/>
      <w:numFmt w:val="lowerLetter"/>
      <w:lvlText w:val="%8."/>
      <w:lvlJc w:val="left"/>
      <w:pPr>
        <w:ind w:left="7110" w:hanging="360"/>
      </w:pPr>
    </w:lvl>
    <w:lvl w:ilvl="8" w:tplc="0416001B" w:tentative="1">
      <w:start w:val="1"/>
      <w:numFmt w:val="lowerRoman"/>
      <w:lvlText w:val="%9."/>
      <w:lvlJc w:val="right"/>
      <w:pPr>
        <w:ind w:left="7830" w:hanging="180"/>
      </w:pPr>
    </w:lvl>
  </w:abstractNum>
  <w:num w:numId="1">
    <w:abstractNumId w:val="4"/>
  </w:num>
  <w:num w:numId="2">
    <w:abstractNumId w:val="5"/>
  </w:num>
  <w:num w:numId="3">
    <w:abstractNumId w:val="9"/>
  </w:num>
  <w:num w:numId="4">
    <w:abstractNumId w:val="17"/>
  </w:num>
  <w:num w:numId="5">
    <w:abstractNumId w:val="16"/>
  </w:num>
  <w:num w:numId="6">
    <w:abstractNumId w:val="21"/>
  </w:num>
  <w:num w:numId="7">
    <w:abstractNumId w:val="12"/>
  </w:num>
  <w:num w:numId="8">
    <w:abstractNumId w:val="14"/>
  </w:num>
  <w:num w:numId="9">
    <w:abstractNumId w:val="22"/>
  </w:num>
  <w:num w:numId="10">
    <w:abstractNumId w:val="1"/>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0"/>
  </w:num>
  <w:num w:numId="14">
    <w:abstractNumId w:val="10"/>
  </w:num>
  <w:num w:numId="15">
    <w:abstractNumId w:val="6"/>
  </w:num>
  <w:num w:numId="16">
    <w:abstractNumId w:val="15"/>
  </w:num>
  <w:num w:numId="17">
    <w:abstractNumId w:val="12"/>
  </w:num>
  <w:num w:numId="18">
    <w:abstractNumId w:val="12"/>
  </w:num>
  <w:num w:numId="19">
    <w:abstractNumId w:val="12"/>
  </w:num>
  <w:num w:numId="20">
    <w:abstractNumId w:val="2"/>
  </w:num>
  <w:num w:numId="21">
    <w:abstractNumId w:val="20"/>
  </w:num>
  <w:num w:numId="22">
    <w:abstractNumId w:val="7"/>
  </w:num>
  <w:num w:numId="23">
    <w:abstractNumId w:val="18"/>
  </w:num>
  <w:num w:numId="24">
    <w:abstractNumId w:val="13"/>
  </w:num>
  <w:num w:numId="25">
    <w:abstractNumId w:val="8"/>
  </w:num>
  <w:num w:numId="26">
    <w:abstractNumId w:val="19"/>
  </w:num>
  <w:num w:numId="27">
    <w:abstractNumId w:val="3"/>
  </w:num>
  <w:num w:numId="28">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ristiano Cesario">
    <w15:presenceInfo w15:providerId="Windows Live" w15:userId="9965f50116cd59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9"/>
  <w:attachedTemplate r:id="rId1"/>
  <w:trackRevisions/>
  <w:defaultTabStop w:val="284"/>
  <w:hyphenationZone w:val="425"/>
  <w:drawingGridHorizontalSpacing w:val="12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114"/>
    <w:rsid w:val="00002C6A"/>
    <w:rsid w:val="00006B6A"/>
    <w:rsid w:val="00007278"/>
    <w:rsid w:val="00012A04"/>
    <w:rsid w:val="00013496"/>
    <w:rsid w:val="00016A23"/>
    <w:rsid w:val="00017EAD"/>
    <w:rsid w:val="00020E07"/>
    <w:rsid w:val="000239F2"/>
    <w:rsid w:val="00024212"/>
    <w:rsid w:val="0002490A"/>
    <w:rsid w:val="000252A9"/>
    <w:rsid w:val="00027E15"/>
    <w:rsid w:val="00030FA4"/>
    <w:rsid w:val="000340C4"/>
    <w:rsid w:val="00034372"/>
    <w:rsid w:val="00036EF7"/>
    <w:rsid w:val="00042F3B"/>
    <w:rsid w:val="00043979"/>
    <w:rsid w:val="00043B42"/>
    <w:rsid w:val="00044FB2"/>
    <w:rsid w:val="0004676C"/>
    <w:rsid w:val="0004762A"/>
    <w:rsid w:val="00052FB1"/>
    <w:rsid w:val="000543B7"/>
    <w:rsid w:val="00063447"/>
    <w:rsid w:val="00064DC0"/>
    <w:rsid w:val="00070181"/>
    <w:rsid w:val="00070A73"/>
    <w:rsid w:val="00071254"/>
    <w:rsid w:val="00071773"/>
    <w:rsid w:val="00072173"/>
    <w:rsid w:val="000742E2"/>
    <w:rsid w:val="000750E4"/>
    <w:rsid w:val="0008190F"/>
    <w:rsid w:val="00081DA0"/>
    <w:rsid w:val="00084FF4"/>
    <w:rsid w:val="00085E18"/>
    <w:rsid w:val="00094AA6"/>
    <w:rsid w:val="00097A67"/>
    <w:rsid w:val="000A0171"/>
    <w:rsid w:val="000A2696"/>
    <w:rsid w:val="000A4B19"/>
    <w:rsid w:val="000B2499"/>
    <w:rsid w:val="000B73DE"/>
    <w:rsid w:val="000B79B3"/>
    <w:rsid w:val="000C040F"/>
    <w:rsid w:val="000C1F31"/>
    <w:rsid w:val="000C48D7"/>
    <w:rsid w:val="000C702F"/>
    <w:rsid w:val="000D10EF"/>
    <w:rsid w:val="000E03B7"/>
    <w:rsid w:val="000E3F0A"/>
    <w:rsid w:val="000F5B7D"/>
    <w:rsid w:val="000F7420"/>
    <w:rsid w:val="0010333D"/>
    <w:rsid w:val="00111FB7"/>
    <w:rsid w:val="00113A31"/>
    <w:rsid w:val="00114C01"/>
    <w:rsid w:val="00116D16"/>
    <w:rsid w:val="00117B7E"/>
    <w:rsid w:val="001215EE"/>
    <w:rsid w:val="001234B8"/>
    <w:rsid w:val="001239C4"/>
    <w:rsid w:val="00124A55"/>
    <w:rsid w:val="00125B41"/>
    <w:rsid w:val="00126362"/>
    <w:rsid w:val="00130936"/>
    <w:rsid w:val="00131973"/>
    <w:rsid w:val="00132C39"/>
    <w:rsid w:val="00132FBC"/>
    <w:rsid w:val="00133977"/>
    <w:rsid w:val="00142A8A"/>
    <w:rsid w:val="00144A67"/>
    <w:rsid w:val="0015110B"/>
    <w:rsid w:val="001516CD"/>
    <w:rsid w:val="00153EAC"/>
    <w:rsid w:val="00160A0C"/>
    <w:rsid w:val="00162103"/>
    <w:rsid w:val="00164D5D"/>
    <w:rsid w:val="001657D1"/>
    <w:rsid w:val="00170830"/>
    <w:rsid w:val="001772E3"/>
    <w:rsid w:val="00187C33"/>
    <w:rsid w:val="00190536"/>
    <w:rsid w:val="00194E4A"/>
    <w:rsid w:val="001A0C61"/>
    <w:rsid w:val="001B3747"/>
    <w:rsid w:val="001B5E6A"/>
    <w:rsid w:val="001B63E8"/>
    <w:rsid w:val="001B724F"/>
    <w:rsid w:val="001C1101"/>
    <w:rsid w:val="001C1CB7"/>
    <w:rsid w:val="001C2688"/>
    <w:rsid w:val="001C27D2"/>
    <w:rsid w:val="001C34CF"/>
    <w:rsid w:val="001C36D9"/>
    <w:rsid w:val="001C7BBB"/>
    <w:rsid w:val="001D5EC2"/>
    <w:rsid w:val="001D6D27"/>
    <w:rsid w:val="001E249A"/>
    <w:rsid w:val="001E2F28"/>
    <w:rsid w:val="001E5D92"/>
    <w:rsid w:val="001F2C7C"/>
    <w:rsid w:val="001F3234"/>
    <w:rsid w:val="00202F86"/>
    <w:rsid w:val="00203594"/>
    <w:rsid w:val="00203FDA"/>
    <w:rsid w:val="00205799"/>
    <w:rsid w:val="00207A98"/>
    <w:rsid w:val="00207FA9"/>
    <w:rsid w:val="0021209D"/>
    <w:rsid w:val="0021402F"/>
    <w:rsid w:val="00214F13"/>
    <w:rsid w:val="00215142"/>
    <w:rsid w:val="00226A0C"/>
    <w:rsid w:val="00241D06"/>
    <w:rsid w:val="00242940"/>
    <w:rsid w:val="0024574F"/>
    <w:rsid w:val="00245A92"/>
    <w:rsid w:val="00246DD3"/>
    <w:rsid w:val="00252AB8"/>
    <w:rsid w:val="00253972"/>
    <w:rsid w:val="00253DC9"/>
    <w:rsid w:val="00262786"/>
    <w:rsid w:val="00264B74"/>
    <w:rsid w:val="0027139B"/>
    <w:rsid w:val="00271557"/>
    <w:rsid w:val="00272AED"/>
    <w:rsid w:val="00274BFA"/>
    <w:rsid w:val="0027507C"/>
    <w:rsid w:val="0027601E"/>
    <w:rsid w:val="0027617F"/>
    <w:rsid w:val="00276A21"/>
    <w:rsid w:val="00277A23"/>
    <w:rsid w:val="0028244C"/>
    <w:rsid w:val="002830AC"/>
    <w:rsid w:val="00287FD9"/>
    <w:rsid w:val="00291A99"/>
    <w:rsid w:val="002920CB"/>
    <w:rsid w:val="002922BB"/>
    <w:rsid w:val="0029339F"/>
    <w:rsid w:val="00293A27"/>
    <w:rsid w:val="00294C51"/>
    <w:rsid w:val="00295587"/>
    <w:rsid w:val="00296DF5"/>
    <w:rsid w:val="0029746C"/>
    <w:rsid w:val="00297CB9"/>
    <w:rsid w:val="002A4867"/>
    <w:rsid w:val="002B084C"/>
    <w:rsid w:val="002B1075"/>
    <w:rsid w:val="002B3C8E"/>
    <w:rsid w:val="002B5913"/>
    <w:rsid w:val="002B5C65"/>
    <w:rsid w:val="002B7BCD"/>
    <w:rsid w:val="002C3892"/>
    <w:rsid w:val="002D3D07"/>
    <w:rsid w:val="002D52D3"/>
    <w:rsid w:val="002D5A3A"/>
    <w:rsid w:val="002D7B43"/>
    <w:rsid w:val="002E055B"/>
    <w:rsid w:val="002E1552"/>
    <w:rsid w:val="002E22CC"/>
    <w:rsid w:val="002E2605"/>
    <w:rsid w:val="002E3938"/>
    <w:rsid w:val="002F0071"/>
    <w:rsid w:val="002F10BF"/>
    <w:rsid w:val="002F3EC6"/>
    <w:rsid w:val="002F620D"/>
    <w:rsid w:val="002F6ED6"/>
    <w:rsid w:val="00301734"/>
    <w:rsid w:val="00301E6C"/>
    <w:rsid w:val="003020F0"/>
    <w:rsid w:val="00302715"/>
    <w:rsid w:val="00312A5F"/>
    <w:rsid w:val="0031534F"/>
    <w:rsid w:val="003221BD"/>
    <w:rsid w:val="00323C1A"/>
    <w:rsid w:val="00330F81"/>
    <w:rsid w:val="00330F8B"/>
    <w:rsid w:val="0034324D"/>
    <w:rsid w:val="00347E6A"/>
    <w:rsid w:val="003500A2"/>
    <w:rsid w:val="003505FE"/>
    <w:rsid w:val="00350D0A"/>
    <w:rsid w:val="003542CC"/>
    <w:rsid w:val="00356690"/>
    <w:rsid w:val="00361448"/>
    <w:rsid w:val="0036225E"/>
    <w:rsid w:val="003677C4"/>
    <w:rsid w:val="003745A2"/>
    <w:rsid w:val="003767D2"/>
    <w:rsid w:val="00382B16"/>
    <w:rsid w:val="00385472"/>
    <w:rsid w:val="00386731"/>
    <w:rsid w:val="00390471"/>
    <w:rsid w:val="00391851"/>
    <w:rsid w:val="00393A4E"/>
    <w:rsid w:val="00394DF6"/>
    <w:rsid w:val="00396109"/>
    <w:rsid w:val="003A0C7D"/>
    <w:rsid w:val="003A31E5"/>
    <w:rsid w:val="003A63B7"/>
    <w:rsid w:val="003B134A"/>
    <w:rsid w:val="003B1AEB"/>
    <w:rsid w:val="003B1FE4"/>
    <w:rsid w:val="003B2147"/>
    <w:rsid w:val="003B357F"/>
    <w:rsid w:val="003B3A0D"/>
    <w:rsid w:val="003B5663"/>
    <w:rsid w:val="003C42E7"/>
    <w:rsid w:val="003C4DC9"/>
    <w:rsid w:val="003C70AD"/>
    <w:rsid w:val="003D1576"/>
    <w:rsid w:val="003D1B5E"/>
    <w:rsid w:val="003D240B"/>
    <w:rsid w:val="003D5EBD"/>
    <w:rsid w:val="003E1F45"/>
    <w:rsid w:val="003E56A0"/>
    <w:rsid w:val="003E726D"/>
    <w:rsid w:val="003E787F"/>
    <w:rsid w:val="003F2040"/>
    <w:rsid w:val="004006F9"/>
    <w:rsid w:val="00400F02"/>
    <w:rsid w:val="00401A63"/>
    <w:rsid w:val="004021C5"/>
    <w:rsid w:val="00406DC2"/>
    <w:rsid w:val="00414832"/>
    <w:rsid w:val="00414E07"/>
    <w:rsid w:val="004211E3"/>
    <w:rsid w:val="00423FEB"/>
    <w:rsid w:val="00426D80"/>
    <w:rsid w:val="00431584"/>
    <w:rsid w:val="00432845"/>
    <w:rsid w:val="00433A9F"/>
    <w:rsid w:val="004368DE"/>
    <w:rsid w:val="00452326"/>
    <w:rsid w:val="00452533"/>
    <w:rsid w:val="00452CAF"/>
    <w:rsid w:val="0045733B"/>
    <w:rsid w:val="004623E1"/>
    <w:rsid w:val="00462AFB"/>
    <w:rsid w:val="004641E8"/>
    <w:rsid w:val="00467FE6"/>
    <w:rsid w:val="00474C7B"/>
    <w:rsid w:val="0048159E"/>
    <w:rsid w:val="00481CD5"/>
    <w:rsid w:val="00483167"/>
    <w:rsid w:val="0048490A"/>
    <w:rsid w:val="00486E06"/>
    <w:rsid w:val="004913AD"/>
    <w:rsid w:val="00491E78"/>
    <w:rsid w:val="00496ACF"/>
    <w:rsid w:val="004972A4"/>
    <w:rsid w:val="004A72BE"/>
    <w:rsid w:val="004B0296"/>
    <w:rsid w:val="004B402A"/>
    <w:rsid w:val="004C000A"/>
    <w:rsid w:val="004C0112"/>
    <w:rsid w:val="004C1C9D"/>
    <w:rsid w:val="004C2BFD"/>
    <w:rsid w:val="004C4323"/>
    <w:rsid w:val="004C71E3"/>
    <w:rsid w:val="004D27D6"/>
    <w:rsid w:val="004D3A24"/>
    <w:rsid w:val="004D3A40"/>
    <w:rsid w:val="004E6417"/>
    <w:rsid w:val="004E67FD"/>
    <w:rsid w:val="004E6F7D"/>
    <w:rsid w:val="004F750F"/>
    <w:rsid w:val="00504FAD"/>
    <w:rsid w:val="00504FCE"/>
    <w:rsid w:val="00506972"/>
    <w:rsid w:val="00513990"/>
    <w:rsid w:val="00515117"/>
    <w:rsid w:val="005202DF"/>
    <w:rsid w:val="005217DA"/>
    <w:rsid w:val="0052293C"/>
    <w:rsid w:val="00522D12"/>
    <w:rsid w:val="00524D6F"/>
    <w:rsid w:val="00525FCA"/>
    <w:rsid w:val="00532858"/>
    <w:rsid w:val="00542715"/>
    <w:rsid w:val="00545B59"/>
    <w:rsid w:val="00547015"/>
    <w:rsid w:val="005477BA"/>
    <w:rsid w:val="00552A48"/>
    <w:rsid w:val="00555496"/>
    <w:rsid w:val="00560B32"/>
    <w:rsid w:val="005656D8"/>
    <w:rsid w:val="00570D50"/>
    <w:rsid w:val="00572D7D"/>
    <w:rsid w:val="00580A89"/>
    <w:rsid w:val="00580C77"/>
    <w:rsid w:val="005818A0"/>
    <w:rsid w:val="00581A4A"/>
    <w:rsid w:val="0058336F"/>
    <w:rsid w:val="00592047"/>
    <w:rsid w:val="00593F6D"/>
    <w:rsid w:val="00597C32"/>
    <w:rsid w:val="005A51D0"/>
    <w:rsid w:val="005A67AD"/>
    <w:rsid w:val="005B237A"/>
    <w:rsid w:val="005B58CC"/>
    <w:rsid w:val="005C7B7E"/>
    <w:rsid w:val="005D0FBE"/>
    <w:rsid w:val="005D1660"/>
    <w:rsid w:val="005D2B5E"/>
    <w:rsid w:val="005D54E1"/>
    <w:rsid w:val="005D570D"/>
    <w:rsid w:val="005D69F1"/>
    <w:rsid w:val="005D7C16"/>
    <w:rsid w:val="005E3251"/>
    <w:rsid w:val="005E33CA"/>
    <w:rsid w:val="005E426B"/>
    <w:rsid w:val="005E499D"/>
    <w:rsid w:val="005E5E54"/>
    <w:rsid w:val="005F04FB"/>
    <w:rsid w:val="00606B81"/>
    <w:rsid w:val="00607F5F"/>
    <w:rsid w:val="00610BB9"/>
    <w:rsid w:val="00611FBE"/>
    <w:rsid w:val="00612D3C"/>
    <w:rsid w:val="00616329"/>
    <w:rsid w:val="006233A2"/>
    <w:rsid w:val="006248CA"/>
    <w:rsid w:val="00626A1F"/>
    <w:rsid w:val="00632005"/>
    <w:rsid w:val="0063421B"/>
    <w:rsid w:val="00635F23"/>
    <w:rsid w:val="00645486"/>
    <w:rsid w:val="006476FD"/>
    <w:rsid w:val="00650A09"/>
    <w:rsid w:val="006612AC"/>
    <w:rsid w:val="006640FF"/>
    <w:rsid w:val="00664BCD"/>
    <w:rsid w:val="00673DCE"/>
    <w:rsid w:val="00674043"/>
    <w:rsid w:val="006816B2"/>
    <w:rsid w:val="00686D97"/>
    <w:rsid w:val="00690783"/>
    <w:rsid w:val="00694B97"/>
    <w:rsid w:val="00696694"/>
    <w:rsid w:val="006A146E"/>
    <w:rsid w:val="006A2456"/>
    <w:rsid w:val="006A4744"/>
    <w:rsid w:val="006A489F"/>
    <w:rsid w:val="006A49DE"/>
    <w:rsid w:val="006B354B"/>
    <w:rsid w:val="006B4BB4"/>
    <w:rsid w:val="006C6A93"/>
    <w:rsid w:val="006E00DF"/>
    <w:rsid w:val="006E11E4"/>
    <w:rsid w:val="006E1CAB"/>
    <w:rsid w:val="006F0114"/>
    <w:rsid w:val="006F25C9"/>
    <w:rsid w:val="006F38AF"/>
    <w:rsid w:val="006F46A9"/>
    <w:rsid w:val="006F46AF"/>
    <w:rsid w:val="006F512C"/>
    <w:rsid w:val="00701266"/>
    <w:rsid w:val="00703E17"/>
    <w:rsid w:val="00704826"/>
    <w:rsid w:val="007050DF"/>
    <w:rsid w:val="00707122"/>
    <w:rsid w:val="00707AB4"/>
    <w:rsid w:val="007107E3"/>
    <w:rsid w:val="007146E5"/>
    <w:rsid w:val="007151E5"/>
    <w:rsid w:val="00717EAB"/>
    <w:rsid w:val="00717F71"/>
    <w:rsid w:val="007217B5"/>
    <w:rsid w:val="00723770"/>
    <w:rsid w:val="00723C7D"/>
    <w:rsid w:val="0072692D"/>
    <w:rsid w:val="00726D3A"/>
    <w:rsid w:val="00731966"/>
    <w:rsid w:val="007332E9"/>
    <w:rsid w:val="007344AB"/>
    <w:rsid w:val="007372F3"/>
    <w:rsid w:val="00741B46"/>
    <w:rsid w:val="007465CD"/>
    <w:rsid w:val="007618DB"/>
    <w:rsid w:val="00766729"/>
    <w:rsid w:val="007723B3"/>
    <w:rsid w:val="007730AE"/>
    <w:rsid w:val="007777C6"/>
    <w:rsid w:val="007808D6"/>
    <w:rsid w:val="00782085"/>
    <w:rsid w:val="00783207"/>
    <w:rsid w:val="00784E9B"/>
    <w:rsid w:val="00787B05"/>
    <w:rsid w:val="0079691A"/>
    <w:rsid w:val="007A10AA"/>
    <w:rsid w:val="007A358E"/>
    <w:rsid w:val="007A7C49"/>
    <w:rsid w:val="007B4FC7"/>
    <w:rsid w:val="007B6A5D"/>
    <w:rsid w:val="007C3F08"/>
    <w:rsid w:val="007C443F"/>
    <w:rsid w:val="007C6912"/>
    <w:rsid w:val="007D35BD"/>
    <w:rsid w:val="007D3EFA"/>
    <w:rsid w:val="007D6341"/>
    <w:rsid w:val="007E0541"/>
    <w:rsid w:val="007E67C7"/>
    <w:rsid w:val="007F2529"/>
    <w:rsid w:val="007F3B2B"/>
    <w:rsid w:val="007F3C7E"/>
    <w:rsid w:val="008016D4"/>
    <w:rsid w:val="00807519"/>
    <w:rsid w:val="008108B0"/>
    <w:rsid w:val="008117B5"/>
    <w:rsid w:val="0081386F"/>
    <w:rsid w:val="00815DA3"/>
    <w:rsid w:val="0081652D"/>
    <w:rsid w:val="00817340"/>
    <w:rsid w:val="008205C3"/>
    <w:rsid w:val="00831EDB"/>
    <w:rsid w:val="00833D94"/>
    <w:rsid w:val="0083554B"/>
    <w:rsid w:val="00835787"/>
    <w:rsid w:val="008426E1"/>
    <w:rsid w:val="00843E52"/>
    <w:rsid w:val="00845C4C"/>
    <w:rsid w:val="00847A69"/>
    <w:rsid w:val="0086347E"/>
    <w:rsid w:val="0086700A"/>
    <w:rsid w:val="0087104D"/>
    <w:rsid w:val="00871856"/>
    <w:rsid w:val="0087279B"/>
    <w:rsid w:val="00875153"/>
    <w:rsid w:val="008761C8"/>
    <w:rsid w:val="00876D9C"/>
    <w:rsid w:val="008772B0"/>
    <w:rsid w:val="00882017"/>
    <w:rsid w:val="00882314"/>
    <w:rsid w:val="008825D9"/>
    <w:rsid w:val="00883D22"/>
    <w:rsid w:val="00891362"/>
    <w:rsid w:val="008928A6"/>
    <w:rsid w:val="00893C09"/>
    <w:rsid w:val="00893D7E"/>
    <w:rsid w:val="00894561"/>
    <w:rsid w:val="008946CA"/>
    <w:rsid w:val="00895E77"/>
    <w:rsid w:val="008A010A"/>
    <w:rsid w:val="008A0249"/>
    <w:rsid w:val="008A4CCD"/>
    <w:rsid w:val="008A78E3"/>
    <w:rsid w:val="008B22A3"/>
    <w:rsid w:val="008B2B73"/>
    <w:rsid w:val="008C0DA4"/>
    <w:rsid w:val="008C1BCB"/>
    <w:rsid w:val="008C1F1C"/>
    <w:rsid w:val="008C3086"/>
    <w:rsid w:val="008C34E3"/>
    <w:rsid w:val="008C571F"/>
    <w:rsid w:val="008C60A3"/>
    <w:rsid w:val="008D246C"/>
    <w:rsid w:val="008D4068"/>
    <w:rsid w:val="008D5D9C"/>
    <w:rsid w:val="008D6C4C"/>
    <w:rsid w:val="008E0D70"/>
    <w:rsid w:val="008E2261"/>
    <w:rsid w:val="008E29C4"/>
    <w:rsid w:val="008E4430"/>
    <w:rsid w:val="008E4AF1"/>
    <w:rsid w:val="008E6C2F"/>
    <w:rsid w:val="008F0ED2"/>
    <w:rsid w:val="008F2506"/>
    <w:rsid w:val="008F42C8"/>
    <w:rsid w:val="008F5E2C"/>
    <w:rsid w:val="008F6EEA"/>
    <w:rsid w:val="00901E5C"/>
    <w:rsid w:val="00905681"/>
    <w:rsid w:val="00912285"/>
    <w:rsid w:val="0091399A"/>
    <w:rsid w:val="00914F0E"/>
    <w:rsid w:val="00915835"/>
    <w:rsid w:val="00921232"/>
    <w:rsid w:val="00941844"/>
    <w:rsid w:val="009508C5"/>
    <w:rsid w:val="0095208F"/>
    <w:rsid w:val="00955DB0"/>
    <w:rsid w:val="00956D9F"/>
    <w:rsid w:val="00956DA4"/>
    <w:rsid w:val="00962B92"/>
    <w:rsid w:val="00962D37"/>
    <w:rsid w:val="00963EFF"/>
    <w:rsid w:val="009644D4"/>
    <w:rsid w:val="00964E58"/>
    <w:rsid w:val="00975575"/>
    <w:rsid w:val="00980561"/>
    <w:rsid w:val="0098218A"/>
    <w:rsid w:val="0098301A"/>
    <w:rsid w:val="00983781"/>
    <w:rsid w:val="00991D4B"/>
    <w:rsid w:val="00991E58"/>
    <w:rsid w:val="00993889"/>
    <w:rsid w:val="00995D27"/>
    <w:rsid w:val="009961B9"/>
    <w:rsid w:val="009A2C5C"/>
    <w:rsid w:val="009A4C4D"/>
    <w:rsid w:val="009A7559"/>
    <w:rsid w:val="009B21C0"/>
    <w:rsid w:val="009B5491"/>
    <w:rsid w:val="009C0C8D"/>
    <w:rsid w:val="009C279F"/>
    <w:rsid w:val="009C3E38"/>
    <w:rsid w:val="009C439F"/>
    <w:rsid w:val="009C70C5"/>
    <w:rsid w:val="009C7D7A"/>
    <w:rsid w:val="009E0C0C"/>
    <w:rsid w:val="009E0E9D"/>
    <w:rsid w:val="009E3800"/>
    <w:rsid w:val="009E6854"/>
    <w:rsid w:val="009F29E2"/>
    <w:rsid w:val="009F323A"/>
    <w:rsid w:val="009F4F18"/>
    <w:rsid w:val="009F6B77"/>
    <w:rsid w:val="00A019A3"/>
    <w:rsid w:val="00A02750"/>
    <w:rsid w:val="00A03124"/>
    <w:rsid w:val="00A11BBD"/>
    <w:rsid w:val="00A160EA"/>
    <w:rsid w:val="00A16A62"/>
    <w:rsid w:val="00A20EF1"/>
    <w:rsid w:val="00A226BA"/>
    <w:rsid w:val="00A31183"/>
    <w:rsid w:val="00A40574"/>
    <w:rsid w:val="00A4091A"/>
    <w:rsid w:val="00A4729A"/>
    <w:rsid w:val="00A6132F"/>
    <w:rsid w:val="00A63AA5"/>
    <w:rsid w:val="00A66775"/>
    <w:rsid w:val="00A717CA"/>
    <w:rsid w:val="00A72179"/>
    <w:rsid w:val="00A72E65"/>
    <w:rsid w:val="00A759DE"/>
    <w:rsid w:val="00A76F19"/>
    <w:rsid w:val="00A80296"/>
    <w:rsid w:val="00A83D85"/>
    <w:rsid w:val="00A83E4B"/>
    <w:rsid w:val="00A8759A"/>
    <w:rsid w:val="00A90909"/>
    <w:rsid w:val="00A91461"/>
    <w:rsid w:val="00A92D06"/>
    <w:rsid w:val="00A938DD"/>
    <w:rsid w:val="00A967BA"/>
    <w:rsid w:val="00A96D47"/>
    <w:rsid w:val="00AA1794"/>
    <w:rsid w:val="00AA2B1D"/>
    <w:rsid w:val="00AA5E55"/>
    <w:rsid w:val="00AB051B"/>
    <w:rsid w:val="00AB1335"/>
    <w:rsid w:val="00AB2F05"/>
    <w:rsid w:val="00AB6EFC"/>
    <w:rsid w:val="00AC2C38"/>
    <w:rsid w:val="00AC2F53"/>
    <w:rsid w:val="00AC3F22"/>
    <w:rsid w:val="00AD22E3"/>
    <w:rsid w:val="00AD2E1E"/>
    <w:rsid w:val="00AD447A"/>
    <w:rsid w:val="00AD7CE5"/>
    <w:rsid w:val="00AE6BF4"/>
    <w:rsid w:val="00AF1A98"/>
    <w:rsid w:val="00AF57B6"/>
    <w:rsid w:val="00AF643A"/>
    <w:rsid w:val="00AF693B"/>
    <w:rsid w:val="00AF7F68"/>
    <w:rsid w:val="00B0335C"/>
    <w:rsid w:val="00B04C36"/>
    <w:rsid w:val="00B05DF0"/>
    <w:rsid w:val="00B13312"/>
    <w:rsid w:val="00B17286"/>
    <w:rsid w:val="00B252EB"/>
    <w:rsid w:val="00B26129"/>
    <w:rsid w:val="00B317EB"/>
    <w:rsid w:val="00B335D2"/>
    <w:rsid w:val="00B4028D"/>
    <w:rsid w:val="00B40B88"/>
    <w:rsid w:val="00B41762"/>
    <w:rsid w:val="00B42E0F"/>
    <w:rsid w:val="00B508AF"/>
    <w:rsid w:val="00B5351A"/>
    <w:rsid w:val="00B5521F"/>
    <w:rsid w:val="00B55248"/>
    <w:rsid w:val="00B56930"/>
    <w:rsid w:val="00B61A07"/>
    <w:rsid w:val="00B63C48"/>
    <w:rsid w:val="00B65011"/>
    <w:rsid w:val="00B7463C"/>
    <w:rsid w:val="00B76CCB"/>
    <w:rsid w:val="00B80EF0"/>
    <w:rsid w:val="00B820C8"/>
    <w:rsid w:val="00B83D37"/>
    <w:rsid w:val="00B8457A"/>
    <w:rsid w:val="00B85119"/>
    <w:rsid w:val="00B87450"/>
    <w:rsid w:val="00B87C5C"/>
    <w:rsid w:val="00BA3AFB"/>
    <w:rsid w:val="00BA43F3"/>
    <w:rsid w:val="00BA4437"/>
    <w:rsid w:val="00BA5A41"/>
    <w:rsid w:val="00BA6BA5"/>
    <w:rsid w:val="00BA7C04"/>
    <w:rsid w:val="00BB15AF"/>
    <w:rsid w:val="00BB2153"/>
    <w:rsid w:val="00BB2DA7"/>
    <w:rsid w:val="00BB2E2C"/>
    <w:rsid w:val="00BB3EBC"/>
    <w:rsid w:val="00BC3668"/>
    <w:rsid w:val="00BC4266"/>
    <w:rsid w:val="00BC5B33"/>
    <w:rsid w:val="00BC5C1F"/>
    <w:rsid w:val="00BD0E3D"/>
    <w:rsid w:val="00BD155A"/>
    <w:rsid w:val="00BD34F9"/>
    <w:rsid w:val="00BD5B40"/>
    <w:rsid w:val="00BD7DA1"/>
    <w:rsid w:val="00BE46F8"/>
    <w:rsid w:val="00BE6A71"/>
    <w:rsid w:val="00BF2ED4"/>
    <w:rsid w:val="00BF6F9A"/>
    <w:rsid w:val="00C0031C"/>
    <w:rsid w:val="00C005CB"/>
    <w:rsid w:val="00C02BBC"/>
    <w:rsid w:val="00C02C05"/>
    <w:rsid w:val="00C06D8A"/>
    <w:rsid w:val="00C07496"/>
    <w:rsid w:val="00C077C5"/>
    <w:rsid w:val="00C10988"/>
    <w:rsid w:val="00C14887"/>
    <w:rsid w:val="00C15BB2"/>
    <w:rsid w:val="00C25019"/>
    <w:rsid w:val="00C307B6"/>
    <w:rsid w:val="00C32EDA"/>
    <w:rsid w:val="00C3774E"/>
    <w:rsid w:val="00C435F5"/>
    <w:rsid w:val="00C442CC"/>
    <w:rsid w:val="00C5338B"/>
    <w:rsid w:val="00C55D14"/>
    <w:rsid w:val="00C56FA4"/>
    <w:rsid w:val="00C5701D"/>
    <w:rsid w:val="00C67124"/>
    <w:rsid w:val="00C70480"/>
    <w:rsid w:val="00C70AA2"/>
    <w:rsid w:val="00C71776"/>
    <w:rsid w:val="00C71888"/>
    <w:rsid w:val="00C7341E"/>
    <w:rsid w:val="00C73ED5"/>
    <w:rsid w:val="00C815D6"/>
    <w:rsid w:val="00C864E7"/>
    <w:rsid w:val="00C86AED"/>
    <w:rsid w:val="00C90585"/>
    <w:rsid w:val="00C9553D"/>
    <w:rsid w:val="00C9599F"/>
    <w:rsid w:val="00CA71B6"/>
    <w:rsid w:val="00CB0EEF"/>
    <w:rsid w:val="00CB45FB"/>
    <w:rsid w:val="00CC0794"/>
    <w:rsid w:val="00CC3C90"/>
    <w:rsid w:val="00CC461E"/>
    <w:rsid w:val="00CC787F"/>
    <w:rsid w:val="00CD6A89"/>
    <w:rsid w:val="00CE0E9E"/>
    <w:rsid w:val="00CE1780"/>
    <w:rsid w:val="00CE2A1F"/>
    <w:rsid w:val="00CE4584"/>
    <w:rsid w:val="00CE60E0"/>
    <w:rsid w:val="00CE72A1"/>
    <w:rsid w:val="00CF0817"/>
    <w:rsid w:val="00CF2A25"/>
    <w:rsid w:val="00D002FB"/>
    <w:rsid w:val="00D01150"/>
    <w:rsid w:val="00D07FE7"/>
    <w:rsid w:val="00D11D65"/>
    <w:rsid w:val="00D14C8C"/>
    <w:rsid w:val="00D239AB"/>
    <w:rsid w:val="00D252D8"/>
    <w:rsid w:val="00D319F7"/>
    <w:rsid w:val="00D3439D"/>
    <w:rsid w:val="00D3479B"/>
    <w:rsid w:val="00D3494B"/>
    <w:rsid w:val="00D404E9"/>
    <w:rsid w:val="00D41EDB"/>
    <w:rsid w:val="00D42F2F"/>
    <w:rsid w:val="00D44847"/>
    <w:rsid w:val="00D5522F"/>
    <w:rsid w:val="00D65EAB"/>
    <w:rsid w:val="00D7163E"/>
    <w:rsid w:val="00D724BE"/>
    <w:rsid w:val="00D805FC"/>
    <w:rsid w:val="00D81017"/>
    <w:rsid w:val="00D84310"/>
    <w:rsid w:val="00D86650"/>
    <w:rsid w:val="00D86D0F"/>
    <w:rsid w:val="00D9029D"/>
    <w:rsid w:val="00DA0101"/>
    <w:rsid w:val="00DA0579"/>
    <w:rsid w:val="00DA429E"/>
    <w:rsid w:val="00DB1139"/>
    <w:rsid w:val="00DB21C0"/>
    <w:rsid w:val="00DB7512"/>
    <w:rsid w:val="00DC0CCA"/>
    <w:rsid w:val="00DC311C"/>
    <w:rsid w:val="00DC62D7"/>
    <w:rsid w:val="00DC71D3"/>
    <w:rsid w:val="00DD0162"/>
    <w:rsid w:val="00DD3CD9"/>
    <w:rsid w:val="00DD43A6"/>
    <w:rsid w:val="00DD6821"/>
    <w:rsid w:val="00DE2186"/>
    <w:rsid w:val="00DE4289"/>
    <w:rsid w:val="00DF3395"/>
    <w:rsid w:val="00E117FE"/>
    <w:rsid w:val="00E1252A"/>
    <w:rsid w:val="00E1450B"/>
    <w:rsid w:val="00E1518A"/>
    <w:rsid w:val="00E213CD"/>
    <w:rsid w:val="00E27288"/>
    <w:rsid w:val="00E274CE"/>
    <w:rsid w:val="00E5011C"/>
    <w:rsid w:val="00E53162"/>
    <w:rsid w:val="00E54CB4"/>
    <w:rsid w:val="00E5781B"/>
    <w:rsid w:val="00E606E1"/>
    <w:rsid w:val="00E61A51"/>
    <w:rsid w:val="00E66F41"/>
    <w:rsid w:val="00E72940"/>
    <w:rsid w:val="00E7376D"/>
    <w:rsid w:val="00E7798C"/>
    <w:rsid w:val="00E8324D"/>
    <w:rsid w:val="00E92493"/>
    <w:rsid w:val="00E92F36"/>
    <w:rsid w:val="00E93374"/>
    <w:rsid w:val="00E94D79"/>
    <w:rsid w:val="00EA3995"/>
    <w:rsid w:val="00EA45DE"/>
    <w:rsid w:val="00EA4B57"/>
    <w:rsid w:val="00EA6A61"/>
    <w:rsid w:val="00EB5A83"/>
    <w:rsid w:val="00EB7008"/>
    <w:rsid w:val="00EB7F6B"/>
    <w:rsid w:val="00EC0B9A"/>
    <w:rsid w:val="00ED04EC"/>
    <w:rsid w:val="00ED3A4C"/>
    <w:rsid w:val="00ED619F"/>
    <w:rsid w:val="00ED6CB2"/>
    <w:rsid w:val="00EE024D"/>
    <w:rsid w:val="00EE29F8"/>
    <w:rsid w:val="00EE338C"/>
    <w:rsid w:val="00EF03E2"/>
    <w:rsid w:val="00EF2743"/>
    <w:rsid w:val="00F0050E"/>
    <w:rsid w:val="00F0149E"/>
    <w:rsid w:val="00F05C25"/>
    <w:rsid w:val="00F06AAE"/>
    <w:rsid w:val="00F06ADC"/>
    <w:rsid w:val="00F11289"/>
    <w:rsid w:val="00F11BBD"/>
    <w:rsid w:val="00F1211A"/>
    <w:rsid w:val="00F12674"/>
    <w:rsid w:val="00F137FE"/>
    <w:rsid w:val="00F226C5"/>
    <w:rsid w:val="00F246FF"/>
    <w:rsid w:val="00F24FE9"/>
    <w:rsid w:val="00F269E3"/>
    <w:rsid w:val="00F26B07"/>
    <w:rsid w:val="00F26CFA"/>
    <w:rsid w:val="00F275DB"/>
    <w:rsid w:val="00F27ABF"/>
    <w:rsid w:val="00F315A0"/>
    <w:rsid w:val="00F42D48"/>
    <w:rsid w:val="00F435ED"/>
    <w:rsid w:val="00F534A4"/>
    <w:rsid w:val="00F55E66"/>
    <w:rsid w:val="00F56064"/>
    <w:rsid w:val="00F57DA2"/>
    <w:rsid w:val="00F60A01"/>
    <w:rsid w:val="00F61872"/>
    <w:rsid w:val="00F63127"/>
    <w:rsid w:val="00F63482"/>
    <w:rsid w:val="00F643FC"/>
    <w:rsid w:val="00F65CB2"/>
    <w:rsid w:val="00F73EA5"/>
    <w:rsid w:val="00F74043"/>
    <w:rsid w:val="00F770AF"/>
    <w:rsid w:val="00F85C19"/>
    <w:rsid w:val="00F91289"/>
    <w:rsid w:val="00F918F2"/>
    <w:rsid w:val="00F94C64"/>
    <w:rsid w:val="00FA5E3F"/>
    <w:rsid w:val="00FA750F"/>
    <w:rsid w:val="00FB2CC7"/>
    <w:rsid w:val="00FB3A36"/>
    <w:rsid w:val="00FC0C54"/>
    <w:rsid w:val="00FC41B8"/>
    <w:rsid w:val="00FC4744"/>
    <w:rsid w:val="00FC54CA"/>
    <w:rsid w:val="00FC6806"/>
    <w:rsid w:val="00FD26ED"/>
    <w:rsid w:val="00FD332B"/>
    <w:rsid w:val="00FD5E78"/>
    <w:rsid w:val="00FD6B19"/>
    <w:rsid w:val="00FD71DE"/>
    <w:rsid w:val="00FD7DE2"/>
    <w:rsid w:val="00FE6AAA"/>
    <w:rsid w:val="00FF068E"/>
    <w:rsid w:val="00FF7707"/>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E636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335C"/>
    <w:pPr>
      <w:spacing w:line="360" w:lineRule="auto"/>
      <w:ind w:firstLine="709"/>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AB2F05"/>
    <w:pPr>
      <w:keepNext/>
      <w:keepLines/>
      <w:numPr>
        <w:numId w:val="2"/>
      </w:numPr>
      <w:spacing w:after="360"/>
      <w:jc w:val="center"/>
      <w:outlineLvl w:val="0"/>
    </w:pPr>
    <w:rPr>
      <w:rFonts w:eastAsia="Times New Roman"/>
      <w:b/>
      <w:bCs/>
      <w:caps/>
      <w:sz w:val="28"/>
      <w:szCs w:val="28"/>
      <w:lang w:val="en-US"/>
    </w:rPr>
  </w:style>
  <w:style w:type="paragraph" w:styleId="Heading2">
    <w:name w:val="heading 2"/>
    <w:basedOn w:val="Normal"/>
    <w:next w:val="Normal"/>
    <w:link w:val="Heading2Char"/>
    <w:uiPriority w:val="9"/>
    <w:qFormat/>
    <w:rsid w:val="00ED04EC"/>
    <w:pPr>
      <w:keepNext/>
      <w:keepLines/>
      <w:numPr>
        <w:ilvl w:val="1"/>
        <w:numId w:val="2"/>
      </w:numPr>
      <w:spacing w:before="240" w:after="120"/>
      <w:outlineLvl w:val="1"/>
    </w:pPr>
    <w:rPr>
      <w:rFonts w:eastAsia="Times New Roman"/>
      <w:b/>
      <w:bCs/>
      <w:caps/>
      <w:szCs w:val="26"/>
    </w:rPr>
  </w:style>
  <w:style w:type="paragraph" w:styleId="Heading3">
    <w:name w:val="heading 3"/>
    <w:basedOn w:val="Normal"/>
    <w:next w:val="Normal"/>
    <w:link w:val="Heading3Char"/>
    <w:uiPriority w:val="9"/>
    <w:qFormat/>
    <w:rsid w:val="00274BFA"/>
    <w:pPr>
      <w:keepNext/>
      <w:keepLines/>
      <w:numPr>
        <w:ilvl w:val="2"/>
        <w:numId w:val="2"/>
      </w:numPr>
      <w:spacing w:before="240" w:after="120"/>
      <w:outlineLvl w:val="2"/>
    </w:pPr>
    <w:rPr>
      <w:rFonts w:eastAsia="Times New Roman"/>
      <w:b/>
      <w:bCs/>
      <w:caps/>
    </w:rPr>
  </w:style>
  <w:style w:type="paragraph" w:styleId="Heading4">
    <w:name w:val="heading 4"/>
    <w:basedOn w:val="Normal"/>
    <w:next w:val="Normal"/>
    <w:link w:val="Heading4Char"/>
    <w:uiPriority w:val="9"/>
    <w:qFormat/>
    <w:rsid w:val="00274BFA"/>
    <w:pPr>
      <w:keepNext/>
      <w:keepLines/>
      <w:numPr>
        <w:ilvl w:val="3"/>
        <w:numId w:val="2"/>
      </w:numPr>
      <w:spacing w:before="240" w:after="120"/>
      <w:outlineLvl w:val="3"/>
    </w:pPr>
    <w:rPr>
      <w:rFonts w:eastAsia="Times New Roman"/>
      <w:b/>
      <w:bCs/>
      <w:iCs/>
      <w:caps/>
    </w:rPr>
  </w:style>
  <w:style w:type="paragraph" w:styleId="Heading5">
    <w:name w:val="heading 5"/>
    <w:basedOn w:val="Normal"/>
    <w:next w:val="Normal"/>
    <w:link w:val="Heading5Char"/>
    <w:uiPriority w:val="9"/>
    <w:qFormat/>
    <w:rsid w:val="00274BFA"/>
    <w:pPr>
      <w:keepNext/>
      <w:keepLines/>
      <w:numPr>
        <w:ilvl w:val="4"/>
        <w:numId w:val="2"/>
      </w:numPr>
      <w:spacing w:before="240" w:after="120"/>
      <w:outlineLvl w:val="4"/>
    </w:pPr>
    <w:rPr>
      <w:rFonts w:eastAsia="Times New Roman"/>
      <w:b/>
      <w:caps/>
    </w:rPr>
  </w:style>
  <w:style w:type="paragraph" w:styleId="Heading6">
    <w:name w:val="heading 6"/>
    <w:basedOn w:val="Normal"/>
    <w:next w:val="Normal"/>
    <w:link w:val="Heading6Char"/>
    <w:uiPriority w:val="9"/>
    <w:qFormat/>
    <w:rsid w:val="00274BFA"/>
    <w:pPr>
      <w:keepNext/>
      <w:keepLines/>
      <w:numPr>
        <w:ilvl w:val="5"/>
        <w:numId w:val="2"/>
      </w:numPr>
      <w:spacing w:before="240" w:after="120"/>
      <w:outlineLvl w:val="5"/>
    </w:pPr>
    <w:rPr>
      <w:rFonts w:eastAsia="Times New Roman"/>
      <w:b/>
      <w:iCs/>
      <w:caps/>
    </w:rPr>
  </w:style>
  <w:style w:type="paragraph" w:styleId="Heading7">
    <w:name w:val="heading 7"/>
    <w:basedOn w:val="Normal"/>
    <w:next w:val="Normal"/>
    <w:link w:val="Heading7Char"/>
    <w:uiPriority w:val="9"/>
    <w:qFormat/>
    <w:rsid w:val="00274BFA"/>
    <w:pPr>
      <w:keepNext/>
      <w:keepLines/>
      <w:numPr>
        <w:ilvl w:val="6"/>
        <w:numId w:val="2"/>
      </w:numPr>
      <w:spacing w:before="240" w:after="120"/>
      <w:outlineLvl w:val="6"/>
    </w:pPr>
    <w:rPr>
      <w:rFonts w:eastAsia="Times New Roman"/>
      <w:b/>
      <w:iCs/>
      <w:caps/>
    </w:rPr>
  </w:style>
  <w:style w:type="paragraph" w:styleId="Heading8">
    <w:name w:val="heading 8"/>
    <w:basedOn w:val="Normal"/>
    <w:next w:val="Normal"/>
    <w:link w:val="Heading8Char"/>
    <w:uiPriority w:val="9"/>
    <w:qFormat/>
    <w:rsid w:val="00274BFA"/>
    <w:pPr>
      <w:keepNext/>
      <w:keepLines/>
      <w:numPr>
        <w:ilvl w:val="7"/>
        <w:numId w:val="2"/>
      </w:numPr>
      <w:spacing w:before="240" w:after="120"/>
      <w:outlineLvl w:val="7"/>
    </w:pPr>
    <w:rPr>
      <w:rFonts w:eastAsia="Times New Roman"/>
      <w:b/>
      <w:caps/>
      <w:szCs w:val="20"/>
    </w:rPr>
  </w:style>
  <w:style w:type="paragraph" w:styleId="Heading9">
    <w:name w:val="heading 9"/>
    <w:basedOn w:val="Normal"/>
    <w:next w:val="Normal"/>
    <w:link w:val="Heading9Char"/>
    <w:uiPriority w:val="9"/>
    <w:qFormat/>
    <w:rsid w:val="00274BFA"/>
    <w:pPr>
      <w:keepNext/>
      <w:keepLines/>
      <w:numPr>
        <w:ilvl w:val="8"/>
        <w:numId w:val="2"/>
      </w:numPr>
      <w:spacing w:before="240" w:after="120"/>
      <w:outlineLvl w:val="8"/>
    </w:pPr>
    <w:rPr>
      <w:rFonts w:eastAsia="Times New Roman"/>
      <w:b/>
      <w:iCs/>
      <w:cap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B2F05"/>
    <w:rPr>
      <w:rFonts w:ascii="Times New Roman" w:eastAsia="Times New Roman" w:hAnsi="Times New Roman" w:cs="Times New Roman"/>
      <w:b/>
      <w:bCs/>
      <w:caps/>
      <w:sz w:val="28"/>
      <w:szCs w:val="28"/>
      <w:lang w:val="en-US"/>
    </w:rPr>
  </w:style>
  <w:style w:type="character" w:customStyle="1" w:styleId="Heading2Char">
    <w:name w:val="Heading 2 Char"/>
    <w:link w:val="Heading2"/>
    <w:uiPriority w:val="9"/>
    <w:rsid w:val="00ED04EC"/>
    <w:rPr>
      <w:rFonts w:ascii="Times New Roman" w:eastAsia="Times New Roman" w:hAnsi="Times New Roman" w:cs="Times New Roman"/>
      <w:b/>
      <w:bCs/>
      <w:caps/>
      <w:sz w:val="24"/>
      <w:szCs w:val="26"/>
    </w:rPr>
  </w:style>
  <w:style w:type="character" w:customStyle="1" w:styleId="Heading3Char">
    <w:name w:val="Heading 3 Char"/>
    <w:link w:val="Heading3"/>
    <w:uiPriority w:val="9"/>
    <w:rsid w:val="00274BFA"/>
    <w:rPr>
      <w:rFonts w:ascii="Times New Roman" w:eastAsia="Times New Roman" w:hAnsi="Times New Roman" w:cs="Times New Roman"/>
      <w:b/>
      <w:bCs/>
      <w:caps/>
      <w:sz w:val="24"/>
    </w:rPr>
  </w:style>
  <w:style w:type="character" w:customStyle="1" w:styleId="Heading4Char">
    <w:name w:val="Heading 4 Char"/>
    <w:link w:val="Heading4"/>
    <w:uiPriority w:val="9"/>
    <w:rsid w:val="00274BFA"/>
    <w:rPr>
      <w:rFonts w:ascii="Times New Roman" w:eastAsia="Times New Roman" w:hAnsi="Times New Roman" w:cs="Times New Roman"/>
      <w:b/>
      <w:bCs/>
      <w:iCs/>
      <w:caps/>
      <w:sz w:val="24"/>
    </w:rPr>
  </w:style>
  <w:style w:type="character" w:customStyle="1" w:styleId="Heading5Char">
    <w:name w:val="Heading 5 Char"/>
    <w:link w:val="Heading5"/>
    <w:uiPriority w:val="9"/>
    <w:rsid w:val="00274BFA"/>
    <w:rPr>
      <w:rFonts w:ascii="Times New Roman" w:eastAsia="Times New Roman" w:hAnsi="Times New Roman" w:cs="Times New Roman"/>
      <w:b/>
      <w:caps/>
      <w:sz w:val="24"/>
    </w:rPr>
  </w:style>
  <w:style w:type="character" w:customStyle="1" w:styleId="Heading6Char">
    <w:name w:val="Heading 6 Char"/>
    <w:link w:val="Heading6"/>
    <w:uiPriority w:val="9"/>
    <w:rsid w:val="00274BFA"/>
    <w:rPr>
      <w:rFonts w:ascii="Times New Roman" w:eastAsia="Times New Roman" w:hAnsi="Times New Roman" w:cs="Times New Roman"/>
      <w:b/>
      <w:iCs/>
      <w:caps/>
      <w:sz w:val="24"/>
    </w:rPr>
  </w:style>
  <w:style w:type="character" w:customStyle="1" w:styleId="Heading7Char">
    <w:name w:val="Heading 7 Char"/>
    <w:link w:val="Heading7"/>
    <w:uiPriority w:val="9"/>
    <w:rsid w:val="00274BFA"/>
    <w:rPr>
      <w:rFonts w:ascii="Times New Roman" w:eastAsia="Times New Roman" w:hAnsi="Times New Roman" w:cs="Times New Roman"/>
      <w:b/>
      <w:iCs/>
      <w:caps/>
      <w:sz w:val="24"/>
    </w:rPr>
  </w:style>
  <w:style w:type="character" w:customStyle="1" w:styleId="Heading8Char">
    <w:name w:val="Heading 8 Char"/>
    <w:link w:val="Heading8"/>
    <w:uiPriority w:val="9"/>
    <w:rsid w:val="00274BFA"/>
    <w:rPr>
      <w:rFonts w:ascii="Times New Roman" w:eastAsia="Times New Roman" w:hAnsi="Times New Roman" w:cs="Times New Roman"/>
      <w:b/>
      <w:caps/>
      <w:sz w:val="24"/>
      <w:szCs w:val="20"/>
    </w:rPr>
  </w:style>
  <w:style w:type="character" w:customStyle="1" w:styleId="Heading9Char">
    <w:name w:val="Heading 9 Char"/>
    <w:link w:val="Heading9"/>
    <w:uiPriority w:val="9"/>
    <w:rsid w:val="00274BFA"/>
    <w:rPr>
      <w:rFonts w:ascii="Times New Roman" w:eastAsia="Times New Roman" w:hAnsi="Times New Roman" w:cs="Times New Roman"/>
      <w:b/>
      <w:iCs/>
      <w:caps/>
      <w:sz w:val="24"/>
      <w:szCs w:val="20"/>
    </w:rPr>
  </w:style>
  <w:style w:type="paragraph" w:customStyle="1" w:styleId="Ttulos">
    <w:name w:val="Títulos"/>
    <w:basedOn w:val="Normal"/>
    <w:link w:val="TtulosChar"/>
    <w:qFormat/>
    <w:rsid w:val="007344AB"/>
    <w:pPr>
      <w:autoSpaceDE w:val="0"/>
      <w:autoSpaceDN w:val="0"/>
      <w:adjustRightInd w:val="0"/>
      <w:spacing w:after="30" w:line="480" w:lineRule="auto"/>
    </w:pPr>
    <w:rPr>
      <w:rFonts w:cs="Arial"/>
      <w:b/>
      <w:color w:val="000000"/>
      <w:sz w:val="26"/>
      <w:szCs w:val="20"/>
    </w:rPr>
  </w:style>
  <w:style w:type="character" w:customStyle="1" w:styleId="TtulosChar">
    <w:name w:val="Títulos Char"/>
    <w:link w:val="Ttulos"/>
    <w:rsid w:val="007344AB"/>
    <w:rPr>
      <w:rFonts w:ascii="Times New Roman" w:hAnsi="Times New Roman" w:cs="Arial"/>
      <w:b/>
      <w:color w:val="000000"/>
      <w:sz w:val="26"/>
      <w:szCs w:val="20"/>
    </w:rPr>
  </w:style>
  <w:style w:type="paragraph" w:customStyle="1" w:styleId="TextoSimples">
    <w:name w:val="TextoSimples"/>
    <w:next w:val="Normal"/>
    <w:link w:val="TextoSimplesChar"/>
    <w:qFormat/>
    <w:rsid w:val="00483167"/>
    <w:pPr>
      <w:spacing w:line="360" w:lineRule="auto"/>
    </w:pPr>
    <w:rPr>
      <w:rFonts w:ascii="Times New Roman" w:hAnsi="Times New Roman"/>
      <w:sz w:val="24"/>
      <w:szCs w:val="24"/>
      <w:lang w:eastAsia="en-US"/>
    </w:rPr>
  </w:style>
  <w:style w:type="character" w:customStyle="1" w:styleId="TextoSimplesChar">
    <w:name w:val="TextoSimples Char"/>
    <w:link w:val="TextoSimples"/>
    <w:rsid w:val="00483167"/>
    <w:rPr>
      <w:rFonts w:ascii="Times New Roman" w:hAnsi="Times New Roman" w:cs="Arial"/>
      <w:b/>
      <w:color w:val="000000"/>
      <w:sz w:val="24"/>
      <w:szCs w:val="24"/>
    </w:rPr>
  </w:style>
  <w:style w:type="paragraph" w:customStyle="1" w:styleId="FiguraEtabela">
    <w:name w:val="FiguraEtabela"/>
    <w:basedOn w:val="TextoSimples"/>
    <w:link w:val="FiguraEtabelaChar"/>
    <w:qFormat/>
    <w:rsid w:val="0087104D"/>
    <w:rPr>
      <w:rFonts w:ascii="Helvetica" w:hAnsi="Helvetica"/>
      <w:sz w:val="20"/>
      <w:szCs w:val="20"/>
    </w:rPr>
  </w:style>
  <w:style w:type="character" w:customStyle="1" w:styleId="FiguraEtabelaChar">
    <w:name w:val="FiguraEtabela Char"/>
    <w:link w:val="FiguraEtabela"/>
    <w:rsid w:val="0087104D"/>
    <w:rPr>
      <w:rFonts w:ascii="Helvetica" w:hAnsi="Helvetica" w:cs="Arial"/>
      <w:b/>
      <w:color w:val="000000"/>
      <w:sz w:val="20"/>
      <w:szCs w:val="20"/>
    </w:rPr>
  </w:style>
  <w:style w:type="character" w:customStyle="1" w:styleId="TabeladeGrade1Clara1">
    <w:name w:val="Tabela de Grade 1 Clara1"/>
    <w:uiPriority w:val="33"/>
    <w:qFormat/>
    <w:rsid w:val="00496ACF"/>
    <w:rPr>
      <w:b/>
      <w:bCs/>
      <w:smallCaps/>
      <w:spacing w:val="5"/>
    </w:rPr>
  </w:style>
  <w:style w:type="character" w:customStyle="1" w:styleId="GradeMdia11">
    <w:name w:val="Grade Média 11"/>
    <w:uiPriority w:val="99"/>
    <w:semiHidden/>
    <w:rsid w:val="00496ACF"/>
    <w:rPr>
      <w:color w:val="808080"/>
    </w:rPr>
  </w:style>
  <w:style w:type="paragraph" w:styleId="BalloonText">
    <w:name w:val="Balloon Text"/>
    <w:basedOn w:val="Normal"/>
    <w:link w:val="BalloonTextChar"/>
    <w:uiPriority w:val="99"/>
    <w:semiHidden/>
    <w:unhideWhenUsed/>
    <w:rsid w:val="00496AC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496ACF"/>
    <w:rPr>
      <w:rFonts w:ascii="Tahoma" w:hAnsi="Tahoma" w:cs="Tahoma"/>
      <w:sz w:val="16"/>
      <w:szCs w:val="16"/>
    </w:rPr>
  </w:style>
  <w:style w:type="paragraph" w:customStyle="1" w:styleId="Figuras">
    <w:name w:val="Figuras"/>
    <w:basedOn w:val="Ttulos"/>
    <w:link w:val="FigurasChar"/>
    <w:rsid w:val="00AE6BF4"/>
    <w:pPr>
      <w:jc w:val="center"/>
    </w:pPr>
    <w:rPr>
      <w:b w:val="0"/>
      <w:sz w:val="20"/>
      <w:szCs w:val="22"/>
    </w:rPr>
  </w:style>
  <w:style w:type="character" w:customStyle="1" w:styleId="FigurasChar">
    <w:name w:val="Figuras Char"/>
    <w:link w:val="Figuras"/>
    <w:rsid w:val="00AE6BF4"/>
    <w:rPr>
      <w:rFonts w:ascii="Times New Roman" w:hAnsi="Times New Roman" w:cs="Arial"/>
      <w:b/>
      <w:color w:val="000000"/>
      <w:sz w:val="20"/>
      <w:szCs w:val="20"/>
    </w:rPr>
  </w:style>
  <w:style w:type="paragraph" w:styleId="Header">
    <w:name w:val="header"/>
    <w:basedOn w:val="Normal"/>
    <w:link w:val="HeaderChar"/>
    <w:uiPriority w:val="99"/>
    <w:unhideWhenUsed/>
    <w:rsid w:val="00426D80"/>
    <w:pPr>
      <w:tabs>
        <w:tab w:val="center" w:pos="4252"/>
        <w:tab w:val="right" w:pos="8504"/>
      </w:tabs>
      <w:spacing w:line="240" w:lineRule="auto"/>
    </w:pPr>
  </w:style>
  <w:style w:type="character" w:customStyle="1" w:styleId="HeaderChar">
    <w:name w:val="Header Char"/>
    <w:basedOn w:val="DefaultParagraphFont"/>
    <w:link w:val="Header"/>
    <w:uiPriority w:val="99"/>
    <w:rsid w:val="00426D80"/>
  </w:style>
  <w:style w:type="paragraph" w:styleId="Footer">
    <w:name w:val="footer"/>
    <w:basedOn w:val="Normal"/>
    <w:link w:val="FooterChar"/>
    <w:uiPriority w:val="99"/>
    <w:unhideWhenUsed/>
    <w:rsid w:val="00EA4B57"/>
    <w:pPr>
      <w:tabs>
        <w:tab w:val="center" w:pos="4252"/>
        <w:tab w:val="right" w:pos="8504"/>
      </w:tabs>
      <w:spacing w:line="240" w:lineRule="auto"/>
    </w:pPr>
  </w:style>
  <w:style w:type="character" w:customStyle="1" w:styleId="FooterChar">
    <w:name w:val="Footer Char"/>
    <w:basedOn w:val="DefaultParagraphFont"/>
    <w:link w:val="Footer"/>
    <w:uiPriority w:val="99"/>
    <w:rsid w:val="00EA4B57"/>
  </w:style>
  <w:style w:type="paragraph" w:customStyle="1" w:styleId="Seo">
    <w:name w:val="Seção"/>
    <w:basedOn w:val="Ttulos"/>
    <w:link w:val="SeoChar"/>
    <w:rsid w:val="00483167"/>
    <w:pPr>
      <w:spacing w:after="0" w:line="360" w:lineRule="auto"/>
      <w:jc w:val="center"/>
    </w:pPr>
    <w:rPr>
      <w:b w:val="0"/>
      <w:caps/>
      <w:sz w:val="24"/>
    </w:rPr>
  </w:style>
  <w:style w:type="character" w:customStyle="1" w:styleId="SeoChar">
    <w:name w:val="Seção Char"/>
    <w:link w:val="Seo"/>
    <w:rsid w:val="00483167"/>
    <w:rPr>
      <w:rFonts w:ascii="Times New Roman" w:hAnsi="Times New Roman" w:cs="Arial"/>
      <w:b/>
      <w:caps/>
      <w:color w:val="000000"/>
      <w:sz w:val="24"/>
      <w:szCs w:val="20"/>
    </w:rPr>
  </w:style>
  <w:style w:type="paragraph" w:customStyle="1" w:styleId="Sub-seo">
    <w:name w:val="Sub-seção"/>
    <w:basedOn w:val="Seo"/>
    <w:link w:val="Sub-seoChar"/>
    <w:rsid w:val="007344AB"/>
    <w:pPr>
      <w:spacing w:before="30"/>
    </w:pPr>
  </w:style>
  <w:style w:type="character" w:customStyle="1" w:styleId="Sub-seoChar">
    <w:name w:val="Sub-seção Char"/>
    <w:link w:val="Sub-seo"/>
    <w:rsid w:val="007344AB"/>
    <w:rPr>
      <w:rFonts w:ascii="Times New Roman" w:hAnsi="Times New Roman" w:cs="Arial"/>
      <w:b/>
      <w:caps/>
      <w:color w:val="000000"/>
      <w:sz w:val="24"/>
      <w:szCs w:val="20"/>
    </w:rPr>
  </w:style>
  <w:style w:type="paragraph" w:customStyle="1" w:styleId="Tabela">
    <w:name w:val="Tabela"/>
    <w:basedOn w:val="Figuras"/>
    <w:link w:val="TabelaChar"/>
    <w:rsid w:val="00FC6806"/>
    <w:pPr>
      <w:spacing w:after="40"/>
    </w:pPr>
  </w:style>
  <w:style w:type="character" w:customStyle="1" w:styleId="TabelaChar">
    <w:name w:val="Tabela Char"/>
    <w:link w:val="Tabela"/>
    <w:rsid w:val="00FC6806"/>
    <w:rPr>
      <w:rFonts w:ascii="Times New Roman" w:hAnsi="Times New Roman" w:cs="Arial"/>
      <w:b/>
      <w:color w:val="000000"/>
      <w:sz w:val="20"/>
      <w:szCs w:val="20"/>
    </w:rPr>
  </w:style>
  <w:style w:type="table" w:styleId="TableGrid">
    <w:name w:val="Table Grid"/>
    <w:basedOn w:val="TableNormal"/>
    <w:uiPriority w:val="39"/>
    <w:rsid w:val="00FC680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Rodap1">
    <w:name w:val="Rodapé1"/>
    <w:basedOn w:val="Footer"/>
    <w:link w:val="RodapChar"/>
    <w:rsid w:val="00ED619F"/>
    <w:pPr>
      <w:ind w:left="1701"/>
    </w:pPr>
  </w:style>
  <w:style w:type="character" w:customStyle="1" w:styleId="RodapChar">
    <w:name w:val="Rodapé Char"/>
    <w:basedOn w:val="FooterChar"/>
    <w:link w:val="Rodap1"/>
    <w:rsid w:val="00ED619F"/>
  </w:style>
  <w:style w:type="paragraph" w:styleId="DocumentMap">
    <w:name w:val="Document Map"/>
    <w:basedOn w:val="Normal"/>
    <w:link w:val="DocumentMapChar"/>
    <w:uiPriority w:val="99"/>
    <w:semiHidden/>
    <w:unhideWhenUsed/>
    <w:rsid w:val="00941844"/>
    <w:pPr>
      <w:spacing w:line="240" w:lineRule="auto"/>
    </w:pPr>
    <w:rPr>
      <w:rFonts w:ascii="Tahoma" w:hAnsi="Tahoma" w:cs="Tahoma"/>
      <w:sz w:val="16"/>
      <w:szCs w:val="16"/>
    </w:rPr>
  </w:style>
  <w:style w:type="character" w:customStyle="1" w:styleId="DocumentMapChar">
    <w:name w:val="Document Map Char"/>
    <w:link w:val="DocumentMap"/>
    <w:uiPriority w:val="99"/>
    <w:semiHidden/>
    <w:rsid w:val="00941844"/>
    <w:rPr>
      <w:rFonts w:ascii="Tahoma" w:hAnsi="Tahoma" w:cs="Tahoma"/>
      <w:sz w:val="16"/>
      <w:szCs w:val="16"/>
    </w:rPr>
  </w:style>
  <w:style w:type="character" w:styleId="CommentReference">
    <w:name w:val="annotation reference"/>
    <w:uiPriority w:val="99"/>
    <w:semiHidden/>
    <w:unhideWhenUsed/>
    <w:rsid w:val="00525FCA"/>
    <w:rPr>
      <w:sz w:val="16"/>
      <w:szCs w:val="16"/>
    </w:rPr>
  </w:style>
  <w:style w:type="paragraph" w:styleId="CommentText">
    <w:name w:val="annotation text"/>
    <w:basedOn w:val="Normal"/>
    <w:link w:val="CommentTextChar"/>
    <w:uiPriority w:val="99"/>
    <w:unhideWhenUsed/>
    <w:rsid w:val="00525FCA"/>
    <w:pPr>
      <w:spacing w:line="240" w:lineRule="auto"/>
    </w:pPr>
    <w:rPr>
      <w:sz w:val="20"/>
      <w:szCs w:val="20"/>
    </w:rPr>
  </w:style>
  <w:style w:type="character" w:customStyle="1" w:styleId="CommentTextChar">
    <w:name w:val="Comment Text Char"/>
    <w:link w:val="CommentText"/>
    <w:uiPriority w:val="99"/>
    <w:rsid w:val="00525F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25FCA"/>
    <w:rPr>
      <w:b/>
      <w:bCs/>
    </w:rPr>
  </w:style>
  <w:style w:type="character" w:customStyle="1" w:styleId="CommentSubjectChar">
    <w:name w:val="Comment Subject Char"/>
    <w:link w:val="CommentSubject"/>
    <w:uiPriority w:val="99"/>
    <w:semiHidden/>
    <w:rsid w:val="00525FCA"/>
    <w:rPr>
      <w:rFonts w:ascii="Times New Roman" w:hAnsi="Times New Roman"/>
      <w:b/>
      <w:bCs/>
      <w:sz w:val="20"/>
      <w:szCs w:val="20"/>
    </w:rPr>
  </w:style>
  <w:style w:type="paragraph" w:customStyle="1" w:styleId="ListaColorida-nfase11">
    <w:name w:val="Lista Colorida - Ênfase 11"/>
    <w:basedOn w:val="Normal"/>
    <w:uiPriority w:val="34"/>
    <w:qFormat/>
    <w:rsid w:val="009C70C5"/>
    <w:pPr>
      <w:ind w:left="720"/>
      <w:contextualSpacing/>
    </w:pPr>
  </w:style>
  <w:style w:type="table" w:styleId="MediumShading2-Accent5">
    <w:name w:val="Medium Shading 2 Accent 5"/>
    <w:basedOn w:val="TableNormal"/>
    <w:uiPriority w:val="69"/>
    <w:rsid w:val="009C70C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ediumShading2-Accent3">
    <w:name w:val="Medium Shading 2 Accent 3"/>
    <w:basedOn w:val="TableNormal"/>
    <w:uiPriority w:val="69"/>
    <w:rsid w:val="009C70C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paragraph" w:styleId="Caption">
    <w:name w:val="caption"/>
    <w:basedOn w:val="Normal"/>
    <w:next w:val="Normal"/>
    <w:qFormat/>
    <w:rsid w:val="006E11E4"/>
    <w:pPr>
      <w:spacing w:after="200" w:line="240" w:lineRule="auto"/>
      <w:ind w:firstLine="0"/>
      <w:jc w:val="center"/>
    </w:pPr>
    <w:rPr>
      <w:b/>
      <w:bCs/>
      <w:szCs w:val="18"/>
    </w:rPr>
  </w:style>
  <w:style w:type="paragraph" w:customStyle="1" w:styleId="TabeladeGrade31">
    <w:name w:val="Tabela de Grade 31"/>
    <w:basedOn w:val="Heading1"/>
    <w:next w:val="Normal"/>
    <w:uiPriority w:val="39"/>
    <w:unhideWhenUsed/>
    <w:qFormat/>
    <w:rsid w:val="00144A67"/>
    <w:pPr>
      <w:numPr>
        <w:numId w:val="0"/>
      </w:numPr>
      <w:outlineLvl w:val="9"/>
    </w:pPr>
  </w:style>
  <w:style w:type="paragraph" w:styleId="TOC1">
    <w:name w:val="toc 1"/>
    <w:basedOn w:val="Normal"/>
    <w:next w:val="Normal"/>
    <w:autoRedefine/>
    <w:uiPriority w:val="39"/>
    <w:unhideWhenUsed/>
    <w:qFormat/>
    <w:rsid w:val="002F6ED6"/>
    <w:pPr>
      <w:spacing w:after="100"/>
      <w:ind w:firstLine="0"/>
    </w:pPr>
  </w:style>
  <w:style w:type="paragraph" w:styleId="TOC2">
    <w:name w:val="toc 2"/>
    <w:basedOn w:val="Normal"/>
    <w:next w:val="Normal"/>
    <w:autoRedefine/>
    <w:uiPriority w:val="39"/>
    <w:unhideWhenUsed/>
    <w:qFormat/>
    <w:rsid w:val="00CC461E"/>
    <w:pPr>
      <w:tabs>
        <w:tab w:val="right" w:leader="dot" w:pos="9061"/>
      </w:tabs>
      <w:spacing w:after="100"/>
      <w:ind w:left="284" w:firstLine="0"/>
    </w:pPr>
  </w:style>
  <w:style w:type="paragraph" w:styleId="TOC3">
    <w:name w:val="toc 3"/>
    <w:basedOn w:val="Normal"/>
    <w:next w:val="Normal"/>
    <w:autoRedefine/>
    <w:uiPriority w:val="39"/>
    <w:unhideWhenUsed/>
    <w:qFormat/>
    <w:rsid w:val="00CC461E"/>
    <w:pPr>
      <w:spacing w:after="100"/>
      <w:ind w:left="567" w:firstLine="0"/>
    </w:pPr>
  </w:style>
  <w:style w:type="character" w:styleId="Hyperlink">
    <w:name w:val="Hyperlink"/>
    <w:uiPriority w:val="99"/>
    <w:unhideWhenUsed/>
    <w:rsid w:val="000742E2"/>
    <w:rPr>
      <w:color w:val="0000FF"/>
      <w:u w:val="single"/>
    </w:rPr>
  </w:style>
  <w:style w:type="paragraph" w:styleId="TableofFigures">
    <w:name w:val="table of figures"/>
    <w:basedOn w:val="Normal"/>
    <w:next w:val="Normal"/>
    <w:uiPriority w:val="99"/>
    <w:unhideWhenUsed/>
    <w:rsid w:val="002F6ED6"/>
    <w:pPr>
      <w:ind w:firstLine="0"/>
    </w:pPr>
  </w:style>
  <w:style w:type="paragraph" w:customStyle="1" w:styleId="RefernciasBibliogrficas">
    <w:name w:val="Referências Bibliográficas"/>
    <w:basedOn w:val="Normal"/>
    <w:link w:val="RefernciasBibliogrficasChar"/>
    <w:rsid w:val="00F24FE9"/>
    <w:pPr>
      <w:widowControl w:val="0"/>
      <w:autoSpaceDE w:val="0"/>
      <w:autoSpaceDN w:val="0"/>
      <w:adjustRightInd w:val="0"/>
      <w:spacing w:after="120" w:line="240" w:lineRule="auto"/>
      <w:ind w:left="284" w:hanging="284"/>
    </w:pPr>
  </w:style>
  <w:style w:type="character" w:customStyle="1" w:styleId="RefernciasBibliogrficasChar">
    <w:name w:val="Referências Bibliográficas Char"/>
    <w:link w:val="RefernciasBibliogrficas"/>
    <w:rsid w:val="00F24FE9"/>
    <w:rPr>
      <w:rFonts w:ascii="Times New Roman" w:hAnsi="Times New Roman"/>
      <w:sz w:val="24"/>
    </w:rPr>
  </w:style>
  <w:style w:type="paragraph" w:styleId="FootnoteText">
    <w:name w:val="footnote text"/>
    <w:basedOn w:val="Normal"/>
    <w:link w:val="FootnoteTextChar"/>
    <w:rsid w:val="00DA0579"/>
    <w:pPr>
      <w:spacing w:line="240" w:lineRule="auto"/>
      <w:ind w:firstLine="202"/>
    </w:pPr>
    <w:rPr>
      <w:rFonts w:eastAsia="Times New Roman"/>
      <w:sz w:val="16"/>
      <w:szCs w:val="16"/>
      <w:lang w:val="en-US"/>
    </w:rPr>
  </w:style>
  <w:style w:type="character" w:customStyle="1" w:styleId="FootnoteTextChar">
    <w:name w:val="Footnote Text Char"/>
    <w:link w:val="FootnoteText"/>
    <w:rsid w:val="00DA0579"/>
    <w:rPr>
      <w:rFonts w:ascii="Times New Roman" w:eastAsia="Times New Roman" w:hAnsi="Times New Roman" w:cs="Times New Roman"/>
      <w:sz w:val="16"/>
      <w:szCs w:val="16"/>
      <w:lang w:val="en-US"/>
    </w:rPr>
  </w:style>
  <w:style w:type="character" w:styleId="FootnoteReference">
    <w:name w:val="footnote reference"/>
    <w:rsid w:val="00DA0579"/>
    <w:rPr>
      <w:vertAlign w:val="superscript"/>
    </w:rPr>
  </w:style>
  <w:style w:type="paragraph" w:customStyle="1" w:styleId="Bibliografia1">
    <w:name w:val="Bibliografia1"/>
    <w:basedOn w:val="Normal"/>
    <w:link w:val="BibliographyChar"/>
    <w:qFormat/>
    <w:rsid w:val="00D3439D"/>
    <w:pPr>
      <w:spacing w:after="360"/>
      <w:ind w:firstLine="0"/>
      <w:jc w:val="center"/>
    </w:pPr>
    <w:rPr>
      <w:b/>
      <w:caps/>
      <w:sz w:val="28"/>
      <w:szCs w:val="28"/>
      <w:lang w:val="en-US"/>
    </w:rPr>
  </w:style>
  <w:style w:type="character" w:customStyle="1" w:styleId="BibliographyChar">
    <w:name w:val="Bibliography Char"/>
    <w:link w:val="Bibliografia1"/>
    <w:rsid w:val="00D3439D"/>
    <w:rPr>
      <w:rFonts w:ascii="Times New Roman" w:hAnsi="Times New Roman"/>
      <w:b/>
      <w:caps/>
      <w:sz w:val="28"/>
      <w:szCs w:val="28"/>
      <w:lang w:val="en-US"/>
    </w:rPr>
  </w:style>
  <w:style w:type="paragraph" w:customStyle="1" w:styleId="bulletlist">
    <w:name w:val="bullet list"/>
    <w:basedOn w:val="BodyText"/>
    <w:rsid w:val="00DA0579"/>
    <w:pPr>
      <w:tabs>
        <w:tab w:val="left" w:pos="648"/>
      </w:tabs>
      <w:suppressAutoHyphens/>
      <w:spacing w:after="6" w:line="240" w:lineRule="auto"/>
      <w:ind w:left="648" w:firstLine="0"/>
    </w:pPr>
    <w:rPr>
      <w:rFonts w:eastAsia="SimSun"/>
      <w:spacing w:val="-1"/>
      <w:sz w:val="20"/>
      <w:szCs w:val="20"/>
      <w:lang w:val="en-US" w:eastAsia="zh-CN"/>
    </w:rPr>
  </w:style>
  <w:style w:type="paragraph" w:styleId="BodyText">
    <w:name w:val="Body Text"/>
    <w:basedOn w:val="Normal"/>
    <w:link w:val="BodyTextChar"/>
    <w:uiPriority w:val="99"/>
    <w:unhideWhenUsed/>
    <w:rsid w:val="00DA0579"/>
    <w:pPr>
      <w:spacing w:after="120"/>
    </w:pPr>
  </w:style>
  <w:style w:type="character" w:customStyle="1" w:styleId="BodyTextChar">
    <w:name w:val="Body Text Char"/>
    <w:link w:val="BodyText"/>
    <w:uiPriority w:val="99"/>
    <w:rsid w:val="00DA0579"/>
    <w:rPr>
      <w:rFonts w:ascii="Times New Roman" w:hAnsi="Times New Roman"/>
      <w:sz w:val="24"/>
    </w:rPr>
  </w:style>
  <w:style w:type="paragraph" w:customStyle="1" w:styleId="PrimeiroPargrafo">
    <w:name w:val="Primeiro Parágrafo"/>
    <w:basedOn w:val="Normal"/>
    <w:next w:val="Normal"/>
    <w:link w:val="PrimeiroPargrafoChar"/>
    <w:qFormat/>
    <w:rsid w:val="00581A4A"/>
    <w:pPr>
      <w:tabs>
        <w:tab w:val="left" w:pos="720"/>
      </w:tabs>
      <w:spacing w:before="120" w:line="240" w:lineRule="auto"/>
      <w:ind w:firstLine="0"/>
    </w:pPr>
    <w:rPr>
      <w:rFonts w:ascii="Times" w:eastAsia="Times New Roman" w:hAnsi="Times"/>
      <w:szCs w:val="20"/>
      <w:lang w:eastAsia="pt-BR"/>
    </w:rPr>
  </w:style>
  <w:style w:type="character" w:customStyle="1" w:styleId="PrimeiroPargrafoChar">
    <w:name w:val="Primeiro Parágrafo Char"/>
    <w:link w:val="PrimeiroPargrafo"/>
    <w:rsid w:val="00581A4A"/>
    <w:rPr>
      <w:rFonts w:ascii="Times" w:eastAsia="Times New Roman" w:hAnsi="Times" w:cs="Times New Roman"/>
      <w:sz w:val="24"/>
      <w:szCs w:val="20"/>
      <w:lang w:eastAsia="pt-BR"/>
    </w:rPr>
  </w:style>
  <w:style w:type="table" w:customStyle="1" w:styleId="IEEETable">
    <w:name w:val="IEEE Table"/>
    <w:basedOn w:val="TableNormal"/>
    <w:uiPriority w:val="99"/>
    <w:rsid w:val="00581A4A"/>
    <w:rPr>
      <w:rFonts w:ascii="Times New Roman" w:eastAsia="Times New Roman" w:hAnsi="Times New Roman"/>
      <w:lang w:val="en-US"/>
    </w:rPr>
    <w:tblPr>
      <w:tblInd w:w="0" w:type="dxa"/>
      <w:tblBorders>
        <w:insideH w:val="single" w:sz="4" w:space="0" w:color="auto"/>
      </w:tblBorders>
      <w:tblCellMar>
        <w:top w:w="0" w:type="dxa"/>
        <w:left w:w="108" w:type="dxa"/>
        <w:bottom w:w="0" w:type="dxa"/>
        <w:right w:w="108" w:type="dxa"/>
      </w:tblCellMar>
    </w:tblPr>
    <w:tblStylePr w:type="firstRow">
      <w:tblPr/>
      <w:tcPr>
        <w:tcBorders>
          <w:top w:val="double" w:sz="4" w:space="0" w:color="auto"/>
        </w:tcBorders>
      </w:tcPr>
    </w:tblStylePr>
    <w:tblStylePr w:type="lastRow">
      <w:tblPr/>
      <w:tcPr>
        <w:tcBorders>
          <w:bottom w:val="double" w:sz="4" w:space="0" w:color="auto"/>
        </w:tcBorders>
      </w:tcPr>
    </w:tblStylePr>
  </w:style>
  <w:style w:type="paragraph" w:customStyle="1" w:styleId="ListaNumerada">
    <w:name w:val="Lista Numerada"/>
    <w:basedOn w:val="Normal"/>
    <w:link w:val="ListaNumeradaChar"/>
    <w:qFormat/>
    <w:rsid w:val="00581A4A"/>
    <w:pPr>
      <w:numPr>
        <w:numId w:val="5"/>
      </w:numPr>
      <w:tabs>
        <w:tab w:val="left" w:pos="993"/>
      </w:tabs>
      <w:spacing w:before="120" w:line="240" w:lineRule="auto"/>
    </w:pPr>
    <w:rPr>
      <w:rFonts w:ascii="Times" w:eastAsia="Times New Roman" w:hAnsi="Times"/>
      <w:szCs w:val="20"/>
      <w:lang w:eastAsia="pt-BR"/>
    </w:rPr>
  </w:style>
  <w:style w:type="character" w:customStyle="1" w:styleId="ListaNumeradaChar">
    <w:name w:val="Lista Numerada Char"/>
    <w:link w:val="ListaNumerada"/>
    <w:rsid w:val="00581A4A"/>
    <w:rPr>
      <w:rFonts w:ascii="Times" w:eastAsia="Times New Roman" w:hAnsi="Times" w:cs="Times New Roman"/>
      <w:sz w:val="24"/>
      <w:szCs w:val="20"/>
      <w:lang w:eastAsia="pt-BR"/>
    </w:rPr>
  </w:style>
  <w:style w:type="paragraph" w:customStyle="1" w:styleId="TabeladeGrade21">
    <w:name w:val="Tabela de Grade 21"/>
    <w:basedOn w:val="Normal"/>
    <w:next w:val="Normal"/>
    <w:uiPriority w:val="37"/>
    <w:unhideWhenUsed/>
    <w:rsid w:val="00871856"/>
    <w:pPr>
      <w:spacing w:after="240" w:line="240" w:lineRule="auto"/>
      <w:ind w:firstLine="0"/>
    </w:pPr>
  </w:style>
  <w:style w:type="table" w:customStyle="1" w:styleId="GridTable5DarkAccent1">
    <w:name w:val="Grid Table 5 Dark Accent 1"/>
    <w:basedOn w:val="TableNormal"/>
    <w:uiPriority w:val="50"/>
    <w:rsid w:val="00717EAB"/>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GridTable4Accent1">
    <w:name w:val="Grid Table 4 Accent 1"/>
    <w:basedOn w:val="TableNormal"/>
    <w:uiPriority w:val="49"/>
    <w:rsid w:val="00F918F2"/>
    <w:rPr>
      <w:rFonts w:ascii="Arial" w:hAnsi="Arial"/>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TextodeTabela">
    <w:name w:val="Texto de Tabela"/>
    <w:basedOn w:val="Normal"/>
    <w:link w:val="TextodeTabelaChar"/>
    <w:qFormat/>
    <w:rsid w:val="003D240B"/>
    <w:pPr>
      <w:spacing w:line="240" w:lineRule="auto"/>
      <w:ind w:firstLine="0"/>
    </w:pPr>
    <w:rPr>
      <w:rFonts w:ascii="Arial" w:hAnsi="Arial"/>
      <w:bCs/>
      <w:sz w:val="20"/>
      <w:szCs w:val="16"/>
      <w:lang w:val="en-US"/>
    </w:rPr>
  </w:style>
  <w:style w:type="character" w:customStyle="1" w:styleId="TextodeTabelaChar">
    <w:name w:val="Texto de Tabela Char"/>
    <w:link w:val="TextodeTabela"/>
    <w:rsid w:val="003D240B"/>
    <w:rPr>
      <w:rFonts w:ascii="Arial" w:hAnsi="Arial"/>
      <w:bCs/>
      <w:sz w:val="20"/>
      <w:szCs w:val="16"/>
      <w:lang w:val="en-US"/>
    </w:rPr>
  </w:style>
  <w:style w:type="table" w:customStyle="1" w:styleId="ListTable3Accent1">
    <w:name w:val="List Table 3 Accent 1"/>
    <w:basedOn w:val="TableNormal"/>
    <w:uiPriority w:val="48"/>
    <w:rsid w:val="00F918F2"/>
    <w:tblPr>
      <w:tblStyleRowBandSize w:val="1"/>
      <w:tblStyleColBandSize w:val="1"/>
      <w:tblInd w:w="0" w:type="dxa"/>
      <w:tblBorders>
        <w:top w:val="single" w:sz="4" w:space="0" w:color="4F81BD"/>
        <w:left w:val="single" w:sz="4" w:space="0" w:color="4F81BD"/>
        <w:bottom w:val="single" w:sz="4" w:space="0" w:color="4F81BD"/>
        <w:right w:val="single" w:sz="4" w:space="0" w:color="4F81BD"/>
      </w:tblBorders>
      <w:tblCellMar>
        <w:top w:w="0" w:type="dxa"/>
        <w:left w:w="108" w:type="dxa"/>
        <w:bottom w:w="0" w:type="dxa"/>
        <w:right w:w="108" w:type="dxa"/>
      </w:tblCellMar>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GridTable3Accent1">
    <w:name w:val="Grid Table 3 Accent 1"/>
    <w:basedOn w:val="TableNormal"/>
    <w:uiPriority w:val="48"/>
    <w:rsid w:val="00F918F2"/>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character" w:styleId="EndnoteReference">
    <w:name w:val="endnote reference"/>
    <w:uiPriority w:val="99"/>
    <w:semiHidden/>
    <w:unhideWhenUsed/>
    <w:rsid w:val="00D7163E"/>
    <w:rPr>
      <w:vertAlign w:val="superscript"/>
    </w:rPr>
  </w:style>
  <w:style w:type="paragraph" w:customStyle="1" w:styleId="Listasemnumerao">
    <w:name w:val="Lista sem numeração"/>
    <w:basedOn w:val="Normal"/>
    <w:link w:val="ListasemnumeraoChar"/>
    <w:qFormat/>
    <w:rsid w:val="0091399A"/>
    <w:pPr>
      <w:numPr>
        <w:numId w:val="7"/>
      </w:numPr>
      <w:tabs>
        <w:tab w:val="left" w:pos="993"/>
      </w:tabs>
      <w:spacing w:before="120" w:after="120"/>
    </w:pPr>
    <w:rPr>
      <w:rFonts w:ascii="Times" w:eastAsia="Times New Roman" w:hAnsi="Times"/>
      <w:szCs w:val="20"/>
      <w:lang w:val="en-US" w:eastAsia="pt-BR"/>
    </w:rPr>
  </w:style>
  <w:style w:type="character" w:customStyle="1" w:styleId="ListasemnumeraoChar">
    <w:name w:val="Lista sem numeração Char"/>
    <w:link w:val="Listasemnumerao"/>
    <w:rsid w:val="0091399A"/>
    <w:rPr>
      <w:rFonts w:ascii="Times" w:eastAsia="Times New Roman" w:hAnsi="Times" w:cs="Times New Roman"/>
      <w:sz w:val="24"/>
      <w:szCs w:val="20"/>
      <w:lang w:val="en-US" w:eastAsia="pt-BR"/>
    </w:rPr>
  </w:style>
  <w:style w:type="table" w:customStyle="1" w:styleId="TabeladeGrade5Escura-nfase11">
    <w:name w:val="Tabela de Grade 5 Escura - Ênfase 11"/>
    <w:basedOn w:val="TableNormal"/>
    <w:uiPriority w:val="50"/>
    <w:rsid w:val="00FF7707"/>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adeGrade4-nfase11">
    <w:name w:val="Tabela de Grade 4 - Ênfase 11"/>
    <w:basedOn w:val="TableNormal"/>
    <w:uiPriority w:val="49"/>
    <w:rsid w:val="00FF7707"/>
    <w:rPr>
      <w:rFonts w:ascii="Arial" w:hAnsi="Arial"/>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TabeladeLista3-nfase11">
    <w:name w:val="Tabela de Lista 3 - Ênfase 11"/>
    <w:basedOn w:val="TableNormal"/>
    <w:uiPriority w:val="48"/>
    <w:rsid w:val="00FF7707"/>
    <w:tblPr>
      <w:tblStyleRowBandSize w:val="1"/>
      <w:tblStyleColBandSize w:val="1"/>
      <w:tblInd w:w="0" w:type="dxa"/>
      <w:tblBorders>
        <w:top w:val="single" w:sz="4" w:space="0" w:color="4F81BD"/>
        <w:left w:val="single" w:sz="4" w:space="0" w:color="4F81BD"/>
        <w:bottom w:val="single" w:sz="4" w:space="0" w:color="4F81BD"/>
        <w:right w:val="single" w:sz="4" w:space="0" w:color="4F81BD"/>
      </w:tblBorders>
      <w:tblCellMar>
        <w:top w:w="0" w:type="dxa"/>
        <w:left w:w="108" w:type="dxa"/>
        <w:bottom w:w="0" w:type="dxa"/>
        <w:right w:w="108" w:type="dxa"/>
      </w:tblCellMar>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TabeladeGrade3-nfase11">
    <w:name w:val="Tabela de Grade 3 - Ênfase 11"/>
    <w:basedOn w:val="TableNormal"/>
    <w:uiPriority w:val="48"/>
    <w:rsid w:val="00FF7707"/>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paragraph" w:customStyle="1" w:styleId="Default">
    <w:name w:val="Default"/>
    <w:rsid w:val="00FF7707"/>
    <w:pPr>
      <w:autoSpaceDE w:val="0"/>
      <w:autoSpaceDN w:val="0"/>
      <w:adjustRightInd w:val="0"/>
    </w:pPr>
    <w:rPr>
      <w:rFonts w:ascii="Times New Roman" w:hAnsi="Times New Roman"/>
      <w:color w:val="000000"/>
      <w:sz w:val="24"/>
      <w:szCs w:val="24"/>
      <w:lang w:eastAsia="en-US"/>
    </w:rPr>
  </w:style>
  <w:style w:type="paragraph" w:styleId="ListBullet">
    <w:name w:val="List Bullet"/>
    <w:basedOn w:val="Normal"/>
    <w:uiPriority w:val="99"/>
    <w:unhideWhenUsed/>
    <w:rsid w:val="00A03124"/>
    <w:pPr>
      <w:numPr>
        <w:numId w:val="10"/>
      </w:numPr>
      <w:contextualSpacing/>
    </w:pPr>
  </w:style>
  <w:style w:type="paragraph" w:customStyle="1" w:styleId="Appendix1">
    <w:name w:val="Appendix 1"/>
    <w:basedOn w:val="Heading1"/>
    <w:next w:val="Normal"/>
    <w:link w:val="Appendix1Char"/>
    <w:qFormat/>
    <w:rsid w:val="000340C4"/>
    <w:pPr>
      <w:numPr>
        <w:numId w:val="12"/>
      </w:numPr>
    </w:pPr>
  </w:style>
  <w:style w:type="paragraph" w:styleId="TOC4">
    <w:name w:val="toc 4"/>
    <w:basedOn w:val="Normal"/>
    <w:next w:val="Normal"/>
    <w:autoRedefine/>
    <w:uiPriority w:val="39"/>
    <w:unhideWhenUsed/>
    <w:rsid w:val="00C435F5"/>
    <w:pPr>
      <w:spacing w:after="100" w:line="259" w:lineRule="auto"/>
      <w:ind w:left="660" w:firstLine="0"/>
      <w:jc w:val="left"/>
    </w:pPr>
    <w:rPr>
      <w:rFonts w:ascii="Calibri" w:eastAsia="Times New Roman" w:hAnsi="Calibri"/>
      <w:sz w:val="22"/>
      <w:lang w:eastAsia="pt-BR"/>
    </w:rPr>
  </w:style>
  <w:style w:type="character" w:customStyle="1" w:styleId="Appendix1Char">
    <w:name w:val="Appendix 1 Char"/>
    <w:link w:val="Appendix1"/>
    <w:rsid w:val="000340C4"/>
    <w:rPr>
      <w:rFonts w:ascii="Times New Roman" w:eastAsia="Times New Roman" w:hAnsi="Times New Roman"/>
      <w:b/>
      <w:bCs/>
      <w:caps/>
      <w:sz w:val="28"/>
      <w:szCs w:val="28"/>
      <w:lang w:val="en-US" w:eastAsia="en-US"/>
    </w:rPr>
  </w:style>
  <w:style w:type="paragraph" w:styleId="TOC5">
    <w:name w:val="toc 5"/>
    <w:basedOn w:val="Normal"/>
    <w:next w:val="Normal"/>
    <w:autoRedefine/>
    <w:uiPriority w:val="39"/>
    <w:unhideWhenUsed/>
    <w:rsid w:val="00C435F5"/>
    <w:pPr>
      <w:spacing w:after="100" w:line="259" w:lineRule="auto"/>
      <w:ind w:left="880" w:firstLine="0"/>
      <w:jc w:val="left"/>
    </w:pPr>
    <w:rPr>
      <w:rFonts w:ascii="Calibri" w:eastAsia="Times New Roman" w:hAnsi="Calibri"/>
      <w:sz w:val="22"/>
      <w:lang w:eastAsia="pt-BR"/>
    </w:rPr>
  </w:style>
  <w:style w:type="paragraph" w:styleId="TOC6">
    <w:name w:val="toc 6"/>
    <w:basedOn w:val="Normal"/>
    <w:next w:val="Normal"/>
    <w:autoRedefine/>
    <w:uiPriority w:val="39"/>
    <w:unhideWhenUsed/>
    <w:rsid w:val="00C435F5"/>
    <w:pPr>
      <w:spacing w:after="100" w:line="259" w:lineRule="auto"/>
      <w:ind w:left="1100" w:firstLine="0"/>
      <w:jc w:val="left"/>
    </w:pPr>
    <w:rPr>
      <w:rFonts w:ascii="Calibri" w:eastAsia="Times New Roman" w:hAnsi="Calibri"/>
      <w:sz w:val="22"/>
      <w:lang w:eastAsia="pt-BR"/>
    </w:rPr>
  </w:style>
  <w:style w:type="paragraph" w:styleId="TOC7">
    <w:name w:val="toc 7"/>
    <w:basedOn w:val="Normal"/>
    <w:next w:val="Normal"/>
    <w:autoRedefine/>
    <w:uiPriority w:val="39"/>
    <w:unhideWhenUsed/>
    <w:rsid w:val="00C435F5"/>
    <w:pPr>
      <w:spacing w:after="100" w:line="259" w:lineRule="auto"/>
      <w:ind w:left="1320" w:firstLine="0"/>
      <w:jc w:val="left"/>
    </w:pPr>
    <w:rPr>
      <w:rFonts w:ascii="Calibri" w:eastAsia="Times New Roman" w:hAnsi="Calibri"/>
      <w:sz w:val="22"/>
      <w:lang w:eastAsia="pt-BR"/>
    </w:rPr>
  </w:style>
  <w:style w:type="paragraph" w:styleId="TOC8">
    <w:name w:val="toc 8"/>
    <w:basedOn w:val="Normal"/>
    <w:next w:val="Normal"/>
    <w:autoRedefine/>
    <w:uiPriority w:val="39"/>
    <w:unhideWhenUsed/>
    <w:rsid w:val="00C435F5"/>
    <w:pPr>
      <w:spacing w:after="100" w:line="259" w:lineRule="auto"/>
      <w:ind w:left="1540" w:firstLine="0"/>
      <w:jc w:val="left"/>
    </w:pPr>
    <w:rPr>
      <w:rFonts w:ascii="Calibri" w:eastAsia="Times New Roman" w:hAnsi="Calibri"/>
      <w:sz w:val="22"/>
      <w:lang w:eastAsia="pt-BR"/>
    </w:rPr>
  </w:style>
  <w:style w:type="paragraph" w:styleId="TOC9">
    <w:name w:val="toc 9"/>
    <w:basedOn w:val="Normal"/>
    <w:next w:val="Normal"/>
    <w:autoRedefine/>
    <w:uiPriority w:val="39"/>
    <w:unhideWhenUsed/>
    <w:rsid w:val="00C435F5"/>
    <w:pPr>
      <w:spacing w:after="100" w:line="259" w:lineRule="auto"/>
      <w:ind w:left="1760" w:firstLine="0"/>
      <w:jc w:val="left"/>
    </w:pPr>
    <w:rPr>
      <w:rFonts w:ascii="Calibri" w:eastAsia="Times New Roman" w:hAnsi="Calibri"/>
      <w:sz w:val="22"/>
      <w:lang w:eastAsia="pt-BR"/>
    </w:rPr>
  </w:style>
  <w:style w:type="paragraph" w:customStyle="1" w:styleId="SombreamentoEscuro-nfase11">
    <w:name w:val="Sombreamento Escuro - Ênfase 11"/>
    <w:hidden/>
    <w:uiPriority w:val="71"/>
    <w:unhideWhenUsed/>
    <w:rsid w:val="002D7B43"/>
    <w:rPr>
      <w:rFonts w:ascii="Times New Roman" w:hAnsi="Times New Roman"/>
      <w:sz w:val="24"/>
      <w:szCs w:val="22"/>
      <w:lang w:eastAsia="en-US"/>
    </w:rPr>
  </w:style>
  <w:style w:type="paragraph" w:styleId="Bibliography">
    <w:name w:val="Bibliography"/>
    <w:basedOn w:val="Normal"/>
    <w:next w:val="Normal"/>
    <w:uiPriority w:val="37"/>
    <w:unhideWhenUsed/>
    <w:rsid w:val="005818A0"/>
  </w:style>
  <w:style w:type="paragraph" w:styleId="ListParagraph">
    <w:name w:val="List Paragraph"/>
    <w:basedOn w:val="Normal"/>
    <w:uiPriority w:val="34"/>
    <w:qFormat/>
    <w:rsid w:val="002F10BF"/>
    <w:pPr>
      <w:ind w:left="720"/>
      <w:contextualSpacing/>
    </w:pPr>
  </w:style>
  <w:style w:type="paragraph" w:customStyle="1" w:styleId="Appendix2">
    <w:name w:val="Appendix 2"/>
    <w:basedOn w:val="Appendix1"/>
    <w:link w:val="Appendix2Char"/>
    <w:qFormat/>
    <w:rsid w:val="002B1075"/>
    <w:pPr>
      <w:numPr>
        <w:ilvl w:val="1"/>
      </w:numPr>
      <w:spacing w:after="0"/>
      <w:jc w:val="both"/>
    </w:pPr>
    <w:rPr>
      <w:sz w:val="24"/>
      <w:szCs w:val="24"/>
    </w:rPr>
  </w:style>
  <w:style w:type="paragraph" w:customStyle="1" w:styleId="Appendix3">
    <w:name w:val="Appendix 3"/>
    <w:basedOn w:val="Appendix1"/>
    <w:link w:val="Appendix3Char"/>
    <w:qFormat/>
    <w:rsid w:val="002B1075"/>
    <w:pPr>
      <w:numPr>
        <w:ilvl w:val="2"/>
      </w:numPr>
      <w:spacing w:after="0"/>
      <w:jc w:val="both"/>
    </w:pPr>
    <w:rPr>
      <w:sz w:val="24"/>
      <w:szCs w:val="24"/>
    </w:rPr>
  </w:style>
  <w:style w:type="character" w:customStyle="1" w:styleId="Appendix2Char">
    <w:name w:val="Appendix 2 Char"/>
    <w:basedOn w:val="Appendix1Char"/>
    <w:link w:val="Appendix2"/>
    <w:rsid w:val="002B1075"/>
    <w:rPr>
      <w:rFonts w:ascii="Times New Roman" w:eastAsia="Times New Roman" w:hAnsi="Times New Roman"/>
      <w:b/>
      <w:bCs/>
      <w:caps/>
      <w:sz w:val="24"/>
      <w:szCs w:val="24"/>
      <w:lang w:val="en-US" w:eastAsia="en-US"/>
    </w:rPr>
  </w:style>
  <w:style w:type="character" w:customStyle="1" w:styleId="Appendix3Char">
    <w:name w:val="Appendix 3 Char"/>
    <w:basedOn w:val="Appendix1Char"/>
    <w:link w:val="Appendix3"/>
    <w:rsid w:val="002B1075"/>
    <w:rPr>
      <w:rFonts w:ascii="Times New Roman" w:eastAsia="Times New Roman" w:hAnsi="Times New Roman"/>
      <w:b/>
      <w:bCs/>
      <w:caps/>
      <w:sz w:val="24"/>
      <w:szCs w:val="24"/>
      <w:lang w:val="en-US"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335C"/>
    <w:pPr>
      <w:spacing w:line="360" w:lineRule="auto"/>
      <w:ind w:firstLine="709"/>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AB2F05"/>
    <w:pPr>
      <w:keepNext/>
      <w:keepLines/>
      <w:numPr>
        <w:numId w:val="2"/>
      </w:numPr>
      <w:spacing w:after="360"/>
      <w:jc w:val="center"/>
      <w:outlineLvl w:val="0"/>
    </w:pPr>
    <w:rPr>
      <w:rFonts w:eastAsia="Times New Roman"/>
      <w:b/>
      <w:bCs/>
      <w:caps/>
      <w:sz w:val="28"/>
      <w:szCs w:val="28"/>
      <w:lang w:val="en-US"/>
    </w:rPr>
  </w:style>
  <w:style w:type="paragraph" w:styleId="Heading2">
    <w:name w:val="heading 2"/>
    <w:basedOn w:val="Normal"/>
    <w:next w:val="Normal"/>
    <w:link w:val="Heading2Char"/>
    <w:uiPriority w:val="9"/>
    <w:qFormat/>
    <w:rsid w:val="00ED04EC"/>
    <w:pPr>
      <w:keepNext/>
      <w:keepLines/>
      <w:numPr>
        <w:ilvl w:val="1"/>
        <w:numId w:val="2"/>
      </w:numPr>
      <w:spacing w:before="240" w:after="120"/>
      <w:outlineLvl w:val="1"/>
    </w:pPr>
    <w:rPr>
      <w:rFonts w:eastAsia="Times New Roman"/>
      <w:b/>
      <w:bCs/>
      <w:caps/>
      <w:szCs w:val="26"/>
    </w:rPr>
  </w:style>
  <w:style w:type="paragraph" w:styleId="Heading3">
    <w:name w:val="heading 3"/>
    <w:basedOn w:val="Normal"/>
    <w:next w:val="Normal"/>
    <w:link w:val="Heading3Char"/>
    <w:uiPriority w:val="9"/>
    <w:qFormat/>
    <w:rsid w:val="00274BFA"/>
    <w:pPr>
      <w:keepNext/>
      <w:keepLines/>
      <w:numPr>
        <w:ilvl w:val="2"/>
        <w:numId w:val="2"/>
      </w:numPr>
      <w:spacing w:before="240" w:after="120"/>
      <w:outlineLvl w:val="2"/>
    </w:pPr>
    <w:rPr>
      <w:rFonts w:eastAsia="Times New Roman"/>
      <w:b/>
      <w:bCs/>
      <w:caps/>
    </w:rPr>
  </w:style>
  <w:style w:type="paragraph" w:styleId="Heading4">
    <w:name w:val="heading 4"/>
    <w:basedOn w:val="Normal"/>
    <w:next w:val="Normal"/>
    <w:link w:val="Heading4Char"/>
    <w:uiPriority w:val="9"/>
    <w:qFormat/>
    <w:rsid w:val="00274BFA"/>
    <w:pPr>
      <w:keepNext/>
      <w:keepLines/>
      <w:numPr>
        <w:ilvl w:val="3"/>
        <w:numId w:val="2"/>
      </w:numPr>
      <w:spacing w:before="240" w:after="120"/>
      <w:outlineLvl w:val="3"/>
    </w:pPr>
    <w:rPr>
      <w:rFonts w:eastAsia="Times New Roman"/>
      <w:b/>
      <w:bCs/>
      <w:iCs/>
      <w:caps/>
    </w:rPr>
  </w:style>
  <w:style w:type="paragraph" w:styleId="Heading5">
    <w:name w:val="heading 5"/>
    <w:basedOn w:val="Normal"/>
    <w:next w:val="Normal"/>
    <w:link w:val="Heading5Char"/>
    <w:uiPriority w:val="9"/>
    <w:qFormat/>
    <w:rsid w:val="00274BFA"/>
    <w:pPr>
      <w:keepNext/>
      <w:keepLines/>
      <w:numPr>
        <w:ilvl w:val="4"/>
        <w:numId w:val="2"/>
      </w:numPr>
      <w:spacing w:before="240" w:after="120"/>
      <w:outlineLvl w:val="4"/>
    </w:pPr>
    <w:rPr>
      <w:rFonts w:eastAsia="Times New Roman"/>
      <w:b/>
      <w:caps/>
    </w:rPr>
  </w:style>
  <w:style w:type="paragraph" w:styleId="Heading6">
    <w:name w:val="heading 6"/>
    <w:basedOn w:val="Normal"/>
    <w:next w:val="Normal"/>
    <w:link w:val="Heading6Char"/>
    <w:uiPriority w:val="9"/>
    <w:qFormat/>
    <w:rsid w:val="00274BFA"/>
    <w:pPr>
      <w:keepNext/>
      <w:keepLines/>
      <w:numPr>
        <w:ilvl w:val="5"/>
        <w:numId w:val="2"/>
      </w:numPr>
      <w:spacing w:before="240" w:after="120"/>
      <w:outlineLvl w:val="5"/>
    </w:pPr>
    <w:rPr>
      <w:rFonts w:eastAsia="Times New Roman"/>
      <w:b/>
      <w:iCs/>
      <w:caps/>
    </w:rPr>
  </w:style>
  <w:style w:type="paragraph" w:styleId="Heading7">
    <w:name w:val="heading 7"/>
    <w:basedOn w:val="Normal"/>
    <w:next w:val="Normal"/>
    <w:link w:val="Heading7Char"/>
    <w:uiPriority w:val="9"/>
    <w:qFormat/>
    <w:rsid w:val="00274BFA"/>
    <w:pPr>
      <w:keepNext/>
      <w:keepLines/>
      <w:numPr>
        <w:ilvl w:val="6"/>
        <w:numId w:val="2"/>
      </w:numPr>
      <w:spacing w:before="240" w:after="120"/>
      <w:outlineLvl w:val="6"/>
    </w:pPr>
    <w:rPr>
      <w:rFonts w:eastAsia="Times New Roman"/>
      <w:b/>
      <w:iCs/>
      <w:caps/>
    </w:rPr>
  </w:style>
  <w:style w:type="paragraph" w:styleId="Heading8">
    <w:name w:val="heading 8"/>
    <w:basedOn w:val="Normal"/>
    <w:next w:val="Normal"/>
    <w:link w:val="Heading8Char"/>
    <w:uiPriority w:val="9"/>
    <w:qFormat/>
    <w:rsid w:val="00274BFA"/>
    <w:pPr>
      <w:keepNext/>
      <w:keepLines/>
      <w:numPr>
        <w:ilvl w:val="7"/>
        <w:numId w:val="2"/>
      </w:numPr>
      <w:spacing w:before="240" w:after="120"/>
      <w:outlineLvl w:val="7"/>
    </w:pPr>
    <w:rPr>
      <w:rFonts w:eastAsia="Times New Roman"/>
      <w:b/>
      <w:caps/>
      <w:szCs w:val="20"/>
    </w:rPr>
  </w:style>
  <w:style w:type="paragraph" w:styleId="Heading9">
    <w:name w:val="heading 9"/>
    <w:basedOn w:val="Normal"/>
    <w:next w:val="Normal"/>
    <w:link w:val="Heading9Char"/>
    <w:uiPriority w:val="9"/>
    <w:qFormat/>
    <w:rsid w:val="00274BFA"/>
    <w:pPr>
      <w:keepNext/>
      <w:keepLines/>
      <w:numPr>
        <w:ilvl w:val="8"/>
        <w:numId w:val="2"/>
      </w:numPr>
      <w:spacing w:before="240" w:after="120"/>
      <w:outlineLvl w:val="8"/>
    </w:pPr>
    <w:rPr>
      <w:rFonts w:eastAsia="Times New Roman"/>
      <w:b/>
      <w:iCs/>
      <w:cap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B2F05"/>
    <w:rPr>
      <w:rFonts w:ascii="Times New Roman" w:eastAsia="Times New Roman" w:hAnsi="Times New Roman" w:cs="Times New Roman"/>
      <w:b/>
      <w:bCs/>
      <w:caps/>
      <w:sz w:val="28"/>
      <w:szCs w:val="28"/>
      <w:lang w:val="en-US"/>
    </w:rPr>
  </w:style>
  <w:style w:type="character" w:customStyle="1" w:styleId="Heading2Char">
    <w:name w:val="Heading 2 Char"/>
    <w:link w:val="Heading2"/>
    <w:uiPriority w:val="9"/>
    <w:rsid w:val="00ED04EC"/>
    <w:rPr>
      <w:rFonts w:ascii="Times New Roman" w:eastAsia="Times New Roman" w:hAnsi="Times New Roman" w:cs="Times New Roman"/>
      <w:b/>
      <w:bCs/>
      <w:caps/>
      <w:sz w:val="24"/>
      <w:szCs w:val="26"/>
    </w:rPr>
  </w:style>
  <w:style w:type="character" w:customStyle="1" w:styleId="Heading3Char">
    <w:name w:val="Heading 3 Char"/>
    <w:link w:val="Heading3"/>
    <w:uiPriority w:val="9"/>
    <w:rsid w:val="00274BFA"/>
    <w:rPr>
      <w:rFonts w:ascii="Times New Roman" w:eastAsia="Times New Roman" w:hAnsi="Times New Roman" w:cs="Times New Roman"/>
      <w:b/>
      <w:bCs/>
      <w:caps/>
      <w:sz w:val="24"/>
    </w:rPr>
  </w:style>
  <w:style w:type="character" w:customStyle="1" w:styleId="Heading4Char">
    <w:name w:val="Heading 4 Char"/>
    <w:link w:val="Heading4"/>
    <w:uiPriority w:val="9"/>
    <w:rsid w:val="00274BFA"/>
    <w:rPr>
      <w:rFonts w:ascii="Times New Roman" w:eastAsia="Times New Roman" w:hAnsi="Times New Roman" w:cs="Times New Roman"/>
      <w:b/>
      <w:bCs/>
      <w:iCs/>
      <w:caps/>
      <w:sz w:val="24"/>
    </w:rPr>
  </w:style>
  <w:style w:type="character" w:customStyle="1" w:styleId="Heading5Char">
    <w:name w:val="Heading 5 Char"/>
    <w:link w:val="Heading5"/>
    <w:uiPriority w:val="9"/>
    <w:rsid w:val="00274BFA"/>
    <w:rPr>
      <w:rFonts w:ascii="Times New Roman" w:eastAsia="Times New Roman" w:hAnsi="Times New Roman" w:cs="Times New Roman"/>
      <w:b/>
      <w:caps/>
      <w:sz w:val="24"/>
    </w:rPr>
  </w:style>
  <w:style w:type="character" w:customStyle="1" w:styleId="Heading6Char">
    <w:name w:val="Heading 6 Char"/>
    <w:link w:val="Heading6"/>
    <w:uiPriority w:val="9"/>
    <w:rsid w:val="00274BFA"/>
    <w:rPr>
      <w:rFonts w:ascii="Times New Roman" w:eastAsia="Times New Roman" w:hAnsi="Times New Roman" w:cs="Times New Roman"/>
      <w:b/>
      <w:iCs/>
      <w:caps/>
      <w:sz w:val="24"/>
    </w:rPr>
  </w:style>
  <w:style w:type="character" w:customStyle="1" w:styleId="Heading7Char">
    <w:name w:val="Heading 7 Char"/>
    <w:link w:val="Heading7"/>
    <w:uiPriority w:val="9"/>
    <w:rsid w:val="00274BFA"/>
    <w:rPr>
      <w:rFonts w:ascii="Times New Roman" w:eastAsia="Times New Roman" w:hAnsi="Times New Roman" w:cs="Times New Roman"/>
      <w:b/>
      <w:iCs/>
      <w:caps/>
      <w:sz w:val="24"/>
    </w:rPr>
  </w:style>
  <w:style w:type="character" w:customStyle="1" w:styleId="Heading8Char">
    <w:name w:val="Heading 8 Char"/>
    <w:link w:val="Heading8"/>
    <w:uiPriority w:val="9"/>
    <w:rsid w:val="00274BFA"/>
    <w:rPr>
      <w:rFonts w:ascii="Times New Roman" w:eastAsia="Times New Roman" w:hAnsi="Times New Roman" w:cs="Times New Roman"/>
      <w:b/>
      <w:caps/>
      <w:sz w:val="24"/>
      <w:szCs w:val="20"/>
    </w:rPr>
  </w:style>
  <w:style w:type="character" w:customStyle="1" w:styleId="Heading9Char">
    <w:name w:val="Heading 9 Char"/>
    <w:link w:val="Heading9"/>
    <w:uiPriority w:val="9"/>
    <w:rsid w:val="00274BFA"/>
    <w:rPr>
      <w:rFonts w:ascii="Times New Roman" w:eastAsia="Times New Roman" w:hAnsi="Times New Roman" w:cs="Times New Roman"/>
      <w:b/>
      <w:iCs/>
      <w:caps/>
      <w:sz w:val="24"/>
      <w:szCs w:val="20"/>
    </w:rPr>
  </w:style>
  <w:style w:type="paragraph" w:customStyle="1" w:styleId="Ttulos">
    <w:name w:val="Títulos"/>
    <w:basedOn w:val="Normal"/>
    <w:link w:val="TtulosChar"/>
    <w:qFormat/>
    <w:rsid w:val="007344AB"/>
    <w:pPr>
      <w:autoSpaceDE w:val="0"/>
      <w:autoSpaceDN w:val="0"/>
      <w:adjustRightInd w:val="0"/>
      <w:spacing w:after="30" w:line="480" w:lineRule="auto"/>
    </w:pPr>
    <w:rPr>
      <w:rFonts w:cs="Arial"/>
      <w:b/>
      <w:color w:val="000000"/>
      <w:sz w:val="26"/>
      <w:szCs w:val="20"/>
    </w:rPr>
  </w:style>
  <w:style w:type="character" w:customStyle="1" w:styleId="TtulosChar">
    <w:name w:val="Títulos Char"/>
    <w:link w:val="Ttulos"/>
    <w:rsid w:val="007344AB"/>
    <w:rPr>
      <w:rFonts w:ascii="Times New Roman" w:hAnsi="Times New Roman" w:cs="Arial"/>
      <w:b/>
      <w:color w:val="000000"/>
      <w:sz w:val="26"/>
      <w:szCs w:val="20"/>
    </w:rPr>
  </w:style>
  <w:style w:type="paragraph" w:customStyle="1" w:styleId="TextoSimples">
    <w:name w:val="TextoSimples"/>
    <w:next w:val="Normal"/>
    <w:link w:val="TextoSimplesChar"/>
    <w:qFormat/>
    <w:rsid w:val="00483167"/>
    <w:pPr>
      <w:spacing w:line="360" w:lineRule="auto"/>
    </w:pPr>
    <w:rPr>
      <w:rFonts w:ascii="Times New Roman" w:hAnsi="Times New Roman"/>
      <w:sz w:val="24"/>
      <w:szCs w:val="24"/>
      <w:lang w:eastAsia="en-US"/>
    </w:rPr>
  </w:style>
  <w:style w:type="character" w:customStyle="1" w:styleId="TextoSimplesChar">
    <w:name w:val="TextoSimples Char"/>
    <w:link w:val="TextoSimples"/>
    <w:rsid w:val="00483167"/>
    <w:rPr>
      <w:rFonts w:ascii="Times New Roman" w:hAnsi="Times New Roman" w:cs="Arial"/>
      <w:b/>
      <w:color w:val="000000"/>
      <w:sz w:val="24"/>
      <w:szCs w:val="24"/>
    </w:rPr>
  </w:style>
  <w:style w:type="paragraph" w:customStyle="1" w:styleId="FiguraEtabela">
    <w:name w:val="FiguraEtabela"/>
    <w:basedOn w:val="TextoSimples"/>
    <w:link w:val="FiguraEtabelaChar"/>
    <w:qFormat/>
    <w:rsid w:val="0087104D"/>
    <w:rPr>
      <w:rFonts w:ascii="Helvetica" w:hAnsi="Helvetica"/>
      <w:sz w:val="20"/>
      <w:szCs w:val="20"/>
    </w:rPr>
  </w:style>
  <w:style w:type="character" w:customStyle="1" w:styleId="FiguraEtabelaChar">
    <w:name w:val="FiguraEtabela Char"/>
    <w:link w:val="FiguraEtabela"/>
    <w:rsid w:val="0087104D"/>
    <w:rPr>
      <w:rFonts w:ascii="Helvetica" w:hAnsi="Helvetica" w:cs="Arial"/>
      <w:b/>
      <w:color w:val="000000"/>
      <w:sz w:val="20"/>
      <w:szCs w:val="20"/>
    </w:rPr>
  </w:style>
  <w:style w:type="character" w:customStyle="1" w:styleId="TabeladeGrade1Clara1">
    <w:name w:val="Tabela de Grade 1 Clara1"/>
    <w:uiPriority w:val="33"/>
    <w:qFormat/>
    <w:rsid w:val="00496ACF"/>
    <w:rPr>
      <w:b/>
      <w:bCs/>
      <w:smallCaps/>
      <w:spacing w:val="5"/>
    </w:rPr>
  </w:style>
  <w:style w:type="character" w:customStyle="1" w:styleId="GradeMdia11">
    <w:name w:val="Grade Média 11"/>
    <w:uiPriority w:val="99"/>
    <w:semiHidden/>
    <w:rsid w:val="00496ACF"/>
    <w:rPr>
      <w:color w:val="808080"/>
    </w:rPr>
  </w:style>
  <w:style w:type="paragraph" w:styleId="BalloonText">
    <w:name w:val="Balloon Text"/>
    <w:basedOn w:val="Normal"/>
    <w:link w:val="BalloonTextChar"/>
    <w:uiPriority w:val="99"/>
    <w:semiHidden/>
    <w:unhideWhenUsed/>
    <w:rsid w:val="00496AC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496ACF"/>
    <w:rPr>
      <w:rFonts w:ascii="Tahoma" w:hAnsi="Tahoma" w:cs="Tahoma"/>
      <w:sz w:val="16"/>
      <w:szCs w:val="16"/>
    </w:rPr>
  </w:style>
  <w:style w:type="paragraph" w:customStyle="1" w:styleId="Figuras">
    <w:name w:val="Figuras"/>
    <w:basedOn w:val="Ttulos"/>
    <w:link w:val="FigurasChar"/>
    <w:rsid w:val="00AE6BF4"/>
    <w:pPr>
      <w:jc w:val="center"/>
    </w:pPr>
    <w:rPr>
      <w:b w:val="0"/>
      <w:sz w:val="20"/>
      <w:szCs w:val="22"/>
    </w:rPr>
  </w:style>
  <w:style w:type="character" w:customStyle="1" w:styleId="FigurasChar">
    <w:name w:val="Figuras Char"/>
    <w:link w:val="Figuras"/>
    <w:rsid w:val="00AE6BF4"/>
    <w:rPr>
      <w:rFonts w:ascii="Times New Roman" w:hAnsi="Times New Roman" w:cs="Arial"/>
      <w:b/>
      <w:color w:val="000000"/>
      <w:sz w:val="20"/>
      <w:szCs w:val="20"/>
    </w:rPr>
  </w:style>
  <w:style w:type="paragraph" w:styleId="Header">
    <w:name w:val="header"/>
    <w:basedOn w:val="Normal"/>
    <w:link w:val="HeaderChar"/>
    <w:uiPriority w:val="99"/>
    <w:unhideWhenUsed/>
    <w:rsid w:val="00426D80"/>
    <w:pPr>
      <w:tabs>
        <w:tab w:val="center" w:pos="4252"/>
        <w:tab w:val="right" w:pos="8504"/>
      </w:tabs>
      <w:spacing w:line="240" w:lineRule="auto"/>
    </w:pPr>
  </w:style>
  <w:style w:type="character" w:customStyle="1" w:styleId="HeaderChar">
    <w:name w:val="Header Char"/>
    <w:basedOn w:val="DefaultParagraphFont"/>
    <w:link w:val="Header"/>
    <w:uiPriority w:val="99"/>
    <w:rsid w:val="00426D80"/>
  </w:style>
  <w:style w:type="paragraph" w:styleId="Footer">
    <w:name w:val="footer"/>
    <w:basedOn w:val="Normal"/>
    <w:link w:val="FooterChar"/>
    <w:uiPriority w:val="99"/>
    <w:unhideWhenUsed/>
    <w:rsid w:val="00EA4B57"/>
    <w:pPr>
      <w:tabs>
        <w:tab w:val="center" w:pos="4252"/>
        <w:tab w:val="right" w:pos="8504"/>
      </w:tabs>
      <w:spacing w:line="240" w:lineRule="auto"/>
    </w:pPr>
  </w:style>
  <w:style w:type="character" w:customStyle="1" w:styleId="FooterChar">
    <w:name w:val="Footer Char"/>
    <w:basedOn w:val="DefaultParagraphFont"/>
    <w:link w:val="Footer"/>
    <w:uiPriority w:val="99"/>
    <w:rsid w:val="00EA4B57"/>
  </w:style>
  <w:style w:type="paragraph" w:customStyle="1" w:styleId="Seo">
    <w:name w:val="Seção"/>
    <w:basedOn w:val="Ttulos"/>
    <w:link w:val="SeoChar"/>
    <w:rsid w:val="00483167"/>
    <w:pPr>
      <w:spacing w:after="0" w:line="360" w:lineRule="auto"/>
      <w:jc w:val="center"/>
    </w:pPr>
    <w:rPr>
      <w:b w:val="0"/>
      <w:caps/>
      <w:sz w:val="24"/>
    </w:rPr>
  </w:style>
  <w:style w:type="character" w:customStyle="1" w:styleId="SeoChar">
    <w:name w:val="Seção Char"/>
    <w:link w:val="Seo"/>
    <w:rsid w:val="00483167"/>
    <w:rPr>
      <w:rFonts w:ascii="Times New Roman" w:hAnsi="Times New Roman" w:cs="Arial"/>
      <w:b/>
      <w:caps/>
      <w:color w:val="000000"/>
      <w:sz w:val="24"/>
      <w:szCs w:val="20"/>
    </w:rPr>
  </w:style>
  <w:style w:type="paragraph" w:customStyle="1" w:styleId="Sub-seo">
    <w:name w:val="Sub-seção"/>
    <w:basedOn w:val="Seo"/>
    <w:link w:val="Sub-seoChar"/>
    <w:rsid w:val="007344AB"/>
    <w:pPr>
      <w:spacing w:before="30"/>
    </w:pPr>
  </w:style>
  <w:style w:type="character" w:customStyle="1" w:styleId="Sub-seoChar">
    <w:name w:val="Sub-seção Char"/>
    <w:link w:val="Sub-seo"/>
    <w:rsid w:val="007344AB"/>
    <w:rPr>
      <w:rFonts w:ascii="Times New Roman" w:hAnsi="Times New Roman" w:cs="Arial"/>
      <w:b/>
      <w:caps/>
      <w:color w:val="000000"/>
      <w:sz w:val="24"/>
      <w:szCs w:val="20"/>
    </w:rPr>
  </w:style>
  <w:style w:type="paragraph" w:customStyle="1" w:styleId="Tabela">
    <w:name w:val="Tabela"/>
    <w:basedOn w:val="Figuras"/>
    <w:link w:val="TabelaChar"/>
    <w:rsid w:val="00FC6806"/>
    <w:pPr>
      <w:spacing w:after="40"/>
    </w:pPr>
  </w:style>
  <w:style w:type="character" w:customStyle="1" w:styleId="TabelaChar">
    <w:name w:val="Tabela Char"/>
    <w:link w:val="Tabela"/>
    <w:rsid w:val="00FC6806"/>
    <w:rPr>
      <w:rFonts w:ascii="Times New Roman" w:hAnsi="Times New Roman" w:cs="Arial"/>
      <w:b/>
      <w:color w:val="000000"/>
      <w:sz w:val="20"/>
      <w:szCs w:val="20"/>
    </w:rPr>
  </w:style>
  <w:style w:type="table" w:styleId="TableGrid">
    <w:name w:val="Table Grid"/>
    <w:basedOn w:val="TableNormal"/>
    <w:uiPriority w:val="39"/>
    <w:rsid w:val="00FC680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Rodap1">
    <w:name w:val="Rodapé1"/>
    <w:basedOn w:val="Footer"/>
    <w:link w:val="RodapChar"/>
    <w:rsid w:val="00ED619F"/>
    <w:pPr>
      <w:ind w:left="1701"/>
    </w:pPr>
  </w:style>
  <w:style w:type="character" w:customStyle="1" w:styleId="RodapChar">
    <w:name w:val="Rodapé Char"/>
    <w:basedOn w:val="FooterChar"/>
    <w:link w:val="Rodap1"/>
    <w:rsid w:val="00ED619F"/>
  </w:style>
  <w:style w:type="paragraph" w:styleId="DocumentMap">
    <w:name w:val="Document Map"/>
    <w:basedOn w:val="Normal"/>
    <w:link w:val="DocumentMapChar"/>
    <w:uiPriority w:val="99"/>
    <w:semiHidden/>
    <w:unhideWhenUsed/>
    <w:rsid w:val="00941844"/>
    <w:pPr>
      <w:spacing w:line="240" w:lineRule="auto"/>
    </w:pPr>
    <w:rPr>
      <w:rFonts w:ascii="Tahoma" w:hAnsi="Tahoma" w:cs="Tahoma"/>
      <w:sz w:val="16"/>
      <w:szCs w:val="16"/>
    </w:rPr>
  </w:style>
  <w:style w:type="character" w:customStyle="1" w:styleId="DocumentMapChar">
    <w:name w:val="Document Map Char"/>
    <w:link w:val="DocumentMap"/>
    <w:uiPriority w:val="99"/>
    <w:semiHidden/>
    <w:rsid w:val="00941844"/>
    <w:rPr>
      <w:rFonts w:ascii="Tahoma" w:hAnsi="Tahoma" w:cs="Tahoma"/>
      <w:sz w:val="16"/>
      <w:szCs w:val="16"/>
    </w:rPr>
  </w:style>
  <w:style w:type="character" w:styleId="CommentReference">
    <w:name w:val="annotation reference"/>
    <w:uiPriority w:val="99"/>
    <w:semiHidden/>
    <w:unhideWhenUsed/>
    <w:rsid w:val="00525FCA"/>
    <w:rPr>
      <w:sz w:val="16"/>
      <w:szCs w:val="16"/>
    </w:rPr>
  </w:style>
  <w:style w:type="paragraph" w:styleId="CommentText">
    <w:name w:val="annotation text"/>
    <w:basedOn w:val="Normal"/>
    <w:link w:val="CommentTextChar"/>
    <w:uiPriority w:val="99"/>
    <w:unhideWhenUsed/>
    <w:rsid w:val="00525FCA"/>
    <w:pPr>
      <w:spacing w:line="240" w:lineRule="auto"/>
    </w:pPr>
    <w:rPr>
      <w:sz w:val="20"/>
      <w:szCs w:val="20"/>
    </w:rPr>
  </w:style>
  <w:style w:type="character" w:customStyle="1" w:styleId="CommentTextChar">
    <w:name w:val="Comment Text Char"/>
    <w:link w:val="CommentText"/>
    <w:uiPriority w:val="99"/>
    <w:rsid w:val="00525F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25FCA"/>
    <w:rPr>
      <w:b/>
      <w:bCs/>
    </w:rPr>
  </w:style>
  <w:style w:type="character" w:customStyle="1" w:styleId="CommentSubjectChar">
    <w:name w:val="Comment Subject Char"/>
    <w:link w:val="CommentSubject"/>
    <w:uiPriority w:val="99"/>
    <w:semiHidden/>
    <w:rsid w:val="00525FCA"/>
    <w:rPr>
      <w:rFonts w:ascii="Times New Roman" w:hAnsi="Times New Roman"/>
      <w:b/>
      <w:bCs/>
      <w:sz w:val="20"/>
      <w:szCs w:val="20"/>
    </w:rPr>
  </w:style>
  <w:style w:type="paragraph" w:customStyle="1" w:styleId="ListaColorida-nfase11">
    <w:name w:val="Lista Colorida - Ênfase 11"/>
    <w:basedOn w:val="Normal"/>
    <w:uiPriority w:val="34"/>
    <w:qFormat/>
    <w:rsid w:val="009C70C5"/>
    <w:pPr>
      <w:ind w:left="720"/>
      <w:contextualSpacing/>
    </w:pPr>
  </w:style>
  <w:style w:type="table" w:styleId="MediumShading2-Accent5">
    <w:name w:val="Medium Shading 2 Accent 5"/>
    <w:basedOn w:val="TableNormal"/>
    <w:uiPriority w:val="69"/>
    <w:rsid w:val="009C70C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ediumShading2-Accent3">
    <w:name w:val="Medium Shading 2 Accent 3"/>
    <w:basedOn w:val="TableNormal"/>
    <w:uiPriority w:val="69"/>
    <w:rsid w:val="009C70C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paragraph" w:styleId="Caption">
    <w:name w:val="caption"/>
    <w:basedOn w:val="Normal"/>
    <w:next w:val="Normal"/>
    <w:qFormat/>
    <w:rsid w:val="006E11E4"/>
    <w:pPr>
      <w:spacing w:after="200" w:line="240" w:lineRule="auto"/>
      <w:ind w:firstLine="0"/>
      <w:jc w:val="center"/>
    </w:pPr>
    <w:rPr>
      <w:b/>
      <w:bCs/>
      <w:szCs w:val="18"/>
    </w:rPr>
  </w:style>
  <w:style w:type="paragraph" w:customStyle="1" w:styleId="TabeladeGrade31">
    <w:name w:val="Tabela de Grade 31"/>
    <w:basedOn w:val="Heading1"/>
    <w:next w:val="Normal"/>
    <w:uiPriority w:val="39"/>
    <w:unhideWhenUsed/>
    <w:qFormat/>
    <w:rsid w:val="00144A67"/>
    <w:pPr>
      <w:numPr>
        <w:numId w:val="0"/>
      </w:numPr>
      <w:outlineLvl w:val="9"/>
    </w:pPr>
  </w:style>
  <w:style w:type="paragraph" w:styleId="TOC1">
    <w:name w:val="toc 1"/>
    <w:basedOn w:val="Normal"/>
    <w:next w:val="Normal"/>
    <w:autoRedefine/>
    <w:uiPriority w:val="39"/>
    <w:unhideWhenUsed/>
    <w:qFormat/>
    <w:rsid w:val="002F6ED6"/>
    <w:pPr>
      <w:spacing w:after="100"/>
      <w:ind w:firstLine="0"/>
    </w:pPr>
  </w:style>
  <w:style w:type="paragraph" w:styleId="TOC2">
    <w:name w:val="toc 2"/>
    <w:basedOn w:val="Normal"/>
    <w:next w:val="Normal"/>
    <w:autoRedefine/>
    <w:uiPriority w:val="39"/>
    <w:unhideWhenUsed/>
    <w:qFormat/>
    <w:rsid w:val="00CC461E"/>
    <w:pPr>
      <w:tabs>
        <w:tab w:val="right" w:leader="dot" w:pos="9061"/>
      </w:tabs>
      <w:spacing w:after="100"/>
      <w:ind w:left="284" w:firstLine="0"/>
    </w:pPr>
  </w:style>
  <w:style w:type="paragraph" w:styleId="TOC3">
    <w:name w:val="toc 3"/>
    <w:basedOn w:val="Normal"/>
    <w:next w:val="Normal"/>
    <w:autoRedefine/>
    <w:uiPriority w:val="39"/>
    <w:unhideWhenUsed/>
    <w:qFormat/>
    <w:rsid w:val="00CC461E"/>
    <w:pPr>
      <w:spacing w:after="100"/>
      <w:ind w:left="567" w:firstLine="0"/>
    </w:pPr>
  </w:style>
  <w:style w:type="character" w:styleId="Hyperlink">
    <w:name w:val="Hyperlink"/>
    <w:uiPriority w:val="99"/>
    <w:unhideWhenUsed/>
    <w:rsid w:val="000742E2"/>
    <w:rPr>
      <w:color w:val="0000FF"/>
      <w:u w:val="single"/>
    </w:rPr>
  </w:style>
  <w:style w:type="paragraph" w:styleId="TableofFigures">
    <w:name w:val="table of figures"/>
    <w:basedOn w:val="Normal"/>
    <w:next w:val="Normal"/>
    <w:uiPriority w:val="99"/>
    <w:unhideWhenUsed/>
    <w:rsid w:val="002F6ED6"/>
    <w:pPr>
      <w:ind w:firstLine="0"/>
    </w:pPr>
  </w:style>
  <w:style w:type="paragraph" w:customStyle="1" w:styleId="RefernciasBibliogrficas">
    <w:name w:val="Referências Bibliográficas"/>
    <w:basedOn w:val="Normal"/>
    <w:link w:val="RefernciasBibliogrficasChar"/>
    <w:rsid w:val="00F24FE9"/>
    <w:pPr>
      <w:widowControl w:val="0"/>
      <w:autoSpaceDE w:val="0"/>
      <w:autoSpaceDN w:val="0"/>
      <w:adjustRightInd w:val="0"/>
      <w:spacing w:after="120" w:line="240" w:lineRule="auto"/>
      <w:ind w:left="284" w:hanging="284"/>
    </w:pPr>
  </w:style>
  <w:style w:type="character" w:customStyle="1" w:styleId="RefernciasBibliogrficasChar">
    <w:name w:val="Referências Bibliográficas Char"/>
    <w:link w:val="RefernciasBibliogrficas"/>
    <w:rsid w:val="00F24FE9"/>
    <w:rPr>
      <w:rFonts w:ascii="Times New Roman" w:hAnsi="Times New Roman"/>
      <w:sz w:val="24"/>
    </w:rPr>
  </w:style>
  <w:style w:type="paragraph" w:styleId="FootnoteText">
    <w:name w:val="footnote text"/>
    <w:basedOn w:val="Normal"/>
    <w:link w:val="FootnoteTextChar"/>
    <w:rsid w:val="00DA0579"/>
    <w:pPr>
      <w:spacing w:line="240" w:lineRule="auto"/>
      <w:ind w:firstLine="202"/>
    </w:pPr>
    <w:rPr>
      <w:rFonts w:eastAsia="Times New Roman"/>
      <w:sz w:val="16"/>
      <w:szCs w:val="16"/>
      <w:lang w:val="en-US"/>
    </w:rPr>
  </w:style>
  <w:style w:type="character" w:customStyle="1" w:styleId="FootnoteTextChar">
    <w:name w:val="Footnote Text Char"/>
    <w:link w:val="FootnoteText"/>
    <w:rsid w:val="00DA0579"/>
    <w:rPr>
      <w:rFonts w:ascii="Times New Roman" w:eastAsia="Times New Roman" w:hAnsi="Times New Roman" w:cs="Times New Roman"/>
      <w:sz w:val="16"/>
      <w:szCs w:val="16"/>
      <w:lang w:val="en-US"/>
    </w:rPr>
  </w:style>
  <w:style w:type="character" w:styleId="FootnoteReference">
    <w:name w:val="footnote reference"/>
    <w:rsid w:val="00DA0579"/>
    <w:rPr>
      <w:vertAlign w:val="superscript"/>
    </w:rPr>
  </w:style>
  <w:style w:type="paragraph" w:customStyle="1" w:styleId="Bibliografia1">
    <w:name w:val="Bibliografia1"/>
    <w:basedOn w:val="Normal"/>
    <w:link w:val="BibliographyChar"/>
    <w:qFormat/>
    <w:rsid w:val="00D3439D"/>
    <w:pPr>
      <w:spacing w:after="360"/>
      <w:ind w:firstLine="0"/>
      <w:jc w:val="center"/>
    </w:pPr>
    <w:rPr>
      <w:b/>
      <w:caps/>
      <w:sz w:val="28"/>
      <w:szCs w:val="28"/>
      <w:lang w:val="en-US"/>
    </w:rPr>
  </w:style>
  <w:style w:type="character" w:customStyle="1" w:styleId="BibliographyChar">
    <w:name w:val="Bibliography Char"/>
    <w:link w:val="Bibliografia1"/>
    <w:rsid w:val="00D3439D"/>
    <w:rPr>
      <w:rFonts w:ascii="Times New Roman" w:hAnsi="Times New Roman"/>
      <w:b/>
      <w:caps/>
      <w:sz w:val="28"/>
      <w:szCs w:val="28"/>
      <w:lang w:val="en-US"/>
    </w:rPr>
  </w:style>
  <w:style w:type="paragraph" w:customStyle="1" w:styleId="bulletlist">
    <w:name w:val="bullet list"/>
    <w:basedOn w:val="BodyText"/>
    <w:rsid w:val="00DA0579"/>
    <w:pPr>
      <w:tabs>
        <w:tab w:val="left" w:pos="648"/>
      </w:tabs>
      <w:suppressAutoHyphens/>
      <w:spacing w:after="6" w:line="240" w:lineRule="auto"/>
      <w:ind w:left="648" w:firstLine="0"/>
    </w:pPr>
    <w:rPr>
      <w:rFonts w:eastAsia="SimSun"/>
      <w:spacing w:val="-1"/>
      <w:sz w:val="20"/>
      <w:szCs w:val="20"/>
      <w:lang w:val="en-US" w:eastAsia="zh-CN"/>
    </w:rPr>
  </w:style>
  <w:style w:type="paragraph" w:styleId="BodyText">
    <w:name w:val="Body Text"/>
    <w:basedOn w:val="Normal"/>
    <w:link w:val="BodyTextChar"/>
    <w:uiPriority w:val="99"/>
    <w:unhideWhenUsed/>
    <w:rsid w:val="00DA0579"/>
    <w:pPr>
      <w:spacing w:after="120"/>
    </w:pPr>
  </w:style>
  <w:style w:type="character" w:customStyle="1" w:styleId="BodyTextChar">
    <w:name w:val="Body Text Char"/>
    <w:link w:val="BodyText"/>
    <w:uiPriority w:val="99"/>
    <w:rsid w:val="00DA0579"/>
    <w:rPr>
      <w:rFonts w:ascii="Times New Roman" w:hAnsi="Times New Roman"/>
      <w:sz w:val="24"/>
    </w:rPr>
  </w:style>
  <w:style w:type="paragraph" w:customStyle="1" w:styleId="PrimeiroPargrafo">
    <w:name w:val="Primeiro Parágrafo"/>
    <w:basedOn w:val="Normal"/>
    <w:next w:val="Normal"/>
    <w:link w:val="PrimeiroPargrafoChar"/>
    <w:qFormat/>
    <w:rsid w:val="00581A4A"/>
    <w:pPr>
      <w:tabs>
        <w:tab w:val="left" w:pos="720"/>
      </w:tabs>
      <w:spacing w:before="120" w:line="240" w:lineRule="auto"/>
      <w:ind w:firstLine="0"/>
    </w:pPr>
    <w:rPr>
      <w:rFonts w:ascii="Times" w:eastAsia="Times New Roman" w:hAnsi="Times"/>
      <w:szCs w:val="20"/>
      <w:lang w:eastAsia="pt-BR"/>
    </w:rPr>
  </w:style>
  <w:style w:type="character" w:customStyle="1" w:styleId="PrimeiroPargrafoChar">
    <w:name w:val="Primeiro Parágrafo Char"/>
    <w:link w:val="PrimeiroPargrafo"/>
    <w:rsid w:val="00581A4A"/>
    <w:rPr>
      <w:rFonts w:ascii="Times" w:eastAsia="Times New Roman" w:hAnsi="Times" w:cs="Times New Roman"/>
      <w:sz w:val="24"/>
      <w:szCs w:val="20"/>
      <w:lang w:eastAsia="pt-BR"/>
    </w:rPr>
  </w:style>
  <w:style w:type="table" w:customStyle="1" w:styleId="IEEETable">
    <w:name w:val="IEEE Table"/>
    <w:basedOn w:val="TableNormal"/>
    <w:uiPriority w:val="99"/>
    <w:rsid w:val="00581A4A"/>
    <w:rPr>
      <w:rFonts w:ascii="Times New Roman" w:eastAsia="Times New Roman" w:hAnsi="Times New Roman"/>
      <w:lang w:val="en-US"/>
    </w:rPr>
    <w:tblPr>
      <w:tblInd w:w="0" w:type="dxa"/>
      <w:tblBorders>
        <w:insideH w:val="single" w:sz="4" w:space="0" w:color="auto"/>
      </w:tblBorders>
      <w:tblCellMar>
        <w:top w:w="0" w:type="dxa"/>
        <w:left w:w="108" w:type="dxa"/>
        <w:bottom w:w="0" w:type="dxa"/>
        <w:right w:w="108" w:type="dxa"/>
      </w:tblCellMar>
    </w:tblPr>
    <w:tblStylePr w:type="firstRow">
      <w:tblPr/>
      <w:tcPr>
        <w:tcBorders>
          <w:top w:val="double" w:sz="4" w:space="0" w:color="auto"/>
        </w:tcBorders>
      </w:tcPr>
    </w:tblStylePr>
    <w:tblStylePr w:type="lastRow">
      <w:tblPr/>
      <w:tcPr>
        <w:tcBorders>
          <w:bottom w:val="double" w:sz="4" w:space="0" w:color="auto"/>
        </w:tcBorders>
      </w:tcPr>
    </w:tblStylePr>
  </w:style>
  <w:style w:type="paragraph" w:customStyle="1" w:styleId="ListaNumerada">
    <w:name w:val="Lista Numerada"/>
    <w:basedOn w:val="Normal"/>
    <w:link w:val="ListaNumeradaChar"/>
    <w:qFormat/>
    <w:rsid w:val="00581A4A"/>
    <w:pPr>
      <w:numPr>
        <w:numId w:val="5"/>
      </w:numPr>
      <w:tabs>
        <w:tab w:val="left" w:pos="993"/>
      </w:tabs>
      <w:spacing w:before="120" w:line="240" w:lineRule="auto"/>
    </w:pPr>
    <w:rPr>
      <w:rFonts w:ascii="Times" w:eastAsia="Times New Roman" w:hAnsi="Times"/>
      <w:szCs w:val="20"/>
      <w:lang w:eastAsia="pt-BR"/>
    </w:rPr>
  </w:style>
  <w:style w:type="character" w:customStyle="1" w:styleId="ListaNumeradaChar">
    <w:name w:val="Lista Numerada Char"/>
    <w:link w:val="ListaNumerada"/>
    <w:rsid w:val="00581A4A"/>
    <w:rPr>
      <w:rFonts w:ascii="Times" w:eastAsia="Times New Roman" w:hAnsi="Times" w:cs="Times New Roman"/>
      <w:sz w:val="24"/>
      <w:szCs w:val="20"/>
      <w:lang w:eastAsia="pt-BR"/>
    </w:rPr>
  </w:style>
  <w:style w:type="paragraph" w:customStyle="1" w:styleId="TabeladeGrade21">
    <w:name w:val="Tabela de Grade 21"/>
    <w:basedOn w:val="Normal"/>
    <w:next w:val="Normal"/>
    <w:uiPriority w:val="37"/>
    <w:unhideWhenUsed/>
    <w:rsid w:val="00871856"/>
    <w:pPr>
      <w:spacing w:after="240" w:line="240" w:lineRule="auto"/>
      <w:ind w:firstLine="0"/>
    </w:pPr>
  </w:style>
  <w:style w:type="table" w:customStyle="1" w:styleId="GridTable5DarkAccent1">
    <w:name w:val="Grid Table 5 Dark Accent 1"/>
    <w:basedOn w:val="TableNormal"/>
    <w:uiPriority w:val="50"/>
    <w:rsid w:val="00717EAB"/>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GridTable4Accent1">
    <w:name w:val="Grid Table 4 Accent 1"/>
    <w:basedOn w:val="TableNormal"/>
    <w:uiPriority w:val="49"/>
    <w:rsid w:val="00F918F2"/>
    <w:rPr>
      <w:rFonts w:ascii="Arial" w:hAnsi="Arial"/>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TextodeTabela">
    <w:name w:val="Texto de Tabela"/>
    <w:basedOn w:val="Normal"/>
    <w:link w:val="TextodeTabelaChar"/>
    <w:qFormat/>
    <w:rsid w:val="003D240B"/>
    <w:pPr>
      <w:spacing w:line="240" w:lineRule="auto"/>
      <w:ind w:firstLine="0"/>
    </w:pPr>
    <w:rPr>
      <w:rFonts w:ascii="Arial" w:hAnsi="Arial"/>
      <w:bCs/>
      <w:sz w:val="20"/>
      <w:szCs w:val="16"/>
      <w:lang w:val="en-US"/>
    </w:rPr>
  </w:style>
  <w:style w:type="character" w:customStyle="1" w:styleId="TextodeTabelaChar">
    <w:name w:val="Texto de Tabela Char"/>
    <w:link w:val="TextodeTabela"/>
    <w:rsid w:val="003D240B"/>
    <w:rPr>
      <w:rFonts w:ascii="Arial" w:hAnsi="Arial"/>
      <w:bCs/>
      <w:sz w:val="20"/>
      <w:szCs w:val="16"/>
      <w:lang w:val="en-US"/>
    </w:rPr>
  </w:style>
  <w:style w:type="table" w:customStyle="1" w:styleId="ListTable3Accent1">
    <w:name w:val="List Table 3 Accent 1"/>
    <w:basedOn w:val="TableNormal"/>
    <w:uiPriority w:val="48"/>
    <w:rsid w:val="00F918F2"/>
    <w:tblPr>
      <w:tblStyleRowBandSize w:val="1"/>
      <w:tblStyleColBandSize w:val="1"/>
      <w:tblInd w:w="0" w:type="dxa"/>
      <w:tblBorders>
        <w:top w:val="single" w:sz="4" w:space="0" w:color="4F81BD"/>
        <w:left w:val="single" w:sz="4" w:space="0" w:color="4F81BD"/>
        <w:bottom w:val="single" w:sz="4" w:space="0" w:color="4F81BD"/>
        <w:right w:val="single" w:sz="4" w:space="0" w:color="4F81BD"/>
      </w:tblBorders>
      <w:tblCellMar>
        <w:top w:w="0" w:type="dxa"/>
        <w:left w:w="108" w:type="dxa"/>
        <w:bottom w:w="0" w:type="dxa"/>
        <w:right w:w="108" w:type="dxa"/>
      </w:tblCellMar>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GridTable3Accent1">
    <w:name w:val="Grid Table 3 Accent 1"/>
    <w:basedOn w:val="TableNormal"/>
    <w:uiPriority w:val="48"/>
    <w:rsid w:val="00F918F2"/>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character" w:styleId="EndnoteReference">
    <w:name w:val="endnote reference"/>
    <w:uiPriority w:val="99"/>
    <w:semiHidden/>
    <w:unhideWhenUsed/>
    <w:rsid w:val="00D7163E"/>
    <w:rPr>
      <w:vertAlign w:val="superscript"/>
    </w:rPr>
  </w:style>
  <w:style w:type="paragraph" w:customStyle="1" w:styleId="Listasemnumerao">
    <w:name w:val="Lista sem numeração"/>
    <w:basedOn w:val="Normal"/>
    <w:link w:val="ListasemnumeraoChar"/>
    <w:qFormat/>
    <w:rsid w:val="0091399A"/>
    <w:pPr>
      <w:numPr>
        <w:numId w:val="7"/>
      </w:numPr>
      <w:tabs>
        <w:tab w:val="left" w:pos="993"/>
      </w:tabs>
      <w:spacing w:before="120" w:after="120"/>
    </w:pPr>
    <w:rPr>
      <w:rFonts w:ascii="Times" w:eastAsia="Times New Roman" w:hAnsi="Times"/>
      <w:szCs w:val="20"/>
      <w:lang w:val="en-US" w:eastAsia="pt-BR"/>
    </w:rPr>
  </w:style>
  <w:style w:type="character" w:customStyle="1" w:styleId="ListasemnumeraoChar">
    <w:name w:val="Lista sem numeração Char"/>
    <w:link w:val="Listasemnumerao"/>
    <w:rsid w:val="0091399A"/>
    <w:rPr>
      <w:rFonts w:ascii="Times" w:eastAsia="Times New Roman" w:hAnsi="Times" w:cs="Times New Roman"/>
      <w:sz w:val="24"/>
      <w:szCs w:val="20"/>
      <w:lang w:val="en-US" w:eastAsia="pt-BR"/>
    </w:rPr>
  </w:style>
  <w:style w:type="table" w:customStyle="1" w:styleId="TabeladeGrade5Escura-nfase11">
    <w:name w:val="Tabela de Grade 5 Escura - Ênfase 11"/>
    <w:basedOn w:val="TableNormal"/>
    <w:uiPriority w:val="50"/>
    <w:rsid w:val="00FF7707"/>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adeGrade4-nfase11">
    <w:name w:val="Tabela de Grade 4 - Ênfase 11"/>
    <w:basedOn w:val="TableNormal"/>
    <w:uiPriority w:val="49"/>
    <w:rsid w:val="00FF7707"/>
    <w:rPr>
      <w:rFonts w:ascii="Arial" w:hAnsi="Arial"/>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TabeladeLista3-nfase11">
    <w:name w:val="Tabela de Lista 3 - Ênfase 11"/>
    <w:basedOn w:val="TableNormal"/>
    <w:uiPriority w:val="48"/>
    <w:rsid w:val="00FF7707"/>
    <w:tblPr>
      <w:tblStyleRowBandSize w:val="1"/>
      <w:tblStyleColBandSize w:val="1"/>
      <w:tblInd w:w="0" w:type="dxa"/>
      <w:tblBorders>
        <w:top w:val="single" w:sz="4" w:space="0" w:color="4F81BD"/>
        <w:left w:val="single" w:sz="4" w:space="0" w:color="4F81BD"/>
        <w:bottom w:val="single" w:sz="4" w:space="0" w:color="4F81BD"/>
        <w:right w:val="single" w:sz="4" w:space="0" w:color="4F81BD"/>
      </w:tblBorders>
      <w:tblCellMar>
        <w:top w:w="0" w:type="dxa"/>
        <w:left w:w="108" w:type="dxa"/>
        <w:bottom w:w="0" w:type="dxa"/>
        <w:right w:w="108" w:type="dxa"/>
      </w:tblCellMar>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TabeladeGrade3-nfase11">
    <w:name w:val="Tabela de Grade 3 - Ênfase 11"/>
    <w:basedOn w:val="TableNormal"/>
    <w:uiPriority w:val="48"/>
    <w:rsid w:val="00FF7707"/>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paragraph" w:customStyle="1" w:styleId="Default">
    <w:name w:val="Default"/>
    <w:rsid w:val="00FF7707"/>
    <w:pPr>
      <w:autoSpaceDE w:val="0"/>
      <w:autoSpaceDN w:val="0"/>
      <w:adjustRightInd w:val="0"/>
    </w:pPr>
    <w:rPr>
      <w:rFonts w:ascii="Times New Roman" w:hAnsi="Times New Roman"/>
      <w:color w:val="000000"/>
      <w:sz w:val="24"/>
      <w:szCs w:val="24"/>
      <w:lang w:eastAsia="en-US"/>
    </w:rPr>
  </w:style>
  <w:style w:type="paragraph" w:styleId="ListBullet">
    <w:name w:val="List Bullet"/>
    <w:basedOn w:val="Normal"/>
    <w:uiPriority w:val="99"/>
    <w:unhideWhenUsed/>
    <w:rsid w:val="00A03124"/>
    <w:pPr>
      <w:numPr>
        <w:numId w:val="10"/>
      </w:numPr>
      <w:contextualSpacing/>
    </w:pPr>
  </w:style>
  <w:style w:type="paragraph" w:customStyle="1" w:styleId="Appendix1">
    <w:name w:val="Appendix 1"/>
    <w:basedOn w:val="Heading1"/>
    <w:next w:val="Normal"/>
    <w:link w:val="Appendix1Char"/>
    <w:qFormat/>
    <w:rsid w:val="000340C4"/>
    <w:pPr>
      <w:numPr>
        <w:numId w:val="12"/>
      </w:numPr>
    </w:pPr>
  </w:style>
  <w:style w:type="paragraph" w:styleId="TOC4">
    <w:name w:val="toc 4"/>
    <w:basedOn w:val="Normal"/>
    <w:next w:val="Normal"/>
    <w:autoRedefine/>
    <w:uiPriority w:val="39"/>
    <w:unhideWhenUsed/>
    <w:rsid w:val="00C435F5"/>
    <w:pPr>
      <w:spacing w:after="100" w:line="259" w:lineRule="auto"/>
      <w:ind w:left="660" w:firstLine="0"/>
      <w:jc w:val="left"/>
    </w:pPr>
    <w:rPr>
      <w:rFonts w:ascii="Calibri" w:eastAsia="Times New Roman" w:hAnsi="Calibri"/>
      <w:sz w:val="22"/>
      <w:lang w:eastAsia="pt-BR"/>
    </w:rPr>
  </w:style>
  <w:style w:type="character" w:customStyle="1" w:styleId="Appendix1Char">
    <w:name w:val="Appendix 1 Char"/>
    <w:link w:val="Appendix1"/>
    <w:rsid w:val="000340C4"/>
    <w:rPr>
      <w:rFonts w:ascii="Times New Roman" w:eastAsia="Times New Roman" w:hAnsi="Times New Roman"/>
      <w:b/>
      <w:bCs/>
      <w:caps/>
      <w:sz w:val="28"/>
      <w:szCs w:val="28"/>
      <w:lang w:val="en-US" w:eastAsia="en-US"/>
    </w:rPr>
  </w:style>
  <w:style w:type="paragraph" w:styleId="TOC5">
    <w:name w:val="toc 5"/>
    <w:basedOn w:val="Normal"/>
    <w:next w:val="Normal"/>
    <w:autoRedefine/>
    <w:uiPriority w:val="39"/>
    <w:unhideWhenUsed/>
    <w:rsid w:val="00C435F5"/>
    <w:pPr>
      <w:spacing w:after="100" w:line="259" w:lineRule="auto"/>
      <w:ind w:left="880" w:firstLine="0"/>
      <w:jc w:val="left"/>
    </w:pPr>
    <w:rPr>
      <w:rFonts w:ascii="Calibri" w:eastAsia="Times New Roman" w:hAnsi="Calibri"/>
      <w:sz w:val="22"/>
      <w:lang w:eastAsia="pt-BR"/>
    </w:rPr>
  </w:style>
  <w:style w:type="paragraph" w:styleId="TOC6">
    <w:name w:val="toc 6"/>
    <w:basedOn w:val="Normal"/>
    <w:next w:val="Normal"/>
    <w:autoRedefine/>
    <w:uiPriority w:val="39"/>
    <w:unhideWhenUsed/>
    <w:rsid w:val="00C435F5"/>
    <w:pPr>
      <w:spacing w:after="100" w:line="259" w:lineRule="auto"/>
      <w:ind w:left="1100" w:firstLine="0"/>
      <w:jc w:val="left"/>
    </w:pPr>
    <w:rPr>
      <w:rFonts w:ascii="Calibri" w:eastAsia="Times New Roman" w:hAnsi="Calibri"/>
      <w:sz w:val="22"/>
      <w:lang w:eastAsia="pt-BR"/>
    </w:rPr>
  </w:style>
  <w:style w:type="paragraph" w:styleId="TOC7">
    <w:name w:val="toc 7"/>
    <w:basedOn w:val="Normal"/>
    <w:next w:val="Normal"/>
    <w:autoRedefine/>
    <w:uiPriority w:val="39"/>
    <w:unhideWhenUsed/>
    <w:rsid w:val="00C435F5"/>
    <w:pPr>
      <w:spacing w:after="100" w:line="259" w:lineRule="auto"/>
      <w:ind w:left="1320" w:firstLine="0"/>
      <w:jc w:val="left"/>
    </w:pPr>
    <w:rPr>
      <w:rFonts w:ascii="Calibri" w:eastAsia="Times New Roman" w:hAnsi="Calibri"/>
      <w:sz w:val="22"/>
      <w:lang w:eastAsia="pt-BR"/>
    </w:rPr>
  </w:style>
  <w:style w:type="paragraph" w:styleId="TOC8">
    <w:name w:val="toc 8"/>
    <w:basedOn w:val="Normal"/>
    <w:next w:val="Normal"/>
    <w:autoRedefine/>
    <w:uiPriority w:val="39"/>
    <w:unhideWhenUsed/>
    <w:rsid w:val="00C435F5"/>
    <w:pPr>
      <w:spacing w:after="100" w:line="259" w:lineRule="auto"/>
      <w:ind w:left="1540" w:firstLine="0"/>
      <w:jc w:val="left"/>
    </w:pPr>
    <w:rPr>
      <w:rFonts w:ascii="Calibri" w:eastAsia="Times New Roman" w:hAnsi="Calibri"/>
      <w:sz w:val="22"/>
      <w:lang w:eastAsia="pt-BR"/>
    </w:rPr>
  </w:style>
  <w:style w:type="paragraph" w:styleId="TOC9">
    <w:name w:val="toc 9"/>
    <w:basedOn w:val="Normal"/>
    <w:next w:val="Normal"/>
    <w:autoRedefine/>
    <w:uiPriority w:val="39"/>
    <w:unhideWhenUsed/>
    <w:rsid w:val="00C435F5"/>
    <w:pPr>
      <w:spacing w:after="100" w:line="259" w:lineRule="auto"/>
      <w:ind w:left="1760" w:firstLine="0"/>
      <w:jc w:val="left"/>
    </w:pPr>
    <w:rPr>
      <w:rFonts w:ascii="Calibri" w:eastAsia="Times New Roman" w:hAnsi="Calibri"/>
      <w:sz w:val="22"/>
      <w:lang w:eastAsia="pt-BR"/>
    </w:rPr>
  </w:style>
  <w:style w:type="paragraph" w:customStyle="1" w:styleId="SombreamentoEscuro-nfase11">
    <w:name w:val="Sombreamento Escuro - Ênfase 11"/>
    <w:hidden/>
    <w:uiPriority w:val="71"/>
    <w:unhideWhenUsed/>
    <w:rsid w:val="002D7B43"/>
    <w:rPr>
      <w:rFonts w:ascii="Times New Roman" w:hAnsi="Times New Roman"/>
      <w:sz w:val="24"/>
      <w:szCs w:val="22"/>
      <w:lang w:eastAsia="en-US"/>
    </w:rPr>
  </w:style>
  <w:style w:type="paragraph" w:styleId="Bibliography">
    <w:name w:val="Bibliography"/>
    <w:basedOn w:val="Normal"/>
    <w:next w:val="Normal"/>
    <w:uiPriority w:val="37"/>
    <w:unhideWhenUsed/>
    <w:rsid w:val="005818A0"/>
  </w:style>
  <w:style w:type="paragraph" w:styleId="ListParagraph">
    <w:name w:val="List Paragraph"/>
    <w:basedOn w:val="Normal"/>
    <w:uiPriority w:val="34"/>
    <w:qFormat/>
    <w:rsid w:val="002F10BF"/>
    <w:pPr>
      <w:ind w:left="720"/>
      <w:contextualSpacing/>
    </w:pPr>
  </w:style>
  <w:style w:type="paragraph" w:customStyle="1" w:styleId="Appendix2">
    <w:name w:val="Appendix 2"/>
    <w:basedOn w:val="Appendix1"/>
    <w:link w:val="Appendix2Char"/>
    <w:qFormat/>
    <w:rsid w:val="002B1075"/>
    <w:pPr>
      <w:numPr>
        <w:ilvl w:val="1"/>
      </w:numPr>
      <w:spacing w:after="0"/>
      <w:jc w:val="both"/>
    </w:pPr>
    <w:rPr>
      <w:sz w:val="24"/>
      <w:szCs w:val="24"/>
    </w:rPr>
  </w:style>
  <w:style w:type="paragraph" w:customStyle="1" w:styleId="Appendix3">
    <w:name w:val="Appendix 3"/>
    <w:basedOn w:val="Appendix1"/>
    <w:link w:val="Appendix3Char"/>
    <w:qFormat/>
    <w:rsid w:val="002B1075"/>
    <w:pPr>
      <w:numPr>
        <w:ilvl w:val="2"/>
      </w:numPr>
      <w:spacing w:after="0"/>
      <w:jc w:val="both"/>
    </w:pPr>
    <w:rPr>
      <w:sz w:val="24"/>
      <w:szCs w:val="24"/>
    </w:rPr>
  </w:style>
  <w:style w:type="character" w:customStyle="1" w:styleId="Appendix2Char">
    <w:name w:val="Appendix 2 Char"/>
    <w:basedOn w:val="Appendix1Char"/>
    <w:link w:val="Appendix2"/>
    <w:rsid w:val="002B1075"/>
    <w:rPr>
      <w:rFonts w:ascii="Times New Roman" w:eastAsia="Times New Roman" w:hAnsi="Times New Roman"/>
      <w:b/>
      <w:bCs/>
      <w:caps/>
      <w:sz w:val="24"/>
      <w:szCs w:val="24"/>
      <w:lang w:val="en-US" w:eastAsia="en-US"/>
    </w:rPr>
  </w:style>
  <w:style w:type="character" w:customStyle="1" w:styleId="Appendix3Char">
    <w:name w:val="Appendix 3 Char"/>
    <w:basedOn w:val="Appendix1Char"/>
    <w:link w:val="Appendix3"/>
    <w:rsid w:val="002B1075"/>
    <w:rPr>
      <w:rFonts w:ascii="Times New Roman" w:eastAsia="Times New Roman" w:hAnsi="Times New Roman"/>
      <w:b/>
      <w:bCs/>
      <w:caps/>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845886">
      <w:bodyDiv w:val="1"/>
      <w:marLeft w:val="0"/>
      <w:marRight w:val="0"/>
      <w:marTop w:val="0"/>
      <w:marBottom w:val="0"/>
      <w:divBdr>
        <w:top w:val="none" w:sz="0" w:space="0" w:color="auto"/>
        <w:left w:val="none" w:sz="0" w:space="0" w:color="auto"/>
        <w:bottom w:val="none" w:sz="0" w:space="0" w:color="auto"/>
        <w:right w:val="none" w:sz="0" w:space="0" w:color="auto"/>
      </w:divBdr>
    </w:div>
    <w:div w:id="266425154">
      <w:bodyDiv w:val="1"/>
      <w:marLeft w:val="0"/>
      <w:marRight w:val="0"/>
      <w:marTop w:val="0"/>
      <w:marBottom w:val="0"/>
      <w:divBdr>
        <w:top w:val="none" w:sz="0" w:space="0" w:color="auto"/>
        <w:left w:val="none" w:sz="0" w:space="0" w:color="auto"/>
        <w:bottom w:val="none" w:sz="0" w:space="0" w:color="auto"/>
        <w:right w:val="none" w:sz="0" w:space="0" w:color="auto"/>
      </w:divBdr>
    </w:div>
    <w:div w:id="533035262">
      <w:bodyDiv w:val="1"/>
      <w:marLeft w:val="0"/>
      <w:marRight w:val="0"/>
      <w:marTop w:val="0"/>
      <w:marBottom w:val="0"/>
      <w:divBdr>
        <w:top w:val="none" w:sz="0" w:space="0" w:color="auto"/>
        <w:left w:val="none" w:sz="0" w:space="0" w:color="auto"/>
        <w:bottom w:val="none" w:sz="0" w:space="0" w:color="auto"/>
        <w:right w:val="none" w:sz="0" w:space="0" w:color="auto"/>
      </w:divBdr>
    </w:div>
    <w:div w:id="984358181">
      <w:bodyDiv w:val="1"/>
      <w:marLeft w:val="0"/>
      <w:marRight w:val="0"/>
      <w:marTop w:val="0"/>
      <w:marBottom w:val="0"/>
      <w:divBdr>
        <w:top w:val="none" w:sz="0" w:space="0" w:color="auto"/>
        <w:left w:val="none" w:sz="0" w:space="0" w:color="auto"/>
        <w:bottom w:val="none" w:sz="0" w:space="0" w:color="auto"/>
        <w:right w:val="none" w:sz="0" w:space="0" w:color="auto"/>
      </w:divBdr>
    </w:div>
    <w:div w:id="2008365993">
      <w:bodyDiv w:val="1"/>
      <w:marLeft w:val="0"/>
      <w:marRight w:val="0"/>
      <w:marTop w:val="0"/>
      <w:marBottom w:val="0"/>
      <w:divBdr>
        <w:top w:val="none" w:sz="0" w:space="0" w:color="auto"/>
        <w:left w:val="none" w:sz="0" w:space="0" w:color="auto"/>
        <w:bottom w:val="none" w:sz="0" w:space="0" w:color="auto"/>
        <w:right w:val="none" w:sz="0" w:space="0" w:color="auto"/>
      </w:divBdr>
    </w:div>
    <w:div w:id="2109429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08" Type="http://schemas.openxmlformats.org/officeDocument/2006/relationships/header" Target="header4.xml"/><Relationship Id="rId109" Type="http://schemas.openxmlformats.org/officeDocument/2006/relationships/fontTable" Target="fontTable.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image" Target="media/image1.png"/><Relationship Id="rId13" Type="http://schemas.openxmlformats.org/officeDocument/2006/relationships/image" Target="media/image2.jpe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0" Type="http://schemas.openxmlformats.org/officeDocument/2006/relationships/image" Target="media/image19.emf"/><Relationship Id="rId31" Type="http://schemas.openxmlformats.org/officeDocument/2006/relationships/image" Target="media/image20.png"/><Relationship Id="rId32" Type="http://schemas.openxmlformats.org/officeDocument/2006/relationships/image" Target="media/image21.emf"/><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emf"/><Relationship Id="rId38" Type="http://schemas.openxmlformats.org/officeDocument/2006/relationships/image" Target="media/image27.jpe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emf"/><Relationship Id="rId110" Type="http://schemas.openxmlformats.org/officeDocument/2006/relationships/theme" Target="theme/theme1.xml"/><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jpeg"/><Relationship Id="rId93" Type="http://schemas.openxmlformats.org/officeDocument/2006/relationships/image" Target="media/image80.png"/><Relationship Id="rId94" Type="http://schemas.openxmlformats.org/officeDocument/2006/relationships/image" Target="media/image81.png"/><Relationship Id="rId95" Type="http://schemas.openxmlformats.org/officeDocument/2006/relationships/image" Target="media/image82.png"/><Relationship Id="rId96" Type="http://schemas.openxmlformats.org/officeDocument/2006/relationships/image" Target="media/image83.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11" Type="http://schemas.microsoft.com/office/2011/relationships/commentsExtended" Target="commentsExtended.xml"/><Relationship Id="rId112" Type="http://schemas.microsoft.com/office/2011/relationships/people" Target="people.xml"/><Relationship Id="rId20" Type="http://schemas.openxmlformats.org/officeDocument/2006/relationships/image" Target="media/image9.png"/><Relationship Id="rId21" Type="http://schemas.openxmlformats.org/officeDocument/2006/relationships/image" Target="media/image10.jpe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jpeg"/><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png"/><Relationship Id="rId28" Type="http://schemas.openxmlformats.org/officeDocument/2006/relationships/image" Target="media/image17.emf"/><Relationship Id="rId29" Type="http://schemas.openxmlformats.org/officeDocument/2006/relationships/image" Target="media/image18.emf"/><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00" Type="http://schemas.openxmlformats.org/officeDocument/2006/relationships/image" Target="media/image87.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header" Target="header3.xml"/><Relationship Id="rId87" Type="http://schemas.openxmlformats.org/officeDocument/2006/relationships/footer" Target="footer1.xml"/><Relationship Id="rId88" Type="http://schemas.openxmlformats.org/officeDocument/2006/relationships/image" Target="media/image75.png"/><Relationship Id="rId89" Type="http://schemas.openxmlformats.org/officeDocument/2006/relationships/image" Target="media/image76.png"/></Relationships>
</file>

<file path=word/_rels/settings.xml.rels><?xml version="1.0" encoding="UTF-8" standalone="yes"?>
<Relationships xmlns="http://schemas.openxmlformats.org/package/2006/relationships"><Relationship Id="rId1" Type="http://schemas.openxmlformats.org/officeDocument/2006/relationships/attachedTemplate" Target="file:///F:\mybackups\Educacao\Mestrado-UFF\Procedimentos\Modelos\pgc-uff_v2.dot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5E845B-6D9D-034D-83B1-E73E5CCAF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\mybackups\Educacao\Mestrado-UFF\Procedimentos\Modelos\pgc-uff_v2.dotx</Template>
  <TotalTime>3934</TotalTime>
  <Pages>104</Pages>
  <Words>27687</Words>
  <Characters>157822</Characters>
  <Application>Microsoft Macintosh Word</Application>
  <DocSecurity>0</DocSecurity>
  <Lines>1315</Lines>
  <Paragraphs>370</Paragraphs>
  <ScaleCrop>false</ScaleCrop>
  <HeadingPairs>
    <vt:vector size="8" baseType="variant">
      <vt:variant>
        <vt:lpstr>Título</vt:lpstr>
      </vt:variant>
      <vt:variant>
        <vt:i4>1</vt:i4>
      </vt:variant>
      <vt:variant>
        <vt:lpstr>Títulos</vt:lpstr>
      </vt:variant>
      <vt:variant>
        <vt:i4>27</vt:i4>
      </vt:variant>
      <vt:variant>
        <vt:lpstr>Title</vt:lpstr>
      </vt:variant>
      <vt:variant>
        <vt:i4>1</vt:i4>
      </vt:variant>
      <vt:variant>
        <vt:lpstr>Headings</vt:lpstr>
      </vt:variant>
      <vt:variant>
        <vt:i4>26</vt:i4>
      </vt:variant>
    </vt:vector>
  </HeadingPairs>
  <TitlesOfParts>
    <vt:vector size="55" baseType="lpstr">
      <vt:lpstr>Template de Dissertações e Teses da UFF</vt:lpstr>
      <vt:lpstr>– Introduction</vt:lpstr>
      <vt:lpstr>    Motivation</vt:lpstr>
      <vt:lpstr>    Goals</vt:lpstr>
      <vt:lpstr>    Organization</vt:lpstr>
      <vt:lpstr>– Awareness over Distributed Version Control Systems</vt:lpstr>
      <vt:lpstr>    Introduction</vt:lpstr>
      <vt:lpstr>    Distributed Version Control Systems</vt:lpstr>
      <vt:lpstr>    Branching in DVCS</vt:lpstr>
      <vt:lpstr>        Cloning a repository</vt:lpstr>
      <vt:lpstr>        Push and pull changes</vt:lpstr>
      <vt:lpstr>        Branch tracking</vt:lpstr>
      <vt:lpstr>        Anonymous branches</vt:lpstr>
      <vt:lpstr>    Related Work</vt:lpstr>
      <vt:lpstr>        Commit notification</vt:lpstr>
      <vt:lpstr>        Awareness of concurrent changes</vt:lpstr>
      <vt:lpstr>        Repository visualization</vt:lpstr>
      <vt:lpstr>        DVCS clients</vt:lpstr>
      <vt:lpstr>    Final considerations</vt:lpstr>
      <vt:lpstr>– Approach</vt:lpstr>
      <vt:lpstr>    Introduction</vt:lpstr>
      <vt:lpstr>    Information gathering</vt:lpstr>
      <vt:lpstr>    Information visualization</vt:lpstr>
      <vt:lpstr>        Level 1: Notifications</vt:lpstr>
      <vt:lpstr>        Level 2: Topology</vt:lpstr>
      <vt:lpstr>        Level 3: Tracked branches</vt:lpstr>
      <vt:lpstr>        Level 4: Commits</vt:lpstr>
      <vt:lpstr>    How information is gathered</vt:lpstr>
      <vt:lpstr>Template de Dissertações e Teses da UFF</vt:lpstr>
      <vt:lpstr>– Introduction</vt:lpstr>
      <vt:lpstr>    Motivation</vt:lpstr>
      <vt:lpstr>    Goals</vt:lpstr>
      <vt:lpstr>    Organization</vt:lpstr>
      <vt:lpstr>– Awareness over Distributed Version Control Systems</vt:lpstr>
      <vt:lpstr>    Introduction</vt:lpstr>
      <vt:lpstr>    Distributed Version Control Systems</vt:lpstr>
      <vt:lpstr>    Branching in DVCS</vt:lpstr>
      <vt:lpstr>        Cloning a repository</vt:lpstr>
      <vt:lpstr>        Push and pull changes</vt:lpstr>
      <vt:lpstr>        Branch tracking</vt:lpstr>
      <vt:lpstr>        Anonymous branches</vt:lpstr>
      <vt:lpstr>    Related Work</vt:lpstr>
      <vt:lpstr>        Commit notification</vt:lpstr>
      <vt:lpstr>        Awareness of concurrent changes</vt:lpstr>
      <vt:lpstr>        Repository visualization </vt:lpstr>
      <vt:lpstr>        DVCS clients</vt:lpstr>
      <vt:lpstr>    Final considerations</vt:lpstr>
      <vt:lpstr>– Approach</vt:lpstr>
      <vt:lpstr>    Introduction </vt:lpstr>
      <vt:lpstr>    Information gathering</vt:lpstr>
      <vt:lpstr>        Information  gathering in detail</vt:lpstr>
      <vt:lpstr>    Information visualization</vt:lpstr>
      <vt:lpstr>        Level 1: Notifications</vt:lpstr>
      <vt:lpstr>        Level 2: Topology</vt:lpstr>
      <vt:lpstr>        Level 3: Tracked branches</vt:lpstr>
    </vt:vector>
  </TitlesOfParts>
  <Company/>
  <LinksUpToDate>false</LinksUpToDate>
  <CharactersWithSpaces>185139</CharactersWithSpaces>
  <SharedDoc>false</SharedDoc>
  <HLinks>
    <vt:vector size="600" baseType="variant">
      <vt:variant>
        <vt:i4>1179709</vt:i4>
      </vt:variant>
      <vt:variant>
        <vt:i4>620</vt:i4>
      </vt:variant>
      <vt:variant>
        <vt:i4>0</vt:i4>
      </vt:variant>
      <vt:variant>
        <vt:i4>5</vt:i4>
      </vt:variant>
      <vt:variant>
        <vt:lpwstr/>
      </vt:variant>
      <vt:variant>
        <vt:lpwstr>_Toc410505946</vt:lpwstr>
      </vt:variant>
      <vt:variant>
        <vt:i4>1179709</vt:i4>
      </vt:variant>
      <vt:variant>
        <vt:i4>614</vt:i4>
      </vt:variant>
      <vt:variant>
        <vt:i4>0</vt:i4>
      </vt:variant>
      <vt:variant>
        <vt:i4>5</vt:i4>
      </vt:variant>
      <vt:variant>
        <vt:lpwstr/>
      </vt:variant>
      <vt:variant>
        <vt:lpwstr>_Toc410505945</vt:lpwstr>
      </vt:variant>
      <vt:variant>
        <vt:i4>1179709</vt:i4>
      </vt:variant>
      <vt:variant>
        <vt:i4>608</vt:i4>
      </vt:variant>
      <vt:variant>
        <vt:i4>0</vt:i4>
      </vt:variant>
      <vt:variant>
        <vt:i4>5</vt:i4>
      </vt:variant>
      <vt:variant>
        <vt:lpwstr/>
      </vt:variant>
      <vt:variant>
        <vt:lpwstr>_Toc410505944</vt:lpwstr>
      </vt:variant>
      <vt:variant>
        <vt:i4>1179709</vt:i4>
      </vt:variant>
      <vt:variant>
        <vt:i4>602</vt:i4>
      </vt:variant>
      <vt:variant>
        <vt:i4>0</vt:i4>
      </vt:variant>
      <vt:variant>
        <vt:i4>5</vt:i4>
      </vt:variant>
      <vt:variant>
        <vt:lpwstr/>
      </vt:variant>
      <vt:variant>
        <vt:lpwstr>_Toc410505943</vt:lpwstr>
      </vt:variant>
      <vt:variant>
        <vt:i4>1179709</vt:i4>
      </vt:variant>
      <vt:variant>
        <vt:i4>596</vt:i4>
      </vt:variant>
      <vt:variant>
        <vt:i4>0</vt:i4>
      </vt:variant>
      <vt:variant>
        <vt:i4>5</vt:i4>
      </vt:variant>
      <vt:variant>
        <vt:lpwstr/>
      </vt:variant>
      <vt:variant>
        <vt:lpwstr>_Toc410505942</vt:lpwstr>
      </vt:variant>
      <vt:variant>
        <vt:i4>1179709</vt:i4>
      </vt:variant>
      <vt:variant>
        <vt:i4>590</vt:i4>
      </vt:variant>
      <vt:variant>
        <vt:i4>0</vt:i4>
      </vt:variant>
      <vt:variant>
        <vt:i4>5</vt:i4>
      </vt:variant>
      <vt:variant>
        <vt:lpwstr/>
      </vt:variant>
      <vt:variant>
        <vt:lpwstr>_Toc410505941</vt:lpwstr>
      </vt:variant>
      <vt:variant>
        <vt:i4>1179709</vt:i4>
      </vt:variant>
      <vt:variant>
        <vt:i4>584</vt:i4>
      </vt:variant>
      <vt:variant>
        <vt:i4>0</vt:i4>
      </vt:variant>
      <vt:variant>
        <vt:i4>5</vt:i4>
      </vt:variant>
      <vt:variant>
        <vt:lpwstr/>
      </vt:variant>
      <vt:variant>
        <vt:lpwstr>_Toc410505940</vt:lpwstr>
      </vt:variant>
      <vt:variant>
        <vt:i4>1376317</vt:i4>
      </vt:variant>
      <vt:variant>
        <vt:i4>578</vt:i4>
      </vt:variant>
      <vt:variant>
        <vt:i4>0</vt:i4>
      </vt:variant>
      <vt:variant>
        <vt:i4>5</vt:i4>
      </vt:variant>
      <vt:variant>
        <vt:lpwstr/>
      </vt:variant>
      <vt:variant>
        <vt:lpwstr>_Toc410505939</vt:lpwstr>
      </vt:variant>
      <vt:variant>
        <vt:i4>1376317</vt:i4>
      </vt:variant>
      <vt:variant>
        <vt:i4>572</vt:i4>
      </vt:variant>
      <vt:variant>
        <vt:i4>0</vt:i4>
      </vt:variant>
      <vt:variant>
        <vt:i4>5</vt:i4>
      </vt:variant>
      <vt:variant>
        <vt:lpwstr/>
      </vt:variant>
      <vt:variant>
        <vt:lpwstr>_Toc410505938</vt:lpwstr>
      </vt:variant>
      <vt:variant>
        <vt:i4>1376317</vt:i4>
      </vt:variant>
      <vt:variant>
        <vt:i4>566</vt:i4>
      </vt:variant>
      <vt:variant>
        <vt:i4>0</vt:i4>
      </vt:variant>
      <vt:variant>
        <vt:i4>5</vt:i4>
      </vt:variant>
      <vt:variant>
        <vt:lpwstr/>
      </vt:variant>
      <vt:variant>
        <vt:lpwstr>_Toc410505937</vt:lpwstr>
      </vt:variant>
      <vt:variant>
        <vt:i4>1376317</vt:i4>
      </vt:variant>
      <vt:variant>
        <vt:i4>560</vt:i4>
      </vt:variant>
      <vt:variant>
        <vt:i4>0</vt:i4>
      </vt:variant>
      <vt:variant>
        <vt:i4>5</vt:i4>
      </vt:variant>
      <vt:variant>
        <vt:lpwstr/>
      </vt:variant>
      <vt:variant>
        <vt:lpwstr>_Toc410505936</vt:lpwstr>
      </vt:variant>
      <vt:variant>
        <vt:i4>1376317</vt:i4>
      </vt:variant>
      <vt:variant>
        <vt:i4>554</vt:i4>
      </vt:variant>
      <vt:variant>
        <vt:i4>0</vt:i4>
      </vt:variant>
      <vt:variant>
        <vt:i4>5</vt:i4>
      </vt:variant>
      <vt:variant>
        <vt:lpwstr/>
      </vt:variant>
      <vt:variant>
        <vt:lpwstr>_Toc410505935</vt:lpwstr>
      </vt:variant>
      <vt:variant>
        <vt:i4>1376317</vt:i4>
      </vt:variant>
      <vt:variant>
        <vt:i4>548</vt:i4>
      </vt:variant>
      <vt:variant>
        <vt:i4>0</vt:i4>
      </vt:variant>
      <vt:variant>
        <vt:i4>5</vt:i4>
      </vt:variant>
      <vt:variant>
        <vt:lpwstr/>
      </vt:variant>
      <vt:variant>
        <vt:lpwstr>_Toc410505934</vt:lpwstr>
      </vt:variant>
      <vt:variant>
        <vt:i4>1376317</vt:i4>
      </vt:variant>
      <vt:variant>
        <vt:i4>542</vt:i4>
      </vt:variant>
      <vt:variant>
        <vt:i4>0</vt:i4>
      </vt:variant>
      <vt:variant>
        <vt:i4>5</vt:i4>
      </vt:variant>
      <vt:variant>
        <vt:lpwstr/>
      </vt:variant>
      <vt:variant>
        <vt:lpwstr>_Toc410505933</vt:lpwstr>
      </vt:variant>
      <vt:variant>
        <vt:i4>1376317</vt:i4>
      </vt:variant>
      <vt:variant>
        <vt:i4>536</vt:i4>
      </vt:variant>
      <vt:variant>
        <vt:i4>0</vt:i4>
      </vt:variant>
      <vt:variant>
        <vt:i4>5</vt:i4>
      </vt:variant>
      <vt:variant>
        <vt:lpwstr/>
      </vt:variant>
      <vt:variant>
        <vt:lpwstr>_Toc410505932</vt:lpwstr>
      </vt:variant>
      <vt:variant>
        <vt:i4>1376317</vt:i4>
      </vt:variant>
      <vt:variant>
        <vt:i4>530</vt:i4>
      </vt:variant>
      <vt:variant>
        <vt:i4>0</vt:i4>
      </vt:variant>
      <vt:variant>
        <vt:i4>5</vt:i4>
      </vt:variant>
      <vt:variant>
        <vt:lpwstr/>
      </vt:variant>
      <vt:variant>
        <vt:lpwstr>_Toc410505931</vt:lpwstr>
      </vt:variant>
      <vt:variant>
        <vt:i4>1376317</vt:i4>
      </vt:variant>
      <vt:variant>
        <vt:i4>524</vt:i4>
      </vt:variant>
      <vt:variant>
        <vt:i4>0</vt:i4>
      </vt:variant>
      <vt:variant>
        <vt:i4>5</vt:i4>
      </vt:variant>
      <vt:variant>
        <vt:lpwstr/>
      </vt:variant>
      <vt:variant>
        <vt:lpwstr>_Toc410505930</vt:lpwstr>
      </vt:variant>
      <vt:variant>
        <vt:i4>1310781</vt:i4>
      </vt:variant>
      <vt:variant>
        <vt:i4>518</vt:i4>
      </vt:variant>
      <vt:variant>
        <vt:i4>0</vt:i4>
      </vt:variant>
      <vt:variant>
        <vt:i4>5</vt:i4>
      </vt:variant>
      <vt:variant>
        <vt:lpwstr/>
      </vt:variant>
      <vt:variant>
        <vt:lpwstr>_Toc410505929</vt:lpwstr>
      </vt:variant>
      <vt:variant>
        <vt:i4>1310781</vt:i4>
      </vt:variant>
      <vt:variant>
        <vt:i4>512</vt:i4>
      </vt:variant>
      <vt:variant>
        <vt:i4>0</vt:i4>
      </vt:variant>
      <vt:variant>
        <vt:i4>5</vt:i4>
      </vt:variant>
      <vt:variant>
        <vt:lpwstr/>
      </vt:variant>
      <vt:variant>
        <vt:lpwstr>_Toc410505928</vt:lpwstr>
      </vt:variant>
      <vt:variant>
        <vt:i4>1310781</vt:i4>
      </vt:variant>
      <vt:variant>
        <vt:i4>506</vt:i4>
      </vt:variant>
      <vt:variant>
        <vt:i4>0</vt:i4>
      </vt:variant>
      <vt:variant>
        <vt:i4>5</vt:i4>
      </vt:variant>
      <vt:variant>
        <vt:lpwstr/>
      </vt:variant>
      <vt:variant>
        <vt:lpwstr>_Toc410505927</vt:lpwstr>
      </vt:variant>
      <vt:variant>
        <vt:i4>1310781</vt:i4>
      </vt:variant>
      <vt:variant>
        <vt:i4>500</vt:i4>
      </vt:variant>
      <vt:variant>
        <vt:i4>0</vt:i4>
      </vt:variant>
      <vt:variant>
        <vt:i4>5</vt:i4>
      </vt:variant>
      <vt:variant>
        <vt:lpwstr/>
      </vt:variant>
      <vt:variant>
        <vt:lpwstr>_Toc410505926</vt:lpwstr>
      </vt:variant>
      <vt:variant>
        <vt:i4>1310781</vt:i4>
      </vt:variant>
      <vt:variant>
        <vt:i4>494</vt:i4>
      </vt:variant>
      <vt:variant>
        <vt:i4>0</vt:i4>
      </vt:variant>
      <vt:variant>
        <vt:i4>5</vt:i4>
      </vt:variant>
      <vt:variant>
        <vt:lpwstr/>
      </vt:variant>
      <vt:variant>
        <vt:lpwstr>_Toc410505925</vt:lpwstr>
      </vt:variant>
      <vt:variant>
        <vt:i4>1310781</vt:i4>
      </vt:variant>
      <vt:variant>
        <vt:i4>488</vt:i4>
      </vt:variant>
      <vt:variant>
        <vt:i4>0</vt:i4>
      </vt:variant>
      <vt:variant>
        <vt:i4>5</vt:i4>
      </vt:variant>
      <vt:variant>
        <vt:lpwstr/>
      </vt:variant>
      <vt:variant>
        <vt:lpwstr>_Toc410505924</vt:lpwstr>
      </vt:variant>
      <vt:variant>
        <vt:i4>1310781</vt:i4>
      </vt:variant>
      <vt:variant>
        <vt:i4>482</vt:i4>
      </vt:variant>
      <vt:variant>
        <vt:i4>0</vt:i4>
      </vt:variant>
      <vt:variant>
        <vt:i4>5</vt:i4>
      </vt:variant>
      <vt:variant>
        <vt:lpwstr/>
      </vt:variant>
      <vt:variant>
        <vt:lpwstr>_Toc410505923</vt:lpwstr>
      </vt:variant>
      <vt:variant>
        <vt:i4>1310781</vt:i4>
      </vt:variant>
      <vt:variant>
        <vt:i4>476</vt:i4>
      </vt:variant>
      <vt:variant>
        <vt:i4>0</vt:i4>
      </vt:variant>
      <vt:variant>
        <vt:i4>5</vt:i4>
      </vt:variant>
      <vt:variant>
        <vt:lpwstr/>
      </vt:variant>
      <vt:variant>
        <vt:lpwstr>_Toc410505922</vt:lpwstr>
      </vt:variant>
      <vt:variant>
        <vt:i4>1310781</vt:i4>
      </vt:variant>
      <vt:variant>
        <vt:i4>470</vt:i4>
      </vt:variant>
      <vt:variant>
        <vt:i4>0</vt:i4>
      </vt:variant>
      <vt:variant>
        <vt:i4>5</vt:i4>
      </vt:variant>
      <vt:variant>
        <vt:lpwstr/>
      </vt:variant>
      <vt:variant>
        <vt:lpwstr>_Toc410505921</vt:lpwstr>
      </vt:variant>
      <vt:variant>
        <vt:i4>1310781</vt:i4>
      </vt:variant>
      <vt:variant>
        <vt:i4>464</vt:i4>
      </vt:variant>
      <vt:variant>
        <vt:i4>0</vt:i4>
      </vt:variant>
      <vt:variant>
        <vt:i4>5</vt:i4>
      </vt:variant>
      <vt:variant>
        <vt:lpwstr/>
      </vt:variant>
      <vt:variant>
        <vt:lpwstr>_Toc410505920</vt:lpwstr>
      </vt:variant>
      <vt:variant>
        <vt:i4>1507389</vt:i4>
      </vt:variant>
      <vt:variant>
        <vt:i4>458</vt:i4>
      </vt:variant>
      <vt:variant>
        <vt:i4>0</vt:i4>
      </vt:variant>
      <vt:variant>
        <vt:i4>5</vt:i4>
      </vt:variant>
      <vt:variant>
        <vt:lpwstr/>
      </vt:variant>
      <vt:variant>
        <vt:lpwstr>_Toc410505919</vt:lpwstr>
      </vt:variant>
      <vt:variant>
        <vt:i4>1507389</vt:i4>
      </vt:variant>
      <vt:variant>
        <vt:i4>452</vt:i4>
      </vt:variant>
      <vt:variant>
        <vt:i4>0</vt:i4>
      </vt:variant>
      <vt:variant>
        <vt:i4>5</vt:i4>
      </vt:variant>
      <vt:variant>
        <vt:lpwstr/>
      </vt:variant>
      <vt:variant>
        <vt:lpwstr>_Toc410505918</vt:lpwstr>
      </vt:variant>
      <vt:variant>
        <vt:i4>1507389</vt:i4>
      </vt:variant>
      <vt:variant>
        <vt:i4>446</vt:i4>
      </vt:variant>
      <vt:variant>
        <vt:i4>0</vt:i4>
      </vt:variant>
      <vt:variant>
        <vt:i4>5</vt:i4>
      </vt:variant>
      <vt:variant>
        <vt:lpwstr/>
      </vt:variant>
      <vt:variant>
        <vt:lpwstr>_Toc410505917</vt:lpwstr>
      </vt:variant>
      <vt:variant>
        <vt:i4>1507389</vt:i4>
      </vt:variant>
      <vt:variant>
        <vt:i4>440</vt:i4>
      </vt:variant>
      <vt:variant>
        <vt:i4>0</vt:i4>
      </vt:variant>
      <vt:variant>
        <vt:i4>5</vt:i4>
      </vt:variant>
      <vt:variant>
        <vt:lpwstr/>
      </vt:variant>
      <vt:variant>
        <vt:lpwstr>_Toc410505916</vt:lpwstr>
      </vt:variant>
      <vt:variant>
        <vt:i4>1507389</vt:i4>
      </vt:variant>
      <vt:variant>
        <vt:i4>434</vt:i4>
      </vt:variant>
      <vt:variant>
        <vt:i4>0</vt:i4>
      </vt:variant>
      <vt:variant>
        <vt:i4>5</vt:i4>
      </vt:variant>
      <vt:variant>
        <vt:lpwstr/>
      </vt:variant>
      <vt:variant>
        <vt:lpwstr>_Toc410505915</vt:lpwstr>
      </vt:variant>
      <vt:variant>
        <vt:i4>1507389</vt:i4>
      </vt:variant>
      <vt:variant>
        <vt:i4>428</vt:i4>
      </vt:variant>
      <vt:variant>
        <vt:i4>0</vt:i4>
      </vt:variant>
      <vt:variant>
        <vt:i4>5</vt:i4>
      </vt:variant>
      <vt:variant>
        <vt:lpwstr/>
      </vt:variant>
      <vt:variant>
        <vt:lpwstr>_Toc410505914</vt:lpwstr>
      </vt:variant>
      <vt:variant>
        <vt:i4>1507389</vt:i4>
      </vt:variant>
      <vt:variant>
        <vt:i4>422</vt:i4>
      </vt:variant>
      <vt:variant>
        <vt:i4>0</vt:i4>
      </vt:variant>
      <vt:variant>
        <vt:i4>5</vt:i4>
      </vt:variant>
      <vt:variant>
        <vt:lpwstr/>
      </vt:variant>
      <vt:variant>
        <vt:lpwstr>_Toc410505913</vt:lpwstr>
      </vt:variant>
      <vt:variant>
        <vt:i4>1507389</vt:i4>
      </vt:variant>
      <vt:variant>
        <vt:i4>416</vt:i4>
      </vt:variant>
      <vt:variant>
        <vt:i4>0</vt:i4>
      </vt:variant>
      <vt:variant>
        <vt:i4>5</vt:i4>
      </vt:variant>
      <vt:variant>
        <vt:lpwstr/>
      </vt:variant>
      <vt:variant>
        <vt:lpwstr>_Toc410505912</vt:lpwstr>
      </vt:variant>
      <vt:variant>
        <vt:i4>1507389</vt:i4>
      </vt:variant>
      <vt:variant>
        <vt:i4>410</vt:i4>
      </vt:variant>
      <vt:variant>
        <vt:i4>0</vt:i4>
      </vt:variant>
      <vt:variant>
        <vt:i4>5</vt:i4>
      </vt:variant>
      <vt:variant>
        <vt:lpwstr/>
      </vt:variant>
      <vt:variant>
        <vt:lpwstr>_Toc410505911</vt:lpwstr>
      </vt:variant>
      <vt:variant>
        <vt:i4>1507389</vt:i4>
      </vt:variant>
      <vt:variant>
        <vt:i4>404</vt:i4>
      </vt:variant>
      <vt:variant>
        <vt:i4>0</vt:i4>
      </vt:variant>
      <vt:variant>
        <vt:i4>5</vt:i4>
      </vt:variant>
      <vt:variant>
        <vt:lpwstr/>
      </vt:variant>
      <vt:variant>
        <vt:lpwstr>_Toc410505910</vt:lpwstr>
      </vt:variant>
      <vt:variant>
        <vt:i4>1441853</vt:i4>
      </vt:variant>
      <vt:variant>
        <vt:i4>398</vt:i4>
      </vt:variant>
      <vt:variant>
        <vt:i4>0</vt:i4>
      </vt:variant>
      <vt:variant>
        <vt:i4>5</vt:i4>
      </vt:variant>
      <vt:variant>
        <vt:lpwstr/>
      </vt:variant>
      <vt:variant>
        <vt:lpwstr>_Toc410505909</vt:lpwstr>
      </vt:variant>
      <vt:variant>
        <vt:i4>1441853</vt:i4>
      </vt:variant>
      <vt:variant>
        <vt:i4>392</vt:i4>
      </vt:variant>
      <vt:variant>
        <vt:i4>0</vt:i4>
      </vt:variant>
      <vt:variant>
        <vt:i4>5</vt:i4>
      </vt:variant>
      <vt:variant>
        <vt:lpwstr/>
      </vt:variant>
      <vt:variant>
        <vt:lpwstr>_Toc410505908</vt:lpwstr>
      </vt:variant>
      <vt:variant>
        <vt:i4>1441853</vt:i4>
      </vt:variant>
      <vt:variant>
        <vt:i4>386</vt:i4>
      </vt:variant>
      <vt:variant>
        <vt:i4>0</vt:i4>
      </vt:variant>
      <vt:variant>
        <vt:i4>5</vt:i4>
      </vt:variant>
      <vt:variant>
        <vt:lpwstr/>
      </vt:variant>
      <vt:variant>
        <vt:lpwstr>_Toc410505907</vt:lpwstr>
      </vt:variant>
      <vt:variant>
        <vt:i4>1441853</vt:i4>
      </vt:variant>
      <vt:variant>
        <vt:i4>380</vt:i4>
      </vt:variant>
      <vt:variant>
        <vt:i4>0</vt:i4>
      </vt:variant>
      <vt:variant>
        <vt:i4>5</vt:i4>
      </vt:variant>
      <vt:variant>
        <vt:lpwstr/>
      </vt:variant>
      <vt:variant>
        <vt:lpwstr>_Toc410505906</vt:lpwstr>
      </vt:variant>
      <vt:variant>
        <vt:i4>1441853</vt:i4>
      </vt:variant>
      <vt:variant>
        <vt:i4>374</vt:i4>
      </vt:variant>
      <vt:variant>
        <vt:i4>0</vt:i4>
      </vt:variant>
      <vt:variant>
        <vt:i4>5</vt:i4>
      </vt:variant>
      <vt:variant>
        <vt:lpwstr/>
      </vt:variant>
      <vt:variant>
        <vt:lpwstr>_Toc410505905</vt:lpwstr>
      </vt:variant>
      <vt:variant>
        <vt:i4>1507389</vt:i4>
      </vt:variant>
      <vt:variant>
        <vt:i4>365</vt:i4>
      </vt:variant>
      <vt:variant>
        <vt:i4>0</vt:i4>
      </vt:variant>
      <vt:variant>
        <vt:i4>5</vt:i4>
      </vt:variant>
      <vt:variant>
        <vt:lpwstr/>
      </vt:variant>
      <vt:variant>
        <vt:lpwstr>_Toc410507937</vt:lpwstr>
      </vt:variant>
      <vt:variant>
        <vt:i4>1507389</vt:i4>
      </vt:variant>
      <vt:variant>
        <vt:i4>359</vt:i4>
      </vt:variant>
      <vt:variant>
        <vt:i4>0</vt:i4>
      </vt:variant>
      <vt:variant>
        <vt:i4>5</vt:i4>
      </vt:variant>
      <vt:variant>
        <vt:lpwstr/>
      </vt:variant>
      <vt:variant>
        <vt:lpwstr>_Toc410507936</vt:lpwstr>
      </vt:variant>
      <vt:variant>
        <vt:i4>1507389</vt:i4>
      </vt:variant>
      <vt:variant>
        <vt:i4>353</vt:i4>
      </vt:variant>
      <vt:variant>
        <vt:i4>0</vt:i4>
      </vt:variant>
      <vt:variant>
        <vt:i4>5</vt:i4>
      </vt:variant>
      <vt:variant>
        <vt:lpwstr/>
      </vt:variant>
      <vt:variant>
        <vt:lpwstr>_Toc410507935</vt:lpwstr>
      </vt:variant>
      <vt:variant>
        <vt:i4>1507389</vt:i4>
      </vt:variant>
      <vt:variant>
        <vt:i4>347</vt:i4>
      </vt:variant>
      <vt:variant>
        <vt:i4>0</vt:i4>
      </vt:variant>
      <vt:variant>
        <vt:i4>5</vt:i4>
      </vt:variant>
      <vt:variant>
        <vt:lpwstr/>
      </vt:variant>
      <vt:variant>
        <vt:lpwstr>_Toc410507934</vt:lpwstr>
      </vt:variant>
      <vt:variant>
        <vt:i4>1507389</vt:i4>
      </vt:variant>
      <vt:variant>
        <vt:i4>341</vt:i4>
      </vt:variant>
      <vt:variant>
        <vt:i4>0</vt:i4>
      </vt:variant>
      <vt:variant>
        <vt:i4>5</vt:i4>
      </vt:variant>
      <vt:variant>
        <vt:lpwstr/>
      </vt:variant>
      <vt:variant>
        <vt:lpwstr>_Toc410507933</vt:lpwstr>
      </vt:variant>
      <vt:variant>
        <vt:i4>1507389</vt:i4>
      </vt:variant>
      <vt:variant>
        <vt:i4>335</vt:i4>
      </vt:variant>
      <vt:variant>
        <vt:i4>0</vt:i4>
      </vt:variant>
      <vt:variant>
        <vt:i4>5</vt:i4>
      </vt:variant>
      <vt:variant>
        <vt:lpwstr/>
      </vt:variant>
      <vt:variant>
        <vt:lpwstr>_Toc410507932</vt:lpwstr>
      </vt:variant>
      <vt:variant>
        <vt:i4>1507389</vt:i4>
      </vt:variant>
      <vt:variant>
        <vt:i4>329</vt:i4>
      </vt:variant>
      <vt:variant>
        <vt:i4>0</vt:i4>
      </vt:variant>
      <vt:variant>
        <vt:i4>5</vt:i4>
      </vt:variant>
      <vt:variant>
        <vt:lpwstr/>
      </vt:variant>
      <vt:variant>
        <vt:lpwstr>_Toc410507931</vt:lpwstr>
      </vt:variant>
      <vt:variant>
        <vt:i4>1507389</vt:i4>
      </vt:variant>
      <vt:variant>
        <vt:i4>323</vt:i4>
      </vt:variant>
      <vt:variant>
        <vt:i4>0</vt:i4>
      </vt:variant>
      <vt:variant>
        <vt:i4>5</vt:i4>
      </vt:variant>
      <vt:variant>
        <vt:lpwstr/>
      </vt:variant>
      <vt:variant>
        <vt:lpwstr>_Toc410507930</vt:lpwstr>
      </vt:variant>
      <vt:variant>
        <vt:i4>1441853</vt:i4>
      </vt:variant>
      <vt:variant>
        <vt:i4>314</vt:i4>
      </vt:variant>
      <vt:variant>
        <vt:i4>0</vt:i4>
      </vt:variant>
      <vt:variant>
        <vt:i4>5</vt:i4>
      </vt:variant>
      <vt:variant>
        <vt:lpwstr/>
      </vt:variant>
      <vt:variant>
        <vt:lpwstr>_Toc410507924</vt:lpwstr>
      </vt:variant>
      <vt:variant>
        <vt:i4>1441853</vt:i4>
      </vt:variant>
      <vt:variant>
        <vt:i4>308</vt:i4>
      </vt:variant>
      <vt:variant>
        <vt:i4>0</vt:i4>
      </vt:variant>
      <vt:variant>
        <vt:i4>5</vt:i4>
      </vt:variant>
      <vt:variant>
        <vt:lpwstr/>
      </vt:variant>
      <vt:variant>
        <vt:lpwstr>_Toc410507923</vt:lpwstr>
      </vt:variant>
      <vt:variant>
        <vt:i4>1441853</vt:i4>
      </vt:variant>
      <vt:variant>
        <vt:i4>302</vt:i4>
      </vt:variant>
      <vt:variant>
        <vt:i4>0</vt:i4>
      </vt:variant>
      <vt:variant>
        <vt:i4>5</vt:i4>
      </vt:variant>
      <vt:variant>
        <vt:lpwstr/>
      </vt:variant>
      <vt:variant>
        <vt:lpwstr>_Toc410507922</vt:lpwstr>
      </vt:variant>
      <vt:variant>
        <vt:i4>1441853</vt:i4>
      </vt:variant>
      <vt:variant>
        <vt:i4>296</vt:i4>
      </vt:variant>
      <vt:variant>
        <vt:i4>0</vt:i4>
      </vt:variant>
      <vt:variant>
        <vt:i4>5</vt:i4>
      </vt:variant>
      <vt:variant>
        <vt:lpwstr/>
      </vt:variant>
      <vt:variant>
        <vt:lpwstr>_Toc410507921</vt:lpwstr>
      </vt:variant>
      <vt:variant>
        <vt:i4>1441853</vt:i4>
      </vt:variant>
      <vt:variant>
        <vt:i4>290</vt:i4>
      </vt:variant>
      <vt:variant>
        <vt:i4>0</vt:i4>
      </vt:variant>
      <vt:variant>
        <vt:i4>5</vt:i4>
      </vt:variant>
      <vt:variant>
        <vt:lpwstr/>
      </vt:variant>
      <vt:variant>
        <vt:lpwstr>_Toc410507920</vt:lpwstr>
      </vt:variant>
      <vt:variant>
        <vt:i4>1376317</vt:i4>
      </vt:variant>
      <vt:variant>
        <vt:i4>284</vt:i4>
      </vt:variant>
      <vt:variant>
        <vt:i4>0</vt:i4>
      </vt:variant>
      <vt:variant>
        <vt:i4>5</vt:i4>
      </vt:variant>
      <vt:variant>
        <vt:lpwstr/>
      </vt:variant>
      <vt:variant>
        <vt:lpwstr>_Toc410507919</vt:lpwstr>
      </vt:variant>
      <vt:variant>
        <vt:i4>1376317</vt:i4>
      </vt:variant>
      <vt:variant>
        <vt:i4>278</vt:i4>
      </vt:variant>
      <vt:variant>
        <vt:i4>0</vt:i4>
      </vt:variant>
      <vt:variant>
        <vt:i4>5</vt:i4>
      </vt:variant>
      <vt:variant>
        <vt:lpwstr/>
      </vt:variant>
      <vt:variant>
        <vt:lpwstr>_Toc410507918</vt:lpwstr>
      </vt:variant>
      <vt:variant>
        <vt:i4>1376317</vt:i4>
      </vt:variant>
      <vt:variant>
        <vt:i4>272</vt:i4>
      </vt:variant>
      <vt:variant>
        <vt:i4>0</vt:i4>
      </vt:variant>
      <vt:variant>
        <vt:i4>5</vt:i4>
      </vt:variant>
      <vt:variant>
        <vt:lpwstr/>
      </vt:variant>
      <vt:variant>
        <vt:lpwstr>_Toc410507917</vt:lpwstr>
      </vt:variant>
      <vt:variant>
        <vt:i4>1376317</vt:i4>
      </vt:variant>
      <vt:variant>
        <vt:i4>266</vt:i4>
      </vt:variant>
      <vt:variant>
        <vt:i4>0</vt:i4>
      </vt:variant>
      <vt:variant>
        <vt:i4>5</vt:i4>
      </vt:variant>
      <vt:variant>
        <vt:lpwstr/>
      </vt:variant>
      <vt:variant>
        <vt:lpwstr>_Toc410507916</vt:lpwstr>
      </vt:variant>
      <vt:variant>
        <vt:i4>1376317</vt:i4>
      </vt:variant>
      <vt:variant>
        <vt:i4>260</vt:i4>
      </vt:variant>
      <vt:variant>
        <vt:i4>0</vt:i4>
      </vt:variant>
      <vt:variant>
        <vt:i4>5</vt:i4>
      </vt:variant>
      <vt:variant>
        <vt:lpwstr/>
      </vt:variant>
      <vt:variant>
        <vt:lpwstr>_Toc410507915</vt:lpwstr>
      </vt:variant>
      <vt:variant>
        <vt:i4>1376317</vt:i4>
      </vt:variant>
      <vt:variant>
        <vt:i4>254</vt:i4>
      </vt:variant>
      <vt:variant>
        <vt:i4>0</vt:i4>
      </vt:variant>
      <vt:variant>
        <vt:i4>5</vt:i4>
      </vt:variant>
      <vt:variant>
        <vt:lpwstr/>
      </vt:variant>
      <vt:variant>
        <vt:lpwstr>_Toc410507914</vt:lpwstr>
      </vt:variant>
      <vt:variant>
        <vt:i4>1376317</vt:i4>
      </vt:variant>
      <vt:variant>
        <vt:i4>248</vt:i4>
      </vt:variant>
      <vt:variant>
        <vt:i4>0</vt:i4>
      </vt:variant>
      <vt:variant>
        <vt:i4>5</vt:i4>
      </vt:variant>
      <vt:variant>
        <vt:lpwstr/>
      </vt:variant>
      <vt:variant>
        <vt:lpwstr>_Toc410507913</vt:lpwstr>
      </vt:variant>
      <vt:variant>
        <vt:i4>1376317</vt:i4>
      </vt:variant>
      <vt:variant>
        <vt:i4>242</vt:i4>
      </vt:variant>
      <vt:variant>
        <vt:i4>0</vt:i4>
      </vt:variant>
      <vt:variant>
        <vt:i4>5</vt:i4>
      </vt:variant>
      <vt:variant>
        <vt:lpwstr/>
      </vt:variant>
      <vt:variant>
        <vt:lpwstr>_Toc410507912</vt:lpwstr>
      </vt:variant>
      <vt:variant>
        <vt:i4>1376317</vt:i4>
      </vt:variant>
      <vt:variant>
        <vt:i4>236</vt:i4>
      </vt:variant>
      <vt:variant>
        <vt:i4>0</vt:i4>
      </vt:variant>
      <vt:variant>
        <vt:i4>5</vt:i4>
      </vt:variant>
      <vt:variant>
        <vt:lpwstr/>
      </vt:variant>
      <vt:variant>
        <vt:lpwstr>_Toc410507911</vt:lpwstr>
      </vt:variant>
      <vt:variant>
        <vt:i4>1376317</vt:i4>
      </vt:variant>
      <vt:variant>
        <vt:i4>230</vt:i4>
      </vt:variant>
      <vt:variant>
        <vt:i4>0</vt:i4>
      </vt:variant>
      <vt:variant>
        <vt:i4>5</vt:i4>
      </vt:variant>
      <vt:variant>
        <vt:lpwstr/>
      </vt:variant>
      <vt:variant>
        <vt:lpwstr>_Toc410507910</vt:lpwstr>
      </vt:variant>
      <vt:variant>
        <vt:i4>1310781</vt:i4>
      </vt:variant>
      <vt:variant>
        <vt:i4>224</vt:i4>
      </vt:variant>
      <vt:variant>
        <vt:i4>0</vt:i4>
      </vt:variant>
      <vt:variant>
        <vt:i4>5</vt:i4>
      </vt:variant>
      <vt:variant>
        <vt:lpwstr/>
      </vt:variant>
      <vt:variant>
        <vt:lpwstr>_Toc410507909</vt:lpwstr>
      </vt:variant>
      <vt:variant>
        <vt:i4>1310781</vt:i4>
      </vt:variant>
      <vt:variant>
        <vt:i4>218</vt:i4>
      </vt:variant>
      <vt:variant>
        <vt:i4>0</vt:i4>
      </vt:variant>
      <vt:variant>
        <vt:i4>5</vt:i4>
      </vt:variant>
      <vt:variant>
        <vt:lpwstr/>
      </vt:variant>
      <vt:variant>
        <vt:lpwstr>_Toc410507908</vt:lpwstr>
      </vt:variant>
      <vt:variant>
        <vt:i4>1310781</vt:i4>
      </vt:variant>
      <vt:variant>
        <vt:i4>212</vt:i4>
      </vt:variant>
      <vt:variant>
        <vt:i4>0</vt:i4>
      </vt:variant>
      <vt:variant>
        <vt:i4>5</vt:i4>
      </vt:variant>
      <vt:variant>
        <vt:lpwstr/>
      </vt:variant>
      <vt:variant>
        <vt:lpwstr>_Toc410507907</vt:lpwstr>
      </vt:variant>
      <vt:variant>
        <vt:i4>1310781</vt:i4>
      </vt:variant>
      <vt:variant>
        <vt:i4>206</vt:i4>
      </vt:variant>
      <vt:variant>
        <vt:i4>0</vt:i4>
      </vt:variant>
      <vt:variant>
        <vt:i4>5</vt:i4>
      </vt:variant>
      <vt:variant>
        <vt:lpwstr/>
      </vt:variant>
      <vt:variant>
        <vt:lpwstr>_Toc410507906</vt:lpwstr>
      </vt:variant>
      <vt:variant>
        <vt:i4>1310781</vt:i4>
      </vt:variant>
      <vt:variant>
        <vt:i4>200</vt:i4>
      </vt:variant>
      <vt:variant>
        <vt:i4>0</vt:i4>
      </vt:variant>
      <vt:variant>
        <vt:i4>5</vt:i4>
      </vt:variant>
      <vt:variant>
        <vt:lpwstr/>
      </vt:variant>
      <vt:variant>
        <vt:lpwstr>_Toc410507905</vt:lpwstr>
      </vt:variant>
      <vt:variant>
        <vt:i4>1310781</vt:i4>
      </vt:variant>
      <vt:variant>
        <vt:i4>194</vt:i4>
      </vt:variant>
      <vt:variant>
        <vt:i4>0</vt:i4>
      </vt:variant>
      <vt:variant>
        <vt:i4>5</vt:i4>
      </vt:variant>
      <vt:variant>
        <vt:lpwstr/>
      </vt:variant>
      <vt:variant>
        <vt:lpwstr>_Toc410507904</vt:lpwstr>
      </vt:variant>
      <vt:variant>
        <vt:i4>1310781</vt:i4>
      </vt:variant>
      <vt:variant>
        <vt:i4>188</vt:i4>
      </vt:variant>
      <vt:variant>
        <vt:i4>0</vt:i4>
      </vt:variant>
      <vt:variant>
        <vt:i4>5</vt:i4>
      </vt:variant>
      <vt:variant>
        <vt:lpwstr/>
      </vt:variant>
      <vt:variant>
        <vt:lpwstr>_Toc410507903</vt:lpwstr>
      </vt:variant>
      <vt:variant>
        <vt:i4>1310781</vt:i4>
      </vt:variant>
      <vt:variant>
        <vt:i4>182</vt:i4>
      </vt:variant>
      <vt:variant>
        <vt:i4>0</vt:i4>
      </vt:variant>
      <vt:variant>
        <vt:i4>5</vt:i4>
      </vt:variant>
      <vt:variant>
        <vt:lpwstr/>
      </vt:variant>
      <vt:variant>
        <vt:lpwstr>_Toc410507902</vt:lpwstr>
      </vt:variant>
      <vt:variant>
        <vt:i4>1310781</vt:i4>
      </vt:variant>
      <vt:variant>
        <vt:i4>176</vt:i4>
      </vt:variant>
      <vt:variant>
        <vt:i4>0</vt:i4>
      </vt:variant>
      <vt:variant>
        <vt:i4>5</vt:i4>
      </vt:variant>
      <vt:variant>
        <vt:lpwstr/>
      </vt:variant>
      <vt:variant>
        <vt:lpwstr>_Toc410507901</vt:lpwstr>
      </vt:variant>
      <vt:variant>
        <vt:i4>1310781</vt:i4>
      </vt:variant>
      <vt:variant>
        <vt:i4>170</vt:i4>
      </vt:variant>
      <vt:variant>
        <vt:i4>0</vt:i4>
      </vt:variant>
      <vt:variant>
        <vt:i4>5</vt:i4>
      </vt:variant>
      <vt:variant>
        <vt:lpwstr/>
      </vt:variant>
      <vt:variant>
        <vt:lpwstr>_Toc410507900</vt:lpwstr>
      </vt:variant>
      <vt:variant>
        <vt:i4>1900604</vt:i4>
      </vt:variant>
      <vt:variant>
        <vt:i4>164</vt:i4>
      </vt:variant>
      <vt:variant>
        <vt:i4>0</vt:i4>
      </vt:variant>
      <vt:variant>
        <vt:i4>5</vt:i4>
      </vt:variant>
      <vt:variant>
        <vt:lpwstr/>
      </vt:variant>
      <vt:variant>
        <vt:lpwstr>_Toc410507899</vt:lpwstr>
      </vt:variant>
      <vt:variant>
        <vt:i4>1900604</vt:i4>
      </vt:variant>
      <vt:variant>
        <vt:i4>158</vt:i4>
      </vt:variant>
      <vt:variant>
        <vt:i4>0</vt:i4>
      </vt:variant>
      <vt:variant>
        <vt:i4>5</vt:i4>
      </vt:variant>
      <vt:variant>
        <vt:lpwstr/>
      </vt:variant>
      <vt:variant>
        <vt:lpwstr>_Toc410507898</vt:lpwstr>
      </vt:variant>
      <vt:variant>
        <vt:i4>1900604</vt:i4>
      </vt:variant>
      <vt:variant>
        <vt:i4>152</vt:i4>
      </vt:variant>
      <vt:variant>
        <vt:i4>0</vt:i4>
      </vt:variant>
      <vt:variant>
        <vt:i4>5</vt:i4>
      </vt:variant>
      <vt:variant>
        <vt:lpwstr/>
      </vt:variant>
      <vt:variant>
        <vt:lpwstr>_Toc410507897</vt:lpwstr>
      </vt:variant>
      <vt:variant>
        <vt:i4>1900604</vt:i4>
      </vt:variant>
      <vt:variant>
        <vt:i4>146</vt:i4>
      </vt:variant>
      <vt:variant>
        <vt:i4>0</vt:i4>
      </vt:variant>
      <vt:variant>
        <vt:i4>5</vt:i4>
      </vt:variant>
      <vt:variant>
        <vt:lpwstr/>
      </vt:variant>
      <vt:variant>
        <vt:lpwstr>_Toc410507896</vt:lpwstr>
      </vt:variant>
      <vt:variant>
        <vt:i4>1900604</vt:i4>
      </vt:variant>
      <vt:variant>
        <vt:i4>140</vt:i4>
      </vt:variant>
      <vt:variant>
        <vt:i4>0</vt:i4>
      </vt:variant>
      <vt:variant>
        <vt:i4>5</vt:i4>
      </vt:variant>
      <vt:variant>
        <vt:lpwstr/>
      </vt:variant>
      <vt:variant>
        <vt:lpwstr>_Toc410507895</vt:lpwstr>
      </vt:variant>
      <vt:variant>
        <vt:i4>1900604</vt:i4>
      </vt:variant>
      <vt:variant>
        <vt:i4>134</vt:i4>
      </vt:variant>
      <vt:variant>
        <vt:i4>0</vt:i4>
      </vt:variant>
      <vt:variant>
        <vt:i4>5</vt:i4>
      </vt:variant>
      <vt:variant>
        <vt:lpwstr/>
      </vt:variant>
      <vt:variant>
        <vt:lpwstr>_Toc410507894</vt:lpwstr>
      </vt:variant>
      <vt:variant>
        <vt:i4>1900604</vt:i4>
      </vt:variant>
      <vt:variant>
        <vt:i4>128</vt:i4>
      </vt:variant>
      <vt:variant>
        <vt:i4>0</vt:i4>
      </vt:variant>
      <vt:variant>
        <vt:i4>5</vt:i4>
      </vt:variant>
      <vt:variant>
        <vt:lpwstr/>
      </vt:variant>
      <vt:variant>
        <vt:lpwstr>_Toc410507893</vt:lpwstr>
      </vt:variant>
      <vt:variant>
        <vt:i4>1900604</vt:i4>
      </vt:variant>
      <vt:variant>
        <vt:i4>122</vt:i4>
      </vt:variant>
      <vt:variant>
        <vt:i4>0</vt:i4>
      </vt:variant>
      <vt:variant>
        <vt:i4>5</vt:i4>
      </vt:variant>
      <vt:variant>
        <vt:lpwstr/>
      </vt:variant>
      <vt:variant>
        <vt:lpwstr>_Toc410507892</vt:lpwstr>
      </vt:variant>
      <vt:variant>
        <vt:i4>1900604</vt:i4>
      </vt:variant>
      <vt:variant>
        <vt:i4>116</vt:i4>
      </vt:variant>
      <vt:variant>
        <vt:i4>0</vt:i4>
      </vt:variant>
      <vt:variant>
        <vt:i4>5</vt:i4>
      </vt:variant>
      <vt:variant>
        <vt:lpwstr/>
      </vt:variant>
      <vt:variant>
        <vt:lpwstr>_Toc410507891</vt:lpwstr>
      </vt:variant>
      <vt:variant>
        <vt:i4>1900604</vt:i4>
      </vt:variant>
      <vt:variant>
        <vt:i4>110</vt:i4>
      </vt:variant>
      <vt:variant>
        <vt:i4>0</vt:i4>
      </vt:variant>
      <vt:variant>
        <vt:i4>5</vt:i4>
      </vt:variant>
      <vt:variant>
        <vt:lpwstr/>
      </vt:variant>
      <vt:variant>
        <vt:lpwstr>_Toc410507890</vt:lpwstr>
      </vt:variant>
      <vt:variant>
        <vt:i4>1835068</vt:i4>
      </vt:variant>
      <vt:variant>
        <vt:i4>104</vt:i4>
      </vt:variant>
      <vt:variant>
        <vt:i4>0</vt:i4>
      </vt:variant>
      <vt:variant>
        <vt:i4>5</vt:i4>
      </vt:variant>
      <vt:variant>
        <vt:lpwstr/>
      </vt:variant>
      <vt:variant>
        <vt:lpwstr>_Toc410507889</vt:lpwstr>
      </vt:variant>
      <vt:variant>
        <vt:i4>1835068</vt:i4>
      </vt:variant>
      <vt:variant>
        <vt:i4>98</vt:i4>
      </vt:variant>
      <vt:variant>
        <vt:i4>0</vt:i4>
      </vt:variant>
      <vt:variant>
        <vt:i4>5</vt:i4>
      </vt:variant>
      <vt:variant>
        <vt:lpwstr/>
      </vt:variant>
      <vt:variant>
        <vt:lpwstr>_Toc410507888</vt:lpwstr>
      </vt:variant>
      <vt:variant>
        <vt:i4>1835068</vt:i4>
      </vt:variant>
      <vt:variant>
        <vt:i4>92</vt:i4>
      </vt:variant>
      <vt:variant>
        <vt:i4>0</vt:i4>
      </vt:variant>
      <vt:variant>
        <vt:i4>5</vt:i4>
      </vt:variant>
      <vt:variant>
        <vt:lpwstr/>
      </vt:variant>
      <vt:variant>
        <vt:lpwstr>_Toc410507887</vt:lpwstr>
      </vt:variant>
      <vt:variant>
        <vt:i4>1835068</vt:i4>
      </vt:variant>
      <vt:variant>
        <vt:i4>86</vt:i4>
      </vt:variant>
      <vt:variant>
        <vt:i4>0</vt:i4>
      </vt:variant>
      <vt:variant>
        <vt:i4>5</vt:i4>
      </vt:variant>
      <vt:variant>
        <vt:lpwstr/>
      </vt:variant>
      <vt:variant>
        <vt:lpwstr>_Toc410507886</vt:lpwstr>
      </vt:variant>
      <vt:variant>
        <vt:i4>1835068</vt:i4>
      </vt:variant>
      <vt:variant>
        <vt:i4>80</vt:i4>
      </vt:variant>
      <vt:variant>
        <vt:i4>0</vt:i4>
      </vt:variant>
      <vt:variant>
        <vt:i4>5</vt:i4>
      </vt:variant>
      <vt:variant>
        <vt:lpwstr/>
      </vt:variant>
      <vt:variant>
        <vt:lpwstr>_Toc410507885</vt:lpwstr>
      </vt:variant>
      <vt:variant>
        <vt:i4>1835068</vt:i4>
      </vt:variant>
      <vt:variant>
        <vt:i4>74</vt:i4>
      </vt:variant>
      <vt:variant>
        <vt:i4>0</vt:i4>
      </vt:variant>
      <vt:variant>
        <vt:i4>5</vt:i4>
      </vt:variant>
      <vt:variant>
        <vt:lpwstr/>
      </vt:variant>
      <vt:variant>
        <vt:lpwstr>_Toc410507884</vt:lpwstr>
      </vt:variant>
      <vt:variant>
        <vt:i4>1835068</vt:i4>
      </vt:variant>
      <vt:variant>
        <vt:i4>68</vt:i4>
      </vt:variant>
      <vt:variant>
        <vt:i4>0</vt:i4>
      </vt:variant>
      <vt:variant>
        <vt:i4>5</vt:i4>
      </vt:variant>
      <vt:variant>
        <vt:lpwstr/>
      </vt:variant>
      <vt:variant>
        <vt:lpwstr>_Toc410507883</vt:lpwstr>
      </vt:variant>
      <vt:variant>
        <vt:i4>1835068</vt:i4>
      </vt:variant>
      <vt:variant>
        <vt:i4>62</vt:i4>
      </vt:variant>
      <vt:variant>
        <vt:i4>0</vt:i4>
      </vt:variant>
      <vt:variant>
        <vt:i4>5</vt:i4>
      </vt:variant>
      <vt:variant>
        <vt:lpwstr/>
      </vt:variant>
      <vt:variant>
        <vt:lpwstr>_Toc410507882</vt:lpwstr>
      </vt:variant>
      <vt:variant>
        <vt:i4>1835068</vt:i4>
      </vt:variant>
      <vt:variant>
        <vt:i4>56</vt:i4>
      </vt:variant>
      <vt:variant>
        <vt:i4>0</vt:i4>
      </vt:variant>
      <vt:variant>
        <vt:i4>5</vt:i4>
      </vt:variant>
      <vt:variant>
        <vt:lpwstr/>
      </vt:variant>
      <vt:variant>
        <vt:lpwstr>_Toc410507881</vt:lpwstr>
      </vt:variant>
      <vt:variant>
        <vt:i4>1835068</vt:i4>
      </vt:variant>
      <vt:variant>
        <vt:i4>50</vt:i4>
      </vt:variant>
      <vt:variant>
        <vt:i4>0</vt:i4>
      </vt:variant>
      <vt:variant>
        <vt:i4>5</vt:i4>
      </vt:variant>
      <vt:variant>
        <vt:lpwstr/>
      </vt:variant>
      <vt:variant>
        <vt:lpwstr>_Toc410507880</vt:lpwstr>
      </vt:variant>
      <vt:variant>
        <vt:i4>1245244</vt:i4>
      </vt:variant>
      <vt:variant>
        <vt:i4>44</vt:i4>
      </vt:variant>
      <vt:variant>
        <vt:i4>0</vt:i4>
      </vt:variant>
      <vt:variant>
        <vt:i4>5</vt:i4>
      </vt:variant>
      <vt:variant>
        <vt:lpwstr/>
      </vt:variant>
      <vt:variant>
        <vt:lpwstr>_Toc410507879</vt:lpwstr>
      </vt:variant>
      <vt:variant>
        <vt:i4>1245244</vt:i4>
      </vt:variant>
      <vt:variant>
        <vt:i4>38</vt:i4>
      </vt:variant>
      <vt:variant>
        <vt:i4>0</vt:i4>
      </vt:variant>
      <vt:variant>
        <vt:i4>5</vt:i4>
      </vt:variant>
      <vt:variant>
        <vt:lpwstr/>
      </vt:variant>
      <vt:variant>
        <vt:lpwstr>_Toc410507878</vt:lpwstr>
      </vt:variant>
      <vt:variant>
        <vt:i4>1245244</vt:i4>
      </vt:variant>
      <vt:variant>
        <vt:i4>32</vt:i4>
      </vt:variant>
      <vt:variant>
        <vt:i4>0</vt:i4>
      </vt:variant>
      <vt:variant>
        <vt:i4>5</vt:i4>
      </vt:variant>
      <vt:variant>
        <vt:lpwstr/>
      </vt:variant>
      <vt:variant>
        <vt:lpwstr>_Toc410507877</vt:lpwstr>
      </vt:variant>
      <vt:variant>
        <vt:i4>1245244</vt:i4>
      </vt:variant>
      <vt:variant>
        <vt:i4>26</vt:i4>
      </vt:variant>
      <vt:variant>
        <vt:i4>0</vt:i4>
      </vt:variant>
      <vt:variant>
        <vt:i4>5</vt:i4>
      </vt:variant>
      <vt:variant>
        <vt:lpwstr/>
      </vt:variant>
      <vt:variant>
        <vt:lpwstr>_Toc410507876</vt:lpwstr>
      </vt:variant>
      <vt:variant>
        <vt:i4>1245244</vt:i4>
      </vt:variant>
      <vt:variant>
        <vt:i4>20</vt:i4>
      </vt:variant>
      <vt:variant>
        <vt:i4>0</vt:i4>
      </vt:variant>
      <vt:variant>
        <vt:i4>5</vt:i4>
      </vt:variant>
      <vt:variant>
        <vt:lpwstr/>
      </vt:variant>
      <vt:variant>
        <vt:lpwstr>_Toc410507875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de Dissertações e Teses da UFF</dc:title>
  <dc:subject/>
  <dc:creator>Cristiano</dc:creator>
  <cp:keywords/>
  <cp:lastModifiedBy>Leonardo Murta</cp:lastModifiedBy>
  <cp:revision>81</cp:revision>
  <cp:lastPrinted>2014-07-25T12:37:00Z</cp:lastPrinted>
  <dcterms:created xsi:type="dcterms:W3CDTF">2015-02-16T14:06:00Z</dcterms:created>
  <dcterms:modified xsi:type="dcterms:W3CDTF">2015-03-16T14:31:00Z</dcterms:modified>
  <cp:contentStatus>Em construção</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zotero-version="4.0.26"&gt;&lt;session id="HcERRUe7"/&gt;&lt;style id="http://www.zotero.org/styles/associacao-brasileira-de-normas-tecnicas-ufmg-face-initials-custom-Cristiano" hasBibliography="1" bibliographyStyleHasBeenSet="1"/&gt;&lt;prefs&gt;&lt;pref </vt:lpwstr>
  </property>
  <property fmtid="{D5CDD505-2E9C-101B-9397-08002B2CF9AE}" pid="3" name="ZOTERO_PREF_2">
    <vt:lpwstr>name="fieldType" value="Field"/&gt;&lt;pref name="storeReferences" value="false"/&gt;&lt;pref name="automaticJournalAbbreviations" value="false"/&gt;&lt;pref name="noteType" value="0"/&gt;&lt;/prefs&gt;&lt;/data&gt;</vt:lpwstr>
  </property>
</Properties>
</file>